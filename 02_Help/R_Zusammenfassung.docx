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5E768A" w14:textId="2E683321" w:rsidR="00A218EE" w:rsidRPr="00E21E1B" w:rsidRDefault="00A218EE" w:rsidP="001F3491">
      <w:pPr>
        <w:jc w:val="center"/>
        <w:rPr>
          <w:rFonts w:ascii="Calibri" w:hAnsi="Calibri" w:cs="Calibri"/>
          <w:b/>
          <w:bCs/>
          <w:lang w:val="en-US"/>
        </w:rPr>
      </w:pPr>
      <w:r w:rsidRPr="00E21E1B">
        <w:rPr>
          <w:rFonts w:ascii="Calibri" w:hAnsi="Calibri" w:cs="Calibri"/>
          <w:b/>
          <w:bCs/>
          <w:lang w:val="en-US"/>
        </w:rPr>
        <w:t>Data Analysis &amp; Visualization in R</w:t>
      </w:r>
    </w:p>
    <w:p w14:paraId="0EF65DA8" w14:textId="77777777" w:rsidR="00A218EE" w:rsidRPr="00E21E1B" w:rsidRDefault="00AA7102" w:rsidP="00AA7102">
      <w:pPr>
        <w:pStyle w:val="berschrift1"/>
        <w:rPr>
          <w:rFonts w:ascii="Calibri" w:hAnsi="Calibri" w:cs="Calibri"/>
          <w:lang w:val="en-US"/>
        </w:rPr>
      </w:pPr>
      <w:r w:rsidRPr="00E21E1B">
        <w:rPr>
          <w:rFonts w:ascii="Calibri" w:hAnsi="Calibri" w:cs="Calibri"/>
          <w:lang w:val="en-US"/>
        </w:rPr>
        <w:t xml:space="preserve">I. </w:t>
      </w:r>
      <w:r w:rsidR="001F3491" w:rsidRPr="00E21E1B">
        <w:rPr>
          <w:rFonts w:ascii="Calibri" w:hAnsi="Calibri" w:cs="Calibri"/>
          <w:lang w:val="en-US"/>
        </w:rPr>
        <w:t>Introduction</w:t>
      </w:r>
      <w:r w:rsidR="008E366C" w:rsidRPr="00E21E1B">
        <w:rPr>
          <w:rFonts w:ascii="Calibri" w:hAnsi="Calibri" w:cs="Calibri"/>
          <w:lang w:val="en-US"/>
        </w:rPr>
        <w:t xml:space="preserve"> to R</w:t>
      </w:r>
    </w:p>
    <w:p w14:paraId="1C73C17D" w14:textId="77777777" w:rsidR="001F3491" w:rsidRPr="0013605D" w:rsidRDefault="008E366C" w:rsidP="001F3491">
      <w:pPr>
        <w:rPr>
          <w:rFonts w:ascii="Calibri" w:hAnsi="Calibri" w:cs="Calibri"/>
        </w:rPr>
      </w:pPr>
      <w:proofErr w:type="spellStart"/>
      <w:r w:rsidRPr="0013605D">
        <w:rPr>
          <w:rFonts w:ascii="Calibri" w:hAnsi="Calibri" w:cs="Calibri"/>
        </w:rPr>
        <w:t>Exam</w:t>
      </w:r>
      <w:proofErr w:type="spellEnd"/>
      <w:r w:rsidRPr="0013605D">
        <w:rPr>
          <w:rFonts w:ascii="Calibri" w:hAnsi="Calibri" w:cs="Calibri"/>
        </w:rPr>
        <w:t>:</w:t>
      </w:r>
    </w:p>
    <w:p w14:paraId="1FD28884" w14:textId="77777777" w:rsidR="008E366C" w:rsidRPr="00E21E1B" w:rsidRDefault="008E366C" w:rsidP="008E366C">
      <w:pPr>
        <w:pStyle w:val="Listenabsatz"/>
        <w:numPr>
          <w:ilvl w:val="0"/>
          <w:numId w:val="4"/>
        </w:numPr>
        <w:rPr>
          <w:rFonts w:ascii="Calibri" w:hAnsi="Calibri" w:cs="Calibri"/>
          <w:lang w:val="en-US"/>
        </w:rPr>
      </w:pPr>
      <w:r w:rsidRPr="00E21E1B">
        <w:rPr>
          <w:rFonts w:ascii="Calibri" w:hAnsi="Calibri" w:cs="Calibri"/>
          <w:lang w:val="en-US"/>
        </w:rPr>
        <w:t xml:space="preserve">Long, hard to finish </w:t>
      </w:r>
      <w:r w:rsidRPr="0013605D">
        <w:rPr>
          <w:rFonts w:ascii="Calibri" w:hAnsi="Calibri" w:cs="Calibri"/>
        </w:rPr>
        <w:sym w:font="Wingdings" w:char="F0E0"/>
      </w:r>
      <w:r w:rsidRPr="00E21E1B">
        <w:rPr>
          <w:rFonts w:ascii="Calibri" w:hAnsi="Calibri" w:cs="Calibri"/>
          <w:lang w:val="en-US"/>
        </w:rPr>
        <w:t xml:space="preserve"> grades will be adapted</w:t>
      </w:r>
    </w:p>
    <w:p w14:paraId="260F5A10" w14:textId="14A941F8" w:rsidR="00DE2359" w:rsidRPr="00127B4A" w:rsidRDefault="00DE2359" w:rsidP="0090217E">
      <w:pPr>
        <w:pStyle w:val="Listenabsatz"/>
        <w:numPr>
          <w:ilvl w:val="0"/>
          <w:numId w:val="4"/>
        </w:numPr>
        <w:rPr>
          <w:rFonts w:ascii="Calibri" w:hAnsi="Calibri" w:cs="Calibri"/>
          <w:lang w:val="en-US"/>
        </w:rPr>
      </w:pPr>
      <w:r>
        <w:rPr>
          <w:rFonts w:ascii="Calibri" w:hAnsi="Calibri" w:cs="Calibri"/>
          <w:lang w:val="en-US"/>
        </w:rPr>
        <w:t>Will not simulate data in exam</w:t>
      </w:r>
    </w:p>
    <w:p w14:paraId="4E4235E9" w14:textId="77777777" w:rsidR="0090217E" w:rsidRPr="0013605D" w:rsidRDefault="007C130B" w:rsidP="0090217E">
      <w:pPr>
        <w:rPr>
          <w:rFonts w:ascii="Calibri" w:hAnsi="Calibri" w:cs="Calibri"/>
        </w:rPr>
      </w:pPr>
      <w:r w:rsidRPr="0013605D">
        <w:rPr>
          <w:rFonts w:ascii="Calibri" w:hAnsi="Calibri" w:cs="Calibri"/>
        </w:rPr>
        <w:t>Script</w:t>
      </w:r>
      <w:r w:rsidR="0090217E" w:rsidRPr="0013605D">
        <w:rPr>
          <w:rFonts w:ascii="Calibri" w:hAnsi="Calibri" w:cs="Calibri"/>
        </w:rPr>
        <w:t>:</w:t>
      </w:r>
    </w:p>
    <w:p w14:paraId="6F52675D" w14:textId="77777777" w:rsidR="0090217E" w:rsidRPr="0013605D" w:rsidRDefault="0090217E" w:rsidP="005F68A0">
      <w:pPr>
        <w:pStyle w:val="Listenabsatz"/>
        <w:numPr>
          <w:ilvl w:val="0"/>
          <w:numId w:val="6"/>
        </w:numPr>
        <w:rPr>
          <w:rFonts w:ascii="Calibri" w:hAnsi="Calibri" w:cs="Calibri"/>
        </w:rPr>
      </w:pPr>
      <w:r w:rsidRPr="0013605D">
        <w:rPr>
          <w:rFonts w:ascii="Calibri" w:hAnsi="Calibri" w:cs="Calibri"/>
        </w:rPr>
        <w:t xml:space="preserve">Experiment in </w:t>
      </w:r>
      <w:proofErr w:type="spellStart"/>
      <w:r w:rsidRPr="0013605D">
        <w:rPr>
          <w:rFonts w:ascii="Calibri" w:hAnsi="Calibri" w:cs="Calibri"/>
        </w:rPr>
        <w:t>console</w:t>
      </w:r>
      <w:proofErr w:type="spellEnd"/>
    </w:p>
    <w:p w14:paraId="47545A76" w14:textId="77777777" w:rsidR="0090217E" w:rsidRPr="00E21E1B" w:rsidRDefault="0090217E" w:rsidP="005F68A0">
      <w:pPr>
        <w:pStyle w:val="Listenabsatz"/>
        <w:numPr>
          <w:ilvl w:val="0"/>
          <w:numId w:val="6"/>
        </w:numPr>
        <w:rPr>
          <w:rFonts w:ascii="Calibri" w:hAnsi="Calibri" w:cs="Calibri"/>
          <w:lang w:val="en-US"/>
        </w:rPr>
      </w:pPr>
      <w:r w:rsidRPr="00E21E1B">
        <w:rPr>
          <w:rFonts w:ascii="Calibri" w:hAnsi="Calibri" w:cs="Calibri"/>
          <w:lang w:val="en-US"/>
        </w:rPr>
        <w:t xml:space="preserve">Exiting R studio without </w:t>
      </w:r>
      <w:proofErr w:type="gramStart"/>
      <w:r w:rsidRPr="00E21E1B">
        <w:rPr>
          <w:rFonts w:ascii="Calibri" w:hAnsi="Calibri" w:cs="Calibri"/>
          <w:lang w:val="en-US"/>
        </w:rPr>
        <w:t>saving:</w:t>
      </w:r>
      <w:proofErr w:type="gramEnd"/>
      <w:r w:rsidRPr="00E21E1B">
        <w:rPr>
          <w:rFonts w:ascii="Calibri" w:hAnsi="Calibri" w:cs="Calibri"/>
          <w:lang w:val="en-US"/>
        </w:rPr>
        <w:t xml:space="preserve"> temporary variables are lost</w:t>
      </w:r>
      <w:r w:rsidR="002C65BE" w:rsidRPr="00E21E1B">
        <w:rPr>
          <w:rFonts w:ascii="Calibri" w:hAnsi="Calibri" w:cs="Calibri"/>
          <w:lang w:val="en-US"/>
        </w:rPr>
        <w:t xml:space="preserve"> (I want this)</w:t>
      </w:r>
    </w:p>
    <w:p w14:paraId="0A1F4E7E" w14:textId="77777777" w:rsidR="005F68A0" w:rsidRPr="0013605D" w:rsidRDefault="00F41E60" w:rsidP="005F68A0">
      <w:pPr>
        <w:rPr>
          <w:rFonts w:ascii="Calibri" w:hAnsi="Calibri" w:cs="Calibri"/>
        </w:rPr>
      </w:pPr>
      <w:r w:rsidRPr="0013605D">
        <w:rPr>
          <w:rFonts w:ascii="Calibri" w:hAnsi="Calibri" w:cs="Calibri"/>
        </w:rPr>
        <w:t>___________</w:t>
      </w:r>
    </w:p>
    <w:p w14:paraId="6E12E148" w14:textId="77777777" w:rsidR="005F68A0" w:rsidRPr="0013605D" w:rsidRDefault="005F68A0" w:rsidP="00F41E60">
      <w:pPr>
        <w:pStyle w:val="Listenabsatz"/>
        <w:numPr>
          <w:ilvl w:val="0"/>
          <w:numId w:val="6"/>
        </w:numPr>
        <w:rPr>
          <w:rFonts w:ascii="Calibri" w:hAnsi="Calibri" w:cs="Calibri"/>
        </w:rPr>
      </w:pPr>
      <w:r w:rsidRPr="0013605D">
        <w:rPr>
          <w:rFonts w:ascii="Calibri" w:hAnsi="Calibri" w:cs="Calibri"/>
        </w:rPr>
        <w:t>Logical Vector = true or false</w:t>
      </w:r>
    </w:p>
    <w:p w14:paraId="6559791F" w14:textId="2B693EF7" w:rsidR="00F41E60" w:rsidRDefault="00F41E60" w:rsidP="00F41E60">
      <w:pPr>
        <w:pStyle w:val="Listenabsatz"/>
        <w:numPr>
          <w:ilvl w:val="0"/>
          <w:numId w:val="6"/>
        </w:numPr>
        <w:rPr>
          <w:rFonts w:ascii="Calibri" w:hAnsi="Calibri" w:cs="Calibri"/>
        </w:rPr>
      </w:pPr>
      <w:r w:rsidRPr="00C179A3">
        <w:rPr>
          <w:rFonts w:ascii="Calibri" w:hAnsi="Calibri" w:cs="Calibri"/>
        </w:rPr>
        <w:t xml:space="preserve">Indices </w:t>
      </w:r>
      <w:proofErr w:type="spellStart"/>
      <w:r w:rsidRPr="00C179A3">
        <w:rPr>
          <w:rFonts w:ascii="Calibri" w:hAnsi="Calibri" w:cs="Calibri"/>
        </w:rPr>
        <w:t>start</w:t>
      </w:r>
      <w:proofErr w:type="spellEnd"/>
      <w:r w:rsidRPr="00C179A3">
        <w:rPr>
          <w:rFonts w:ascii="Calibri" w:hAnsi="Calibri" w:cs="Calibri"/>
        </w:rPr>
        <w:t xml:space="preserve"> at 1</w:t>
      </w:r>
    </w:p>
    <w:p w14:paraId="7FA152A2" w14:textId="2B5EDECC" w:rsidR="00A07783" w:rsidRPr="00A07783" w:rsidRDefault="00A07783" w:rsidP="00F41E60">
      <w:pPr>
        <w:pStyle w:val="Listenabsatz"/>
        <w:numPr>
          <w:ilvl w:val="0"/>
          <w:numId w:val="6"/>
        </w:numPr>
        <w:rPr>
          <w:rFonts w:ascii="Calibri" w:hAnsi="Calibri" w:cs="Calibri"/>
          <w:lang w:val="en-US"/>
        </w:rPr>
      </w:pPr>
      <w:r w:rsidRPr="00A07783">
        <w:rPr>
          <w:rFonts w:ascii="Calibri" w:hAnsi="Calibri" w:cs="Calibri"/>
          <w:lang w:val="en-US"/>
        </w:rPr>
        <w:t xml:space="preserve">Data Science = making data-driven </w:t>
      </w:r>
      <w:r>
        <w:rPr>
          <w:rFonts w:ascii="Calibri" w:hAnsi="Calibri" w:cs="Calibri"/>
          <w:lang w:val="en-US"/>
        </w:rPr>
        <w:t>observations to formulate testable hypotheses</w:t>
      </w:r>
    </w:p>
    <w:p w14:paraId="34887EBE" w14:textId="0B214E58" w:rsidR="008143ED" w:rsidRPr="00A07783" w:rsidRDefault="008143ED" w:rsidP="008143ED">
      <w:pPr>
        <w:rPr>
          <w:rFonts w:ascii="Calibri" w:hAnsi="Calibri" w:cs="Calibri"/>
          <w:lang w:val="en-US"/>
        </w:rPr>
      </w:pPr>
    </w:p>
    <w:p w14:paraId="17C73FE4" w14:textId="59BA279D" w:rsidR="006F1998" w:rsidRPr="005D1073" w:rsidRDefault="006F1998" w:rsidP="008143ED">
      <w:pPr>
        <w:rPr>
          <w:rFonts w:ascii="Calibri" w:hAnsi="Calibri" w:cs="Calibri"/>
          <w:b/>
          <w:bCs/>
        </w:rPr>
      </w:pPr>
      <w:r w:rsidRPr="005D1073">
        <w:rPr>
          <w:rFonts w:ascii="Calibri" w:hAnsi="Calibri" w:cs="Calibri"/>
          <w:b/>
          <w:bCs/>
        </w:rPr>
        <w:t xml:space="preserve">R </w:t>
      </w:r>
      <w:proofErr w:type="spellStart"/>
      <w:r w:rsidRPr="005D1073">
        <w:rPr>
          <w:rFonts w:ascii="Calibri" w:hAnsi="Calibri" w:cs="Calibri"/>
          <w:b/>
          <w:bCs/>
        </w:rPr>
        <w:t>code</w:t>
      </w:r>
      <w:proofErr w:type="spellEnd"/>
      <w:r w:rsidR="004963FF">
        <w:rPr>
          <w:rFonts w:ascii="Calibri" w:hAnsi="Calibri" w:cs="Calibri"/>
          <w:b/>
          <w:bCs/>
        </w:rPr>
        <w:t xml:space="preserve"> Basics</w:t>
      </w:r>
      <w:r w:rsidRPr="005D1073">
        <w:rPr>
          <w:rFonts w:ascii="Calibri" w:hAnsi="Calibri" w:cs="Calibri"/>
          <w:b/>
          <w:bCs/>
        </w:rPr>
        <w:t>:</w:t>
      </w:r>
    </w:p>
    <w:p w14:paraId="3DFA0C36" w14:textId="66AE17DC" w:rsidR="00D94F91" w:rsidRPr="00D94F91" w:rsidRDefault="00D94F91" w:rsidP="006F1998">
      <w:pPr>
        <w:pStyle w:val="Listenabsatz"/>
        <w:numPr>
          <w:ilvl w:val="0"/>
          <w:numId w:val="20"/>
        </w:numPr>
        <w:rPr>
          <w:rFonts w:ascii="Calibri" w:hAnsi="Calibri" w:cs="Calibri"/>
          <w:highlight w:val="cyan"/>
          <w:lang w:val="en-US"/>
        </w:rPr>
      </w:pPr>
      <w:proofErr w:type="gramStart"/>
      <w:r w:rsidRPr="00D94F91">
        <w:rPr>
          <w:rFonts w:ascii="Calibri" w:hAnsi="Calibri" w:cs="Calibri"/>
          <w:highlight w:val="cyan"/>
          <w:lang w:val="en-US"/>
        </w:rPr>
        <w:t>ls(</w:t>
      </w:r>
      <w:proofErr w:type="gramEnd"/>
      <w:r w:rsidRPr="00D94F91">
        <w:rPr>
          <w:rFonts w:ascii="Calibri" w:hAnsi="Calibri" w:cs="Calibri"/>
          <w:highlight w:val="cyan"/>
          <w:lang w:val="en-US"/>
        </w:rPr>
        <w:t xml:space="preserve">) </w:t>
      </w:r>
      <w:r w:rsidRPr="00D94F91">
        <w:rPr>
          <w:rFonts w:ascii="Calibri" w:hAnsi="Calibri" w:cs="Calibri"/>
          <w:lang w:val="en-US"/>
        </w:rPr>
        <w:t>-&gt; see variables saved in workspace</w:t>
      </w:r>
    </w:p>
    <w:p w14:paraId="5CF14FFF" w14:textId="280E0C49" w:rsidR="004963FF" w:rsidRDefault="004963FF" w:rsidP="006F1998">
      <w:pPr>
        <w:pStyle w:val="Listenabsatz"/>
        <w:numPr>
          <w:ilvl w:val="0"/>
          <w:numId w:val="20"/>
        </w:numPr>
        <w:rPr>
          <w:rFonts w:ascii="Calibri" w:hAnsi="Calibri" w:cs="Calibri"/>
          <w:highlight w:val="cyan"/>
        </w:rPr>
      </w:pPr>
      <w:proofErr w:type="spellStart"/>
      <w:r>
        <w:rPr>
          <w:rFonts w:ascii="Calibri" w:hAnsi="Calibri" w:cs="Calibri"/>
          <w:highlight w:val="cyan"/>
        </w:rPr>
        <w:t>sqrt</w:t>
      </w:r>
      <w:proofErr w:type="spellEnd"/>
      <w:r>
        <w:rPr>
          <w:rFonts w:ascii="Calibri" w:hAnsi="Calibri" w:cs="Calibri"/>
          <w:highlight w:val="cyan"/>
        </w:rPr>
        <w:t>(a)</w:t>
      </w:r>
    </w:p>
    <w:p w14:paraId="650B0AF0" w14:textId="40A65CC7" w:rsidR="004963FF" w:rsidRDefault="004963FF" w:rsidP="006F1998">
      <w:pPr>
        <w:pStyle w:val="Listenabsatz"/>
        <w:numPr>
          <w:ilvl w:val="0"/>
          <w:numId w:val="20"/>
        </w:numPr>
        <w:rPr>
          <w:rFonts w:ascii="Calibri" w:hAnsi="Calibri" w:cs="Calibri"/>
          <w:highlight w:val="cyan"/>
        </w:rPr>
      </w:pPr>
      <w:r>
        <w:rPr>
          <w:rFonts w:ascii="Calibri" w:hAnsi="Calibri" w:cs="Calibri"/>
          <w:highlight w:val="cyan"/>
        </w:rPr>
        <w:t>log(a)</w:t>
      </w:r>
    </w:p>
    <w:p w14:paraId="494215F5" w14:textId="1BC9664F" w:rsidR="001E63FE" w:rsidRPr="00756056" w:rsidRDefault="001E63FE" w:rsidP="001E63FE">
      <w:pPr>
        <w:pStyle w:val="Listenabsatz"/>
        <w:numPr>
          <w:ilvl w:val="0"/>
          <w:numId w:val="20"/>
        </w:numPr>
        <w:rPr>
          <w:rFonts w:ascii="Calibri" w:hAnsi="Calibri" w:cs="Calibri"/>
          <w:lang w:val="en-US"/>
        </w:rPr>
      </w:pPr>
      <w:proofErr w:type="spellStart"/>
      <w:r w:rsidRPr="001E63FE">
        <w:rPr>
          <w:rFonts w:ascii="Calibri" w:hAnsi="Calibri" w:cs="Calibri"/>
        </w:rPr>
        <w:t>help</w:t>
      </w:r>
      <w:proofErr w:type="spellEnd"/>
      <w:r w:rsidRPr="001E63FE">
        <w:rPr>
          <w:rFonts w:ascii="Calibri" w:hAnsi="Calibri" w:cs="Calibri"/>
        </w:rPr>
        <w:t xml:space="preserve"> </w:t>
      </w:r>
      <w:proofErr w:type="spellStart"/>
      <w:r w:rsidRPr="001E63FE">
        <w:rPr>
          <w:rFonts w:ascii="Calibri" w:hAnsi="Calibri" w:cs="Calibri"/>
        </w:rPr>
        <w:t>shortcurt</w:t>
      </w:r>
      <w:proofErr w:type="spellEnd"/>
      <w:proofErr w:type="gramStart"/>
      <w:r w:rsidRPr="001E63FE">
        <w:rPr>
          <w:rFonts w:ascii="Calibri" w:hAnsi="Calibri" w:cs="Calibri"/>
        </w:rPr>
        <w:t xml:space="preserve">: </w:t>
      </w:r>
      <w:r w:rsidRPr="001E63FE">
        <w:rPr>
          <w:rFonts w:ascii="Calibri" w:hAnsi="Calibri" w:cs="Calibri"/>
          <w:highlight w:val="cyan"/>
        </w:rPr>
        <w:t>?log</w:t>
      </w:r>
      <w:proofErr w:type="gramEnd"/>
    </w:p>
    <w:p w14:paraId="1866AB36" w14:textId="7AEA4E66" w:rsidR="00756056" w:rsidRDefault="00756056" w:rsidP="00756056">
      <w:pPr>
        <w:pStyle w:val="Listenabsatz"/>
        <w:numPr>
          <w:ilvl w:val="0"/>
          <w:numId w:val="20"/>
        </w:numPr>
        <w:rPr>
          <w:rFonts w:ascii="Calibri" w:hAnsi="Calibri" w:cs="Calibri"/>
          <w:lang w:val="en-US"/>
        </w:rPr>
      </w:pPr>
      <w:proofErr w:type="spellStart"/>
      <w:r>
        <w:rPr>
          <w:rFonts w:ascii="Calibri" w:hAnsi="Calibri" w:cs="Calibri"/>
          <w:highlight w:val="cyan"/>
          <w:lang w:val="en-US"/>
        </w:rPr>
        <w:t>args</w:t>
      </w:r>
      <w:proofErr w:type="spellEnd"/>
      <w:r>
        <w:rPr>
          <w:rFonts w:ascii="Calibri" w:hAnsi="Calibri" w:cs="Calibri"/>
          <w:highlight w:val="cyan"/>
          <w:lang w:val="en-US"/>
        </w:rPr>
        <w:t>(log)</w:t>
      </w:r>
      <w:r w:rsidRPr="00B81A11">
        <w:rPr>
          <w:rFonts w:ascii="Calibri" w:hAnsi="Calibri" w:cs="Calibri"/>
          <w:lang w:val="en-US"/>
        </w:rPr>
        <w:t xml:space="preserve"> </w:t>
      </w:r>
      <w:r w:rsidRPr="00BC2CE0">
        <w:rPr>
          <w:rFonts w:ascii="Calibri" w:hAnsi="Calibri" w:cs="Calibri"/>
          <w:lang w:val="en-US"/>
        </w:rPr>
        <w:sym w:font="Wingdings" w:char="F0E0"/>
      </w:r>
      <w:r w:rsidRPr="00BC2CE0">
        <w:rPr>
          <w:rFonts w:ascii="Calibri" w:hAnsi="Calibri" w:cs="Calibri"/>
          <w:lang w:val="en-US"/>
        </w:rPr>
        <w:t xml:space="preserve"> </w:t>
      </w:r>
      <w:r w:rsidRPr="00B81A11">
        <w:rPr>
          <w:rFonts w:ascii="Calibri" w:hAnsi="Calibri" w:cs="Calibri"/>
          <w:lang w:val="en-US"/>
        </w:rPr>
        <w:t>quick look at arguments without opening help system</w:t>
      </w:r>
    </w:p>
    <w:p w14:paraId="09CE9E70" w14:textId="4A8B78EC" w:rsidR="0065052F" w:rsidRDefault="0065052F" w:rsidP="00756056">
      <w:pPr>
        <w:pStyle w:val="Listenabsatz"/>
        <w:numPr>
          <w:ilvl w:val="0"/>
          <w:numId w:val="20"/>
        </w:numPr>
        <w:rPr>
          <w:rFonts w:ascii="Calibri" w:hAnsi="Calibri" w:cs="Calibri"/>
          <w:lang w:val="en-US"/>
        </w:rPr>
      </w:pPr>
      <w:proofErr w:type="gramStart"/>
      <w:r w:rsidRPr="0065052F">
        <w:rPr>
          <w:rFonts w:ascii="Calibri" w:hAnsi="Calibri" w:cs="Calibri"/>
          <w:highlight w:val="cyan"/>
          <w:lang w:val="en-US"/>
        </w:rPr>
        <w:t>data(</w:t>
      </w:r>
      <w:proofErr w:type="gramEnd"/>
      <w:r w:rsidRPr="0065052F">
        <w:rPr>
          <w:rFonts w:ascii="Calibri" w:hAnsi="Calibri" w:cs="Calibri"/>
          <w:highlight w:val="cyan"/>
          <w:lang w:val="en-US"/>
        </w:rPr>
        <w:t>)</w:t>
      </w:r>
      <w:r>
        <w:rPr>
          <w:rFonts w:ascii="Calibri" w:hAnsi="Calibri" w:cs="Calibri"/>
          <w:lang w:val="en-US"/>
        </w:rPr>
        <w:t xml:space="preserve"> </w:t>
      </w:r>
      <w:r w:rsidRPr="0065052F">
        <w:rPr>
          <w:rFonts w:ascii="Calibri" w:hAnsi="Calibri" w:cs="Calibri"/>
          <w:lang w:val="en-US"/>
        </w:rPr>
        <w:sym w:font="Wingdings" w:char="F0E0"/>
      </w:r>
      <w:r>
        <w:rPr>
          <w:rFonts w:ascii="Calibri" w:hAnsi="Calibri" w:cs="Calibri"/>
          <w:lang w:val="en-US"/>
        </w:rPr>
        <w:t xml:space="preserve"> see all available datasets</w:t>
      </w:r>
    </w:p>
    <w:p w14:paraId="63AAD351" w14:textId="1DA20EB3" w:rsidR="00003B04" w:rsidRDefault="00003B04" w:rsidP="00756056">
      <w:pPr>
        <w:pStyle w:val="Listenabsatz"/>
        <w:numPr>
          <w:ilvl w:val="0"/>
          <w:numId w:val="20"/>
        </w:numPr>
        <w:rPr>
          <w:rFonts w:ascii="Calibri" w:hAnsi="Calibri" w:cs="Calibri"/>
          <w:lang w:val="en-US"/>
        </w:rPr>
      </w:pPr>
      <w:r w:rsidRPr="00003B04">
        <w:rPr>
          <w:rFonts w:ascii="Calibri" w:hAnsi="Calibri" w:cs="Calibri"/>
          <w:highlight w:val="cyan"/>
          <w:lang w:val="en-US"/>
        </w:rPr>
        <w:t>pi, Inf, co2</w:t>
      </w:r>
      <w:r>
        <w:rPr>
          <w:rFonts w:ascii="Calibri" w:hAnsi="Calibri" w:cs="Calibri"/>
          <w:lang w:val="en-US"/>
        </w:rPr>
        <w:t xml:space="preserve"> </w:t>
      </w:r>
      <w:r w:rsidRPr="00003B04">
        <w:rPr>
          <w:rFonts w:ascii="Calibri" w:hAnsi="Calibri" w:cs="Calibri"/>
          <w:lang w:val="en-US"/>
        </w:rPr>
        <w:sym w:font="Wingdings" w:char="F0E0"/>
      </w:r>
      <w:r>
        <w:rPr>
          <w:rFonts w:ascii="Calibri" w:hAnsi="Calibri" w:cs="Calibri"/>
          <w:lang w:val="en-US"/>
        </w:rPr>
        <w:t xml:space="preserve"> prebuilt</w:t>
      </w:r>
    </w:p>
    <w:p w14:paraId="6D1AAFC2" w14:textId="77777777" w:rsidR="008F31CE" w:rsidRDefault="008F31CE" w:rsidP="008F31CE">
      <w:pPr>
        <w:pStyle w:val="Listenabsatz"/>
        <w:rPr>
          <w:rFonts w:ascii="Calibri" w:hAnsi="Calibri" w:cs="Calibri"/>
          <w:lang w:val="en-US"/>
        </w:rPr>
      </w:pPr>
    </w:p>
    <w:p w14:paraId="38DB5A60" w14:textId="33D5A84D" w:rsidR="008E445E" w:rsidRDefault="008E445E" w:rsidP="008E445E">
      <w:pPr>
        <w:rPr>
          <w:rFonts w:ascii="Calibri" w:hAnsi="Calibri" w:cs="Calibri"/>
          <w:lang w:val="en-US"/>
        </w:rPr>
      </w:pPr>
      <w:r>
        <w:rPr>
          <w:rFonts w:ascii="Calibri" w:hAnsi="Calibri" w:cs="Calibri"/>
          <w:lang w:val="en-US"/>
        </w:rPr>
        <w:t>Variable names: start with letter, no spaces, not predefined</w:t>
      </w:r>
    </w:p>
    <w:p w14:paraId="5A5D5267" w14:textId="7B27B7C9" w:rsidR="008F31CE" w:rsidRPr="00B753E2" w:rsidRDefault="008F31CE" w:rsidP="008F31CE">
      <w:pPr>
        <w:rPr>
          <w:rFonts w:ascii="Calibri" w:hAnsi="Calibri" w:cs="Calibri"/>
          <w:lang w:val="en-US"/>
        </w:rPr>
      </w:pPr>
      <w:r w:rsidRPr="00B753E2">
        <w:rPr>
          <w:rFonts w:ascii="Calibri" w:hAnsi="Calibri" w:cs="Calibri"/>
          <w:lang w:val="en-US"/>
        </w:rPr>
        <w:t xml:space="preserve">Rows = </w:t>
      </w:r>
      <w:r w:rsidRPr="00B753E2">
        <w:rPr>
          <w:rFonts w:ascii="Calibri" w:hAnsi="Calibri" w:cs="Calibri"/>
          <w:b/>
          <w:bCs/>
          <w:lang w:val="en-US"/>
        </w:rPr>
        <w:t>Observations</w:t>
      </w:r>
      <w:r w:rsidR="0019544E">
        <w:rPr>
          <w:rFonts w:ascii="Calibri" w:hAnsi="Calibri" w:cs="Calibri"/>
          <w:b/>
          <w:bCs/>
          <w:lang w:val="en-US"/>
        </w:rPr>
        <w:t xml:space="preserve">; </w:t>
      </w:r>
      <w:r w:rsidRPr="00B753E2">
        <w:rPr>
          <w:rFonts w:ascii="Calibri" w:hAnsi="Calibri" w:cs="Calibri"/>
          <w:lang w:val="en-US"/>
        </w:rPr>
        <w:t xml:space="preserve">Columns = </w:t>
      </w:r>
      <w:r w:rsidRPr="00B753E2">
        <w:rPr>
          <w:rFonts w:ascii="Calibri" w:hAnsi="Calibri" w:cs="Calibri"/>
          <w:b/>
          <w:bCs/>
          <w:lang w:val="en-US"/>
        </w:rPr>
        <w:t>variables</w:t>
      </w:r>
    </w:p>
    <w:p w14:paraId="72566174" w14:textId="76E59B72" w:rsidR="008F31CE" w:rsidRPr="008E445E" w:rsidRDefault="008F31CE" w:rsidP="008E445E">
      <w:pPr>
        <w:rPr>
          <w:rFonts w:ascii="Calibri" w:hAnsi="Calibri" w:cs="Calibri"/>
          <w:lang w:val="en-US"/>
        </w:rPr>
      </w:pPr>
      <w:r w:rsidRPr="00B753E2">
        <w:rPr>
          <w:rFonts w:ascii="Calibri" w:hAnsi="Calibri" w:cs="Calibri"/>
          <w:b/>
          <w:bCs/>
          <w:lang w:val="en-US"/>
        </w:rPr>
        <w:t xml:space="preserve">Data Frame: </w:t>
      </w:r>
      <w:r w:rsidRPr="00B753E2">
        <w:rPr>
          <w:rFonts w:ascii="Calibri" w:hAnsi="Calibri" w:cs="Calibri"/>
          <w:lang w:val="en-US"/>
        </w:rPr>
        <w:t xml:space="preserve">combining </w:t>
      </w:r>
      <w:r w:rsidRPr="00D73772">
        <w:rPr>
          <w:rFonts w:ascii="Calibri" w:hAnsi="Calibri" w:cs="Calibri"/>
          <w:b/>
          <w:bCs/>
          <w:lang w:val="en-US"/>
        </w:rPr>
        <w:t>different data types</w:t>
      </w:r>
      <w:r w:rsidRPr="00B753E2">
        <w:rPr>
          <w:rFonts w:ascii="Calibri" w:hAnsi="Calibri" w:cs="Calibri"/>
          <w:lang w:val="en-US"/>
        </w:rPr>
        <w:t>; special case of lists</w:t>
      </w:r>
    </w:p>
    <w:p w14:paraId="4B96E452" w14:textId="61894B70" w:rsidR="006F1998" w:rsidRPr="008F31CE" w:rsidRDefault="006F1998" w:rsidP="006F1998">
      <w:pPr>
        <w:pStyle w:val="Listenabsatz"/>
        <w:numPr>
          <w:ilvl w:val="0"/>
          <w:numId w:val="20"/>
        </w:numPr>
        <w:rPr>
          <w:rFonts w:ascii="Calibri" w:hAnsi="Calibri" w:cs="Calibri"/>
          <w:highlight w:val="cyan"/>
          <w:lang w:val="en-US"/>
        </w:rPr>
      </w:pPr>
      <w:r w:rsidRPr="002C1872">
        <w:rPr>
          <w:rFonts w:ascii="Calibri" w:hAnsi="Calibri" w:cs="Calibri"/>
          <w:highlight w:val="cyan"/>
          <w:lang w:val="en-US"/>
        </w:rPr>
        <w:t>class(a)</w:t>
      </w:r>
      <w:r w:rsidR="002C1872" w:rsidRPr="002C1872">
        <w:rPr>
          <w:rFonts w:ascii="Calibri" w:hAnsi="Calibri" w:cs="Calibri"/>
          <w:highlight w:val="cyan"/>
          <w:lang w:val="en-US"/>
        </w:rPr>
        <w:t xml:space="preserve"> </w:t>
      </w:r>
      <w:r w:rsidR="002C1872" w:rsidRPr="002C1872">
        <w:rPr>
          <w:rFonts w:ascii="Calibri" w:hAnsi="Calibri" w:cs="Calibri"/>
        </w:rPr>
        <w:sym w:font="Wingdings" w:char="F0E0"/>
      </w:r>
      <w:r w:rsidR="002C1872" w:rsidRPr="002C1872">
        <w:rPr>
          <w:rFonts w:ascii="Calibri" w:hAnsi="Calibri" w:cs="Calibri"/>
          <w:lang w:val="en-US"/>
        </w:rPr>
        <w:t xml:space="preserve"> type of the object</w:t>
      </w:r>
    </w:p>
    <w:p w14:paraId="5156EEBD" w14:textId="226C7C21" w:rsidR="00111F02" w:rsidRPr="007F4DA4" w:rsidRDefault="00111F02" w:rsidP="00111F02">
      <w:pPr>
        <w:pStyle w:val="Listenabsatz"/>
        <w:numPr>
          <w:ilvl w:val="0"/>
          <w:numId w:val="20"/>
        </w:numPr>
        <w:rPr>
          <w:rFonts w:ascii="Calibri" w:hAnsi="Calibri" w:cs="Calibri"/>
          <w:highlight w:val="cyan"/>
          <w:lang w:val="en-US"/>
        </w:rPr>
      </w:pPr>
      <w:r w:rsidRPr="00D25E58">
        <w:rPr>
          <w:rFonts w:ascii="Calibri" w:hAnsi="Calibri" w:cs="Calibri"/>
          <w:highlight w:val="cyan"/>
          <w:lang w:val="en-US"/>
        </w:rPr>
        <w:t>str(a)</w:t>
      </w:r>
      <w:r w:rsidR="00D25E58" w:rsidRPr="00D25E58">
        <w:rPr>
          <w:rFonts w:ascii="Calibri" w:hAnsi="Calibri" w:cs="Calibri"/>
          <w:highlight w:val="cyan"/>
          <w:lang w:val="en-US"/>
        </w:rPr>
        <w:t xml:space="preserve"> </w:t>
      </w:r>
      <w:r w:rsidR="00D25E58" w:rsidRPr="00D25E58">
        <w:rPr>
          <w:rFonts w:ascii="Calibri" w:hAnsi="Calibri" w:cs="Calibri"/>
        </w:rPr>
        <w:sym w:font="Wingdings" w:char="F0E0"/>
      </w:r>
      <w:r w:rsidR="00D25E58" w:rsidRPr="00D25E58">
        <w:rPr>
          <w:rFonts w:ascii="Calibri" w:hAnsi="Calibri" w:cs="Calibri"/>
          <w:lang w:val="en-US"/>
        </w:rPr>
        <w:t xml:space="preserve"> structure of an object</w:t>
      </w:r>
    </w:p>
    <w:p w14:paraId="36E2C0FA" w14:textId="71A99595" w:rsidR="007F4DA4" w:rsidRPr="00DB1D5F" w:rsidRDefault="007F4DA4" w:rsidP="007F4DA4">
      <w:pPr>
        <w:pStyle w:val="Listenabsatz"/>
        <w:numPr>
          <w:ilvl w:val="0"/>
          <w:numId w:val="20"/>
        </w:numPr>
        <w:rPr>
          <w:rFonts w:ascii="Calibri" w:hAnsi="Calibri" w:cs="Calibri"/>
          <w:highlight w:val="cyan"/>
        </w:rPr>
      </w:pPr>
      <w:proofErr w:type="spellStart"/>
      <w:r w:rsidRPr="00481C27">
        <w:rPr>
          <w:rFonts w:ascii="Calibri" w:hAnsi="Calibri" w:cs="Calibri"/>
          <w:highlight w:val="cyan"/>
        </w:rPr>
        <w:t>head</w:t>
      </w:r>
      <w:proofErr w:type="spellEnd"/>
      <w:r w:rsidRPr="00481C27">
        <w:rPr>
          <w:rFonts w:ascii="Calibri" w:hAnsi="Calibri" w:cs="Calibri"/>
          <w:highlight w:val="cyan"/>
        </w:rPr>
        <w:t>(a)</w:t>
      </w:r>
      <w:r>
        <w:rPr>
          <w:rFonts w:ascii="Calibri" w:hAnsi="Calibri" w:cs="Calibri"/>
          <w:highlight w:val="cyan"/>
        </w:rPr>
        <w:t xml:space="preserve"> </w:t>
      </w:r>
      <w:r w:rsidRPr="007F4DA4">
        <w:rPr>
          <w:rFonts w:ascii="Calibri" w:hAnsi="Calibri" w:cs="Calibri"/>
        </w:rPr>
        <w:sym w:font="Wingdings" w:char="F0E0"/>
      </w:r>
      <w:r w:rsidRPr="007F4DA4">
        <w:rPr>
          <w:rFonts w:ascii="Calibri" w:hAnsi="Calibri" w:cs="Calibri"/>
        </w:rPr>
        <w:t xml:space="preserve"> </w:t>
      </w:r>
      <w:proofErr w:type="spellStart"/>
      <w:r w:rsidRPr="007F4DA4">
        <w:rPr>
          <w:rFonts w:ascii="Calibri" w:hAnsi="Calibri" w:cs="Calibri"/>
        </w:rPr>
        <w:t>first</w:t>
      </w:r>
      <w:proofErr w:type="spellEnd"/>
      <w:r w:rsidRPr="007F4DA4">
        <w:rPr>
          <w:rFonts w:ascii="Calibri" w:hAnsi="Calibri" w:cs="Calibri"/>
        </w:rPr>
        <w:t xml:space="preserve"> 6 </w:t>
      </w:r>
      <w:proofErr w:type="spellStart"/>
      <w:r w:rsidRPr="007F4DA4">
        <w:rPr>
          <w:rFonts w:ascii="Calibri" w:hAnsi="Calibri" w:cs="Calibri"/>
        </w:rPr>
        <w:t>lines</w:t>
      </w:r>
      <w:proofErr w:type="spellEnd"/>
    </w:p>
    <w:p w14:paraId="11DC59C3" w14:textId="4B7755DE" w:rsidR="00DB1D5F" w:rsidRDefault="00DB1D5F" w:rsidP="00DB1D5F">
      <w:pPr>
        <w:pStyle w:val="Listenabsatz"/>
        <w:numPr>
          <w:ilvl w:val="0"/>
          <w:numId w:val="20"/>
        </w:numPr>
        <w:rPr>
          <w:rFonts w:ascii="Calibri" w:hAnsi="Calibri" w:cs="Calibri"/>
          <w:lang w:val="en-US"/>
        </w:rPr>
      </w:pPr>
      <w:r w:rsidRPr="002C47C8">
        <w:rPr>
          <w:rFonts w:ascii="Calibri" w:hAnsi="Calibri" w:cs="Calibri"/>
          <w:lang w:val="en-US"/>
        </w:rPr>
        <w:t xml:space="preserve">data frame accessor: </w:t>
      </w:r>
      <w:proofErr w:type="spellStart"/>
      <w:r w:rsidRPr="002C47C8">
        <w:rPr>
          <w:rFonts w:ascii="Calibri" w:hAnsi="Calibri" w:cs="Calibri"/>
          <w:highlight w:val="cyan"/>
          <w:lang w:val="en-US"/>
        </w:rPr>
        <w:t>a$column</w:t>
      </w:r>
      <w:proofErr w:type="spellEnd"/>
    </w:p>
    <w:p w14:paraId="3C2602DC" w14:textId="2C540A2A" w:rsidR="00CD315C" w:rsidRPr="00DB1D5F" w:rsidRDefault="00CD315C" w:rsidP="00DB1D5F">
      <w:pPr>
        <w:pStyle w:val="Listenabsatz"/>
        <w:numPr>
          <w:ilvl w:val="0"/>
          <w:numId w:val="20"/>
        </w:numPr>
        <w:rPr>
          <w:rFonts w:ascii="Calibri" w:hAnsi="Calibri" w:cs="Calibri"/>
          <w:lang w:val="en-US"/>
        </w:rPr>
      </w:pPr>
      <w:r w:rsidRPr="00CD315C">
        <w:rPr>
          <w:rFonts w:ascii="Calibri" w:hAnsi="Calibri" w:cs="Calibri"/>
          <w:highlight w:val="cyan"/>
          <w:lang w:val="en-US"/>
        </w:rPr>
        <w:t>names(df)</w:t>
      </w:r>
      <w:r>
        <w:rPr>
          <w:rFonts w:ascii="Calibri" w:hAnsi="Calibri" w:cs="Calibri"/>
          <w:lang w:val="en-US"/>
        </w:rPr>
        <w:t xml:space="preserve"> </w:t>
      </w:r>
      <w:r w:rsidRPr="00CD315C">
        <w:rPr>
          <w:rFonts w:ascii="Calibri" w:hAnsi="Calibri" w:cs="Calibri"/>
          <w:lang w:val="en-US"/>
        </w:rPr>
        <w:sym w:font="Wingdings" w:char="F0E0"/>
      </w:r>
      <w:r>
        <w:rPr>
          <w:rFonts w:ascii="Calibri" w:hAnsi="Calibri" w:cs="Calibri"/>
          <w:lang w:val="en-US"/>
        </w:rPr>
        <w:t xml:space="preserve"> variable names</w:t>
      </w:r>
    </w:p>
    <w:p w14:paraId="5C0D9A4F" w14:textId="10E59DBF" w:rsidR="00FB56F1" w:rsidRDefault="00FB56F1" w:rsidP="008F31CE">
      <w:pPr>
        <w:rPr>
          <w:rFonts w:ascii="Calibri" w:hAnsi="Calibri" w:cs="Calibri"/>
          <w:highlight w:val="cyan"/>
          <w:lang w:val="en-US"/>
        </w:rPr>
      </w:pPr>
    </w:p>
    <w:p w14:paraId="53E16215" w14:textId="08D59DEB" w:rsidR="00FB56F1" w:rsidRDefault="00FB56F1" w:rsidP="008F31CE">
      <w:pPr>
        <w:rPr>
          <w:rFonts w:ascii="Calibri" w:hAnsi="Calibri" w:cs="Calibri"/>
          <w:lang w:val="en-US"/>
        </w:rPr>
      </w:pPr>
      <w:r w:rsidRPr="00725657">
        <w:rPr>
          <w:rFonts w:ascii="Calibri" w:hAnsi="Calibri" w:cs="Calibri"/>
          <w:b/>
          <w:bCs/>
          <w:lang w:val="en-US"/>
        </w:rPr>
        <w:t>Vectors</w:t>
      </w:r>
      <w:r w:rsidRPr="00FB56F1">
        <w:rPr>
          <w:rFonts w:ascii="Calibri" w:hAnsi="Calibri" w:cs="Calibri"/>
          <w:lang w:val="en-US"/>
        </w:rPr>
        <w:t xml:space="preserve">: several entries of </w:t>
      </w:r>
      <w:r w:rsidRPr="00AC3C70">
        <w:rPr>
          <w:rFonts w:ascii="Calibri" w:hAnsi="Calibri" w:cs="Calibri"/>
          <w:b/>
          <w:bCs/>
          <w:lang w:val="en-US"/>
        </w:rPr>
        <w:t>same type</w:t>
      </w:r>
    </w:p>
    <w:p w14:paraId="2E4F2B52" w14:textId="29F01D7F" w:rsidR="00FB56F1" w:rsidRDefault="00725657" w:rsidP="008F31CE">
      <w:pPr>
        <w:rPr>
          <w:rFonts w:ascii="Calibri" w:hAnsi="Calibri" w:cs="Calibri"/>
          <w:lang w:val="en-US"/>
        </w:rPr>
      </w:pPr>
      <w:r w:rsidRPr="00725657">
        <w:rPr>
          <w:rFonts w:ascii="Calibri" w:hAnsi="Calibri" w:cs="Calibri"/>
          <w:b/>
          <w:bCs/>
          <w:lang w:val="en-US"/>
        </w:rPr>
        <w:t>Factors</w:t>
      </w:r>
      <w:r>
        <w:rPr>
          <w:rFonts w:ascii="Calibri" w:hAnsi="Calibri" w:cs="Calibri"/>
          <w:lang w:val="en-US"/>
        </w:rPr>
        <w:t xml:space="preserve">: storing </w:t>
      </w:r>
      <w:r w:rsidRPr="00AC3C70">
        <w:rPr>
          <w:rFonts w:ascii="Calibri" w:hAnsi="Calibri" w:cs="Calibri"/>
          <w:b/>
          <w:bCs/>
          <w:lang w:val="en-US"/>
        </w:rPr>
        <w:t>categorical data</w:t>
      </w:r>
      <w:r w:rsidR="00F4120B">
        <w:rPr>
          <w:rFonts w:ascii="Calibri" w:hAnsi="Calibri" w:cs="Calibri"/>
          <w:lang w:val="en-US"/>
        </w:rPr>
        <w:t xml:space="preserve"> </w:t>
      </w:r>
    </w:p>
    <w:p w14:paraId="263F9205" w14:textId="6C88458A" w:rsidR="0069611E" w:rsidRPr="000142C3" w:rsidRDefault="0069611E" w:rsidP="000142C3">
      <w:pPr>
        <w:pStyle w:val="Listenabsatz"/>
        <w:numPr>
          <w:ilvl w:val="0"/>
          <w:numId w:val="20"/>
        </w:numPr>
        <w:rPr>
          <w:rFonts w:ascii="Calibri" w:hAnsi="Calibri" w:cs="Calibri"/>
          <w:highlight w:val="cyan"/>
          <w:lang w:val="en-US"/>
        </w:rPr>
      </w:pPr>
      <w:proofErr w:type="gramStart"/>
      <w:r w:rsidRPr="000142C3">
        <w:rPr>
          <w:rFonts w:ascii="Calibri" w:hAnsi="Calibri" w:cs="Calibri"/>
          <w:highlight w:val="cyan"/>
          <w:lang w:val="en-US"/>
        </w:rPr>
        <w:t>levels(</w:t>
      </w:r>
      <w:proofErr w:type="gramEnd"/>
      <w:r w:rsidRPr="000142C3">
        <w:rPr>
          <w:rFonts w:ascii="Calibri" w:hAnsi="Calibri" w:cs="Calibri"/>
          <w:highlight w:val="cyan"/>
          <w:lang w:val="en-US"/>
        </w:rPr>
        <w:t xml:space="preserve">…) </w:t>
      </w:r>
      <w:r w:rsidRPr="009A63D4">
        <w:rPr>
          <w:lang w:val="en-US"/>
        </w:rPr>
        <w:sym w:font="Wingdings" w:char="F0E0"/>
      </w:r>
      <w:r w:rsidRPr="000142C3">
        <w:rPr>
          <w:rFonts w:ascii="Calibri" w:hAnsi="Calibri" w:cs="Calibri"/>
          <w:lang w:val="en-US"/>
        </w:rPr>
        <w:t xml:space="preserve"> </w:t>
      </w:r>
      <w:r w:rsidR="00F4120B">
        <w:rPr>
          <w:rFonts w:ascii="Calibri" w:hAnsi="Calibri" w:cs="Calibri"/>
          <w:lang w:val="en-US"/>
        </w:rPr>
        <w:t xml:space="preserve">default: alphabetical; </w:t>
      </w:r>
      <w:r w:rsidRPr="000142C3">
        <w:rPr>
          <w:rFonts w:ascii="Calibri" w:hAnsi="Calibri" w:cs="Calibri"/>
          <w:highlight w:val="cyan"/>
          <w:lang w:val="en-US"/>
        </w:rPr>
        <w:t xml:space="preserve">reorder() </w:t>
      </w:r>
      <w:r w:rsidRPr="000142C3">
        <w:rPr>
          <w:rFonts w:ascii="Calibri" w:hAnsi="Calibri" w:cs="Calibri"/>
          <w:lang w:val="en-US"/>
        </w:rPr>
        <w:t>changing order of levels;</w:t>
      </w:r>
      <w:r w:rsidRPr="000142C3">
        <w:rPr>
          <w:rFonts w:ascii="Calibri" w:hAnsi="Calibri" w:cs="Calibri"/>
          <w:highlight w:val="cyan"/>
          <w:lang w:val="en-US"/>
        </w:rPr>
        <w:t xml:space="preserve"> </w:t>
      </w:r>
      <w:proofErr w:type="spellStart"/>
      <w:r w:rsidRPr="000142C3">
        <w:rPr>
          <w:rFonts w:ascii="Calibri" w:hAnsi="Calibri" w:cs="Calibri"/>
          <w:highlight w:val="cyan"/>
          <w:lang w:val="en-US"/>
        </w:rPr>
        <w:t>as.factor</w:t>
      </w:r>
      <w:proofErr w:type="spellEnd"/>
      <w:r w:rsidRPr="000142C3">
        <w:rPr>
          <w:rFonts w:ascii="Calibri" w:hAnsi="Calibri" w:cs="Calibri"/>
          <w:highlight w:val="cyan"/>
          <w:lang w:val="en-US"/>
        </w:rPr>
        <w:t>(</w:t>
      </w:r>
      <w:r w:rsidR="000142C3">
        <w:rPr>
          <w:rFonts w:ascii="Calibri" w:hAnsi="Calibri" w:cs="Calibri"/>
          <w:highlight w:val="cyan"/>
          <w:lang w:val="en-US"/>
        </w:rPr>
        <w:t>)</w:t>
      </w:r>
    </w:p>
    <w:p w14:paraId="07A02888" w14:textId="77777777" w:rsidR="0069611E" w:rsidRPr="0069611E" w:rsidRDefault="0069611E" w:rsidP="008F31CE">
      <w:pPr>
        <w:rPr>
          <w:rFonts w:ascii="Calibri" w:hAnsi="Calibri" w:cs="Calibri"/>
          <w:lang w:val="en-US"/>
        </w:rPr>
      </w:pPr>
    </w:p>
    <w:p w14:paraId="21AB38F8" w14:textId="6D8BE47A" w:rsidR="00ED1E1B" w:rsidRPr="00481C27" w:rsidRDefault="00ED1E1B" w:rsidP="006F1998">
      <w:pPr>
        <w:pStyle w:val="Listenabsatz"/>
        <w:numPr>
          <w:ilvl w:val="0"/>
          <w:numId w:val="20"/>
        </w:numPr>
        <w:rPr>
          <w:rFonts w:ascii="Calibri" w:hAnsi="Calibri" w:cs="Calibri"/>
          <w:highlight w:val="cyan"/>
        </w:rPr>
      </w:pPr>
      <w:r>
        <w:rPr>
          <w:rFonts w:ascii="Calibri" w:hAnsi="Calibri" w:cs="Calibri"/>
          <w:highlight w:val="cyan"/>
        </w:rPr>
        <w:t>is.na(</w:t>
      </w:r>
      <w:proofErr w:type="spellStart"/>
      <w:r>
        <w:rPr>
          <w:rFonts w:ascii="Calibri" w:hAnsi="Calibri" w:cs="Calibri"/>
          <w:highlight w:val="cyan"/>
        </w:rPr>
        <w:t>xy</w:t>
      </w:r>
      <w:proofErr w:type="spellEnd"/>
      <w:r>
        <w:rPr>
          <w:rFonts w:ascii="Calibri" w:hAnsi="Calibri" w:cs="Calibri"/>
          <w:highlight w:val="cyan"/>
        </w:rPr>
        <w:t>)</w:t>
      </w:r>
    </w:p>
    <w:p w14:paraId="2E904655" w14:textId="1D267A4C" w:rsidR="00CA1E5B" w:rsidRDefault="00CA1E5B" w:rsidP="006F1998">
      <w:pPr>
        <w:pStyle w:val="Listenabsatz"/>
        <w:numPr>
          <w:ilvl w:val="0"/>
          <w:numId w:val="20"/>
        </w:numPr>
        <w:rPr>
          <w:rFonts w:ascii="Calibri" w:hAnsi="Calibri" w:cs="Calibri"/>
          <w:highlight w:val="cyan"/>
          <w:lang w:val="en-US"/>
        </w:rPr>
      </w:pPr>
      <w:proofErr w:type="gramStart"/>
      <w:r w:rsidRPr="00865127">
        <w:rPr>
          <w:rFonts w:ascii="Calibri" w:hAnsi="Calibri" w:cs="Calibri"/>
          <w:highlight w:val="cyan"/>
          <w:lang w:val="en-US"/>
        </w:rPr>
        <w:t>length(</w:t>
      </w:r>
      <w:proofErr w:type="gramEnd"/>
      <w:r w:rsidRPr="00865127">
        <w:rPr>
          <w:rFonts w:ascii="Calibri" w:hAnsi="Calibri" w:cs="Calibri"/>
          <w:highlight w:val="cyan"/>
          <w:lang w:val="en-US"/>
        </w:rPr>
        <w:t xml:space="preserve">…) </w:t>
      </w:r>
    </w:p>
    <w:p w14:paraId="5C433E45" w14:textId="77C28F83" w:rsidR="00FD3EC3" w:rsidRPr="00B15600" w:rsidRDefault="00663F8F" w:rsidP="00FD3EC3">
      <w:pPr>
        <w:pStyle w:val="Listenabsatz"/>
        <w:numPr>
          <w:ilvl w:val="0"/>
          <w:numId w:val="20"/>
        </w:numPr>
        <w:rPr>
          <w:rFonts w:ascii="Calibri" w:hAnsi="Calibri" w:cs="Calibri"/>
          <w:highlight w:val="cyan"/>
          <w:lang w:val="en-US"/>
        </w:rPr>
      </w:pPr>
      <w:proofErr w:type="spellStart"/>
      <w:proofErr w:type="gramStart"/>
      <w:r>
        <w:rPr>
          <w:rFonts w:ascii="Calibri" w:hAnsi="Calibri" w:cs="Calibri"/>
          <w:highlight w:val="cyan"/>
          <w:lang w:val="en-US"/>
        </w:rPr>
        <w:t>as.integer</w:t>
      </w:r>
      <w:proofErr w:type="spellEnd"/>
      <w:proofErr w:type="gramEnd"/>
      <w:r>
        <w:rPr>
          <w:rFonts w:ascii="Calibri" w:hAnsi="Calibri" w:cs="Calibri"/>
          <w:highlight w:val="cyan"/>
          <w:lang w:val="en-US"/>
        </w:rPr>
        <w:t xml:space="preserve">() </w:t>
      </w:r>
      <w:r w:rsidRPr="00663F8F">
        <w:rPr>
          <w:rFonts w:ascii="Calibri" w:hAnsi="Calibri" w:cs="Calibri"/>
          <w:lang w:val="en-US"/>
        </w:rPr>
        <w:t xml:space="preserve">or by adding </w:t>
      </w:r>
      <w:r>
        <w:rPr>
          <w:rFonts w:ascii="Calibri" w:hAnsi="Calibri" w:cs="Calibri"/>
          <w:highlight w:val="cyan"/>
          <w:lang w:val="en-US"/>
        </w:rPr>
        <w:t>L</w:t>
      </w:r>
      <w:r w:rsidRPr="00663F8F">
        <w:rPr>
          <w:rFonts w:ascii="Calibri" w:hAnsi="Calibri" w:cs="Calibri"/>
          <w:lang w:val="en-US"/>
        </w:rPr>
        <w:t xml:space="preserve">: </w:t>
      </w:r>
      <w:r w:rsidRPr="00663F8F">
        <w:rPr>
          <w:rFonts w:ascii="Calibri" w:hAnsi="Calibri" w:cs="Calibri"/>
          <w:highlight w:val="cyan"/>
          <w:lang w:val="en-US"/>
        </w:rPr>
        <w:t>1L</w:t>
      </w:r>
      <w:r w:rsidRPr="00663F8F">
        <w:rPr>
          <w:rFonts w:ascii="Calibri" w:hAnsi="Calibri" w:cs="Calibri"/>
          <w:lang w:val="en-US"/>
        </w:rPr>
        <w:t xml:space="preserve"> </w:t>
      </w:r>
      <w:r w:rsidRPr="00663F8F">
        <w:rPr>
          <w:rFonts w:ascii="Calibri" w:hAnsi="Calibri" w:cs="Calibri"/>
          <w:lang w:val="en-US"/>
        </w:rPr>
        <w:sym w:font="Wingdings" w:char="F0E0"/>
      </w:r>
      <w:r w:rsidRPr="00663F8F">
        <w:rPr>
          <w:rFonts w:ascii="Calibri" w:hAnsi="Calibri" w:cs="Calibri"/>
          <w:lang w:val="en-US"/>
        </w:rPr>
        <w:t xml:space="preserve"> </w:t>
      </w:r>
      <w:r>
        <w:rPr>
          <w:rFonts w:ascii="Calibri" w:hAnsi="Calibri" w:cs="Calibri"/>
          <w:lang w:val="en-US"/>
        </w:rPr>
        <w:t>class(1L) = integer</w:t>
      </w:r>
    </w:p>
    <w:p w14:paraId="7E08989C" w14:textId="1488ED99" w:rsidR="00B15600" w:rsidRDefault="00B15600" w:rsidP="00FD3EC3">
      <w:pPr>
        <w:pStyle w:val="Listenabsatz"/>
        <w:numPr>
          <w:ilvl w:val="0"/>
          <w:numId w:val="20"/>
        </w:numPr>
        <w:rPr>
          <w:rFonts w:ascii="Calibri" w:hAnsi="Calibri" w:cs="Calibri"/>
          <w:highlight w:val="cyan"/>
          <w:lang w:val="en-US"/>
        </w:rPr>
      </w:pPr>
      <w:proofErr w:type="spellStart"/>
      <w:proofErr w:type="gramStart"/>
      <w:r w:rsidRPr="00B15600">
        <w:rPr>
          <w:rFonts w:ascii="Calibri" w:hAnsi="Calibri" w:cs="Calibri"/>
          <w:highlight w:val="cyan"/>
          <w:lang w:val="en-US"/>
        </w:rPr>
        <w:t>as.numeric</w:t>
      </w:r>
      <w:proofErr w:type="spellEnd"/>
      <w:proofErr w:type="gramEnd"/>
      <w:r w:rsidRPr="00B15600">
        <w:rPr>
          <w:rFonts w:ascii="Calibri" w:hAnsi="Calibri" w:cs="Calibri"/>
          <w:highlight w:val="cyan"/>
          <w:lang w:val="en-US"/>
        </w:rPr>
        <w:t>()</w:t>
      </w:r>
    </w:p>
    <w:p w14:paraId="640FCB84" w14:textId="1F357EDB" w:rsidR="00031302" w:rsidRPr="00B15600" w:rsidRDefault="00031302" w:rsidP="00FD3EC3">
      <w:pPr>
        <w:pStyle w:val="Listenabsatz"/>
        <w:numPr>
          <w:ilvl w:val="0"/>
          <w:numId w:val="20"/>
        </w:numPr>
        <w:rPr>
          <w:rFonts w:ascii="Calibri" w:hAnsi="Calibri" w:cs="Calibri"/>
          <w:highlight w:val="cyan"/>
          <w:lang w:val="en-US"/>
        </w:rPr>
      </w:pPr>
      <w:proofErr w:type="spellStart"/>
      <w:proofErr w:type="gramStart"/>
      <w:r>
        <w:rPr>
          <w:rFonts w:ascii="Calibri" w:hAnsi="Calibri" w:cs="Calibri"/>
          <w:highlight w:val="cyan"/>
          <w:lang w:val="en-US"/>
        </w:rPr>
        <w:t>as.character</w:t>
      </w:r>
      <w:proofErr w:type="spellEnd"/>
      <w:proofErr w:type="gramEnd"/>
      <w:r>
        <w:rPr>
          <w:rFonts w:ascii="Calibri" w:hAnsi="Calibri" w:cs="Calibri"/>
          <w:highlight w:val="cyan"/>
          <w:lang w:val="en-US"/>
        </w:rPr>
        <w:t>()</w:t>
      </w:r>
    </w:p>
    <w:p w14:paraId="48176CD2" w14:textId="4C411D10" w:rsidR="00B81A11" w:rsidRDefault="00147A2C" w:rsidP="00FD3EC3">
      <w:pPr>
        <w:pStyle w:val="Listenabsatz"/>
        <w:numPr>
          <w:ilvl w:val="0"/>
          <w:numId w:val="20"/>
        </w:numPr>
        <w:rPr>
          <w:rFonts w:ascii="Calibri" w:hAnsi="Calibri" w:cs="Calibri"/>
          <w:lang w:val="en-US"/>
        </w:rPr>
      </w:pPr>
      <w:r w:rsidRPr="00147A2C">
        <w:rPr>
          <w:rFonts w:ascii="Calibri" w:hAnsi="Calibri" w:cs="Calibri"/>
          <w:highlight w:val="cyan"/>
          <w:lang w:val="en-US"/>
        </w:rPr>
        <w:t>==</w:t>
      </w:r>
      <w:r>
        <w:rPr>
          <w:rFonts w:ascii="Calibri" w:hAnsi="Calibri" w:cs="Calibri"/>
          <w:lang w:val="en-US"/>
        </w:rPr>
        <w:t xml:space="preserve"> </w:t>
      </w:r>
      <w:r w:rsidRPr="00147A2C">
        <w:rPr>
          <w:rFonts w:ascii="Calibri" w:hAnsi="Calibri" w:cs="Calibri"/>
          <w:lang w:val="en-US"/>
        </w:rPr>
        <w:sym w:font="Wingdings" w:char="F0E0"/>
      </w:r>
      <w:r>
        <w:rPr>
          <w:rFonts w:ascii="Calibri" w:hAnsi="Calibri" w:cs="Calibri"/>
          <w:lang w:val="en-US"/>
        </w:rPr>
        <w:t xml:space="preserve"> test for equality</w:t>
      </w:r>
      <w:proofErr w:type="gramStart"/>
      <w:r w:rsidR="00A05D06">
        <w:rPr>
          <w:rFonts w:ascii="Calibri" w:hAnsi="Calibri" w:cs="Calibri"/>
          <w:lang w:val="en-US"/>
        </w:rPr>
        <w:t xml:space="preserve">; </w:t>
      </w:r>
      <w:r w:rsidR="00A05D06" w:rsidRPr="00A05D06">
        <w:rPr>
          <w:rFonts w:ascii="Calibri" w:hAnsi="Calibri" w:cs="Calibri"/>
          <w:highlight w:val="cyan"/>
          <w:lang w:val="en-US"/>
        </w:rPr>
        <w:t>!</w:t>
      </w:r>
      <w:proofErr w:type="gramEnd"/>
      <w:r w:rsidR="00A05D06" w:rsidRPr="00A05D06">
        <w:rPr>
          <w:rFonts w:ascii="Calibri" w:hAnsi="Calibri" w:cs="Calibri"/>
          <w:highlight w:val="cyan"/>
          <w:lang w:val="en-US"/>
        </w:rPr>
        <w:t>=</w:t>
      </w:r>
      <w:r w:rsidR="00A05D06">
        <w:rPr>
          <w:rFonts w:ascii="Calibri" w:hAnsi="Calibri" w:cs="Calibri"/>
          <w:lang w:val="en-US"/>
        </w:rPr>
        <w:t xml:space="preserve"> inequality</w:t>
      </w:r>
    </w:p>
    <w:p w14:paraId="10A6370A" w14:textId="77777777" w:rsidR="00B753E2" w:rsidRPr="00B753E2" w:rsidRDefault="00B753E2" w:rsidP="00B753E2">
      <w:pPr>
        <w:rPr>
          <w:rFonts w:ascii="Calibri" w:hAnsi="Calibri" w:cs="Calibri"/>
          <w:lang w:val="en-US"/>
        </w:rPr>
      </w:pPr>
    </w:p>
    <w:p w14:paraId="3F8D58AC" w14:textId="076892C6" w:rsidR="005B7F3D" w:rsidRPr="00B753E2" w:rsidRDefault="005B7F3D" w:rsidP="00B753E2">
      <w:pPr>
        <w:rPr>
          <w:rFonts w:ascii="Calibri" w:hAnsi="Calibri" w:cs="Calibri"/>
          <w:lang w:val="en-US"/>
        </w:rPr>
      </w:pPr>
      <w:r w:rsidRPr="00B753E2">
        <w:rPr>
          <w:rFonts w:ascii="Calibri" w:hAnsi="Calibri" w:cs="Calibri"/>
          <w:b/>
          <w:bCs/>
          <w:lang w:val="en-US"/>
        </w:rPr>
        <w:t>Lists:</w:t>
      </w:r>
      <w:r w:rsidRPr="00B753E2">
        <w:rPr>
          <w:rFonts w:ascii="Calibri" w:hAnsi="Calibri" w:cs="Calibri"/>
          <w:lang w:val="en-US"/>
        </w:rPr>
        <w:t xml:space="preserve"> storing any combination of </w:t>
      </w:r>
      <w:r w:rsidRPr="00914847">
        <w:rPr>
          <w:rFonts w:ascii="Calibri" w:hAnsi="Calibri" w:cs="Calibri"/>
          <w:b/>
          <w:bCs/>
          <w:lang w:val="en-US"/>
        </w:rPr>
        <w:t>different types</w:t>
      </w:r>
      <w:r w:rsidRPr="00B753E2">
        <w:rPr>
          <w:rFonts w:ascii="Calibri" w:hAnsi="Calibri" w:cs="Calibri"/>
          <w:lang w:val="en-US"/>
        </w:rPr>
        <w:t>:</w:t>
      </w:r>
    </w:p>
    <w:p w14:paraId="1FAE1E8C" w14:textId="77777777" w:rsidR="005B7F3D" w:rsidRPr="008B4155" w:rsidRDefault="005B7F3D" w:rsidP="005B7F3D">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8B4155">
        <w:rPr>
          <w:rFonts w:ascii="Consolas" w:hAnsi="Consolas" w:cs="Consolas"/>
          <w:color w:val="333333"/>
          <w:spacing w:val="3"/>
          <w:sz w:val="20"/>
          <w:szCs w:val="20"/>
          <w:bdr w:val="none" w:sz="0" w:space="0" w:color="auto" w:frame="1"/>
          <w:lang w:val="en-US"/>
        </w:rPr>
        <w:t>record &lt;-</w:t>
      </w:r>
      <w:r w:rsidRPr="008B4155">
        <w:rPr>
          <w:rFonts w:ascii="Consolas" w:hAnsi="Consolas" w:cs="Consolas"/>
          <w:color w:val="4070A0"/>
          <w:spacing w:val="3"/>
          <w:sz w:val="20"/>
          <w:szCs w:val="20"/>
          <w:bdr w:val="none" w:sz="0" w:space="0" w:color="auto" w:frame="1"/>
          <w:lang w:val="en-US"/>
        </w:rPr>
        <w:t xml:space="preserve"> </w:t>
      </w:r>
      <w:proofErr w:type="gramStart"/>
      <w:r w:rsidRPr="008B4155">
        <w:rPr>
          <w:rFonts w:ascii="Consolas" w:hAnsi="Consolas" w:cs="Consolas"/>
          <w:b/>
          <w:bCs/>
          <w:color w:val="007020"/>
          <w:spacing w:val="3"/>
          <w:sz w:val="20"/>
          <w:szCs w:val="20"/>
          <w:bdr w:val="none" w:sz="0" w:space="0" w:color="auto" w:frame="1"/>
          <w:lang w:val="en-US"/>
        </w:rPr>
        <w:t>list</w:t>
      </w:r>
      <w:r w:rsidRPr="008B4155">
        <w:rPr>
          <w:rFonts w:ascii="Consolas" w:hAnsi="Consolas" w:cs="Consolas"/>
          <w:color w:val="333333"/>
          <w:spacing w:val="3"/>
          <w:sz w:val="20"/>
          <w:szCs w:val="20"/>
          <w:bdr w:val="none" w:sz="0" w:space="0" w:color="auto" w:frame="1"/>
          <w:lang w:val="en-US"/>
        </w:rPr>
        <w:t>(</w:t>
      </w:r>
      <w:proofErr w:type="gramEnd"/>
      <w:r w:rsidRPr="008B4155">
        <w:rPr>
          <w:rFonts w:ascii="Consolas" w:hAnsi="Consolas" w:cs="Consolas"/>
          <w:color w:val="902000"/>
          <w:spacing w:val="3"/>
          <w:sz w:val="20"/>
          <w:szCs w:val="20"/>
          <w:bdr w:val="none" w:sz="0" w:space="0" w:color="auto" w:frame="1"/>
          <w:lang w:val="en-US"/>
        </w:rPr>
        <w:t>name =</w:t>
      </w:r>
      <w:r w:rsidRPr="008B4155">
        <w:rPr>
          <w:rFonts w:ascii="Consolas" w:hAnsi="Consolas" w:cs="Consolas"/>
          <w:color w:val="333333"/>
          <w:spacing w:val="3"/>
          <w:sz w:val="20"/>
          <w:szCs w:val="20"/>
          <w:bdr w:val="none" w:sz="0" w:space="0" w:color="auto" w:frame="1"/>
          <w:lang w:val="en-US"/>
        </w:rPr>
        <w:t xml:space="preserve"> </w:t>
      </w:r>
      <w:r w:rsidRPr="008B4155">
        <w:rPr>
          <w:rFonts w:ascii="Consolas" w:hAnsi="Consolas" w:cs="Consolas"/>
          <w:color w:val="4070A0"/>
          <w:spacing w:val="3"/>
          <w:sz w:val="20"/>
          <w:szCs w:val="20"/>
          <w:bdr w:val="none" w:sz="0" w:space="0" w:color="auto" w:frame="1"/>
          <w:lang w:val="en-US"/>
        </w:rPr>
        <w:t>"John Doe"</w:t>
      </w:r>
      <w:r w:rsidRPr="008B4155">
        <w:rPr>
          <w:rFonts w:ascii="Consolas" w:hAnsi="Consolas" w:cs="Consolas"/>
          <w:color w:val="333333"/>
          <w:spacing w:val="3"/>
          <w:sz w:val="20"/>
          <w:szCs w:val="20"/>
          <w:bdr w:val="none" w:sz="0" w:space="0" w:color="auto" w:frame="1"/>
          <w:lang w:val="en-US"/>
        </w:rPr>
        <w:t>,</w:t>
      </w:r>
    </w:p>
    <w:p w14:paraId="75D6A112" w14:textId="02CEF516" w:rsidR="005B7F3D" w:rsidRPr="008B4155" w:rsidRDefault="000B5B18" w:rsidP="000B5B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hAnsi="Consolas" w:cs="Consolas"/>
          <w:color w:val="333333"/>
          <w:spacing w:val="3"/>
          <w:sz w:val="20"/>
          <w:szCs w:val="20"/>
          <w:bdr w:val="none" w:sz="0" w:space="0" w:color="auto" w:frame="1"/>
        </w:rPr>
      </w:pPr>
      <w:r w:rsidRPr="008B4155">
        <w:rPr>
          <w:rFonts w:ascii="Consolas" w:hAnsi="Consolas" w:cs="Consolas"/>
          <w:i/>
          <w:iCs/>
          <w:color w:val="333333"/>
          <w:spacing w:val="3"/>
          <w:sz w:val="20"/>
          <w:szCs w:val="20"/>
          <w:bdr w:val="none" w:sz="0" w:space="0" w:color="auto" w:frame="1"/>
          <w:lang w:val="en-US"/>
        </w:rPr>
        <w:t>variable name:</w:t>
      </w:r>
      <w:r w:rsidRPr="008B4155">
        <w:rPr>
          <w:rFonts w:ascii="Consolas" w:hAnsi="Consolas" w:cs="Consolas"/>
          <w:color w:val="333333"/>
          <w:spacing w:val="3"/>
          <w:sz w:val="20"/>
          <w:szCs w:val="20"/>
          <w:bdr w:val="none" w:sz="0" w:space="0" w:color="auto" w:frame="1"/>
          <w:lang w:val="en-US"/>
        </w:rPr>
        <w:t xml:space="preserve">  </w:t>
      </w:r>
      <w:proofErr w:type="spellStart"/>
      <w:r w:rsidR="005B7F3D" w:rsidRPr="008B4155">
        <w:rPr>
          <w:rFonts w:ascii="Consolas" w:hAnsi="Consolas" w:cs="Consolas"/>
          <w:color w:val="902000"/>
          <w:spacing w:val="3"/>
          <w:sz w:val="20"/>
          <w:szCs w:val="20"/>
          <w:bdr w:val="none" w:sz="0" w:space="0" w:color="auto" w:frame="1"/>
        </w:rPr>
        <w:t>student_id</w:t>
      </w:r>
      <w:proofErr w:type="spellEnd"/>
      <w:r w:rsidR="005B7F3D" w:rsidRPr="008B4155">
        <w:rPr>
          <w:rFonts w:ascii="Consolas" w:hAnsi="Consolas" w:cs="Consolas"/>
          <w:color w:val="902000"/>
          <w:spacing w:val="3"/>
          <w:sz w:val="20"/>
          <w:szCs w:val="20"/>
          <w:bdr w:val="none" w:sz="0" w:space="0" w:color="auto" w:frame="1"/>
        </w:rPr>
        <w:t xml:space="preserve"> =</w:t>
      </w:r>
      <w:r w:rsidR="005B7F3D" w:rsidRPr="008B4155">
        <w:rPr>
          <w:rFonts w:ascii="Consolas" w:hAnsi="Consolas" w:cs="Consolas"/>
          <w:color w:val="333333"/>
          <w:spacing w:val="3"/>
          <w:sz w:val="20"/>
          <w:szCs w:val="20"/>
          <w:bdr w:val="none" w:sz="0" w:space="0" w:color="auto" w:frame="1"/>
        </w:rPr>
        <w:t xml:space="preserve"> </w:t>
      </w:r>
      <w:r w:rsidR="005B7F3D" w:rsidRPr="008B4155">
        <w:rPr>
          <w:rFonts w:ascii="Consolas" w:hAnsi="Consolas" w:cs="Consolas"/>
          <w:color w:val="40A070"/>
          <w:spacing w:val="3"/>
          <w:sz w:val="20"/>
          <w:szCs w:val="20"/>
          <w:bdr w:val="none" w:sz="0" w:space="0" w:color="auto" w:frame="1"/>
        </w:rPr>
        <w:t>1234</w:t>
      </w:r>
      <w:r w:rsidR="005B7F3D" w:rsidRPr="008B4155">
        <w:rPr>
          <w:rFonts w:ascii="Consolas" w:hAnsi="Consolas" w:cs="Consolas"/>
          <w:color w:val="333333"/>
          <w:spacing w:val="3"/>
          <w:sz w:val="20"/>
          <w:szCs w:val="20"/>
          <w:bdr w:val="none" w:sz="0" w:space="0" w:color="auto" w:frame="1"/>
        </w:rPr>
        <w:t>,</w:t>
      </w:r>
    </w:p>
    <w:p w14:paraId="45EE22EE" w14:textId="77777777" w:rsidR="005B7F3D" w:rsidRPr="008B4155" w:rsidRDefault="005B7F3D" w:rsidP="005B7F3D">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rPr>
      </w:pPr>
      <w:r w:rsidRPr="008B4155">
        <w:rPr>
          <w:rFonts w:ascii="Consolas" w:hAnsi="Consolas" w:cs="Consolas"/>
          <w:color w:val="333333"/>
          <w:spacing w:val="3"/>
          <w:sz w:val="20"/>
          <w:szCs w:val="20"/>
          <w:bdr w:val="none" w:sz="0" w:space="0" w:color="auto" w:frame="1"/>
        </w:rPr>
        <w:t xml:space="preserve">             </w:t>
      </w:r>
      <w:r w:rsidRPr="008B4155">
        <w:rPr>
          <w:rFonts w:ascii="Consolas" w:hAnsi="Consolas" w:cs="Consolas"/>
          <w:color w:val="902000"/>
          <w:spacing w:val="3"/>
          <w:sz w:val="20"/>
          <w:szCs w:val="20"/>
          <w:bdr w:val="none" w:sz="0" w:space="0" w:color="auto" w:frame="1"/>
        </w:rPr>
        <w:t>grades =</w:t>
      </w:r>
      <w:r w:rsidRPr="008B4155">
        <w:rPr>
          <w:rFonts w:ascii="Consolas" w:hAnsi="Consolas" w:cs="Consolas"/>
          <w:color w:val="333333"/>
          <w:spacing w:val="3"/>
          <w:sz w:val="20"/>
          <w:szCs w:val="20"/>
          <w:bdr w:val="none" w:sz="0" w:space="0" w:color="auto" w:frame="1"/>
        </w:rPr>
        <w:t xml:space="preserve"> </w:t>
      </w:r>
      <w:proofErr w:type="gramStart"/>
      <w:r w:rsidRPr="008B4155">
        <w:rPr>
          <w:rFonts w:ascii="Consolas" w:hAnsi="Consolas" w:cs="Consolas"/>
          <w:b/>
          <w:bCs/>
          <w:color w:val="007020"/>
          <w:spacing w:val="3"/>
          <w:sz w:val="20"/>
          <w:szCs w:val="20"/>
          <w:bdr w:val="none" w:sz="0" w:space="0" w:color="auto" w:frame="1"/>
        </w:rPr>
        <w:t>c</w:t>
      </w:r>
      <w:r w:rsidRPr="008B4155">
        <w:rPr>
          <w:rFonts w:ascii="Consolas" w:hAnsi="Consolas" w:cs="Consolas"/>
          <w:color w:val="333333"/>
          <w:spacing w:val="3"/>
          <w:sz w:val="20"/>
          <w:szCs w:val="20"/>
          <w:bdr w:val="none" w:sz="0" w:space="0" w:color="auto" w:frame="1"/>
        </w:rPr>
        <w:t>(</w:t>
      </w:r>
      <w:proofErr w:type="gramEnd"/>
      <w:r w:rsidRPr="008B4155">
        <w:rPr>
          <w:rFonts w:ascii="Consolas" w:hAnsi="Consolas" w:cs="Consolas"/>
          <w:color w:val="40A070"/>
          <w:spacing w:val="3"/>
          <w:sz w:val="20"/>
          <w:szCs w:val="20"/>
          <w:bdr w:val="none" w:sz="0" w:space="0" w:color="auto" w:frame="1"/>
        </w:rPr>
        <w:t>95</w:t>
      </w:r>
      <w:r w:rsidRPr="008B4155">
        <w:rPr>
          <w:rFonts w:ascii="Consolas" w:hAnsi="Consolas" w:cs="Consolas"/>
          <w:color w:val="333333"/>
          <w:spacing w:val="3"/>
          <w:sz w:val="20"/>
          <w:szCs w:val="20"/>
          <w:bdr w:val="none" w:sz="0" w:space="0" w:color="auto" w:frame="1"/>
        </w:rPr>
        <w:t xml:space="preserve">, </w:t>
      </w:r>
      <w:r w:rsidRPr="008B4155">
        <w:rPr>
          <w:rFonts w:ascii="Consolas" w:hAnsi="Consolas" w:cs="Consolas"/>
          <w:color w:val="40A070"/>
          <w:spacing w:val="3"/>
          <w:sz w:val="20"/>
          <w:szCs w:val="20"/>
          <w:bdr w:val="none" w:sz="0" w:space="0" w:color="auto" w:frame="1"/>
        </w:rPr>
        <w:t>82</w:t>
      </w:r>
      <w:r w:rsidRPr="008B4155">
        <w:rPr>
          <w:rFonts w:ascii="Consolas" w:hAnsi="Consolas" w:cs="Consolas"/>
          <w:color w:val="333333"/>
          <w:spacing w:val="3"/>
          <w:sz w:val="20"/>
          <w:szCs w:val="20"/>
          <w:bdr w:val="none" w:sz="0" w:space="0" w:color="auto" w:frame="1"/>
        </w:rPr>
        <w:t xml:space="preserve">, </w:t>
      </w:r>
      <w:r w:rsidRPr="008B4155">
        <w:rPr>
          <w:rFonts w:ascii="Consolas" w:hAnsi="Consolas" w:cs="Consolas"/>
          <w:color w:val="40A070"/>
          <w:spacing w:val="3"/>
          <w:sz w:val="20"/>
          <w:szCs w:val="20"/>
          <w:bdr w:val="none" w:sz="0" w:space="0" w:color="auto" w:frame="1"/>
        </w:rPr>
        <w:t>91</w:t>
      </w:r>
      <w:r w:rsidRPr="008B4155">
        <w:rPr>
          <w:rFonts w:ascii="Consolas" w:hAnsi="Consolas" w:cs="Consolas"/>
          <w:color w:val="333333"/>
          <w:spacing w:val="3"/>
          <w:sz w:val="20"/>
          <w:szCs w:val="20"/>
          <w:bdr w:val="none" w:sz="0" w:space="0" w:color="auto" w:frame="1"/>
        </w:rPr>
        <w:t xml:space="preserve">, </w:t>
      </w:r>
      <w:r w:rsidRPr="008B4155">
        <w:rPr>
          <w:rFonts w:ascii="Consolas" w:hAnsi="Consolas" w:cs="Consolas"/>
          <w:color w:val="40A070"/>
          <w:spacing w:val="3"/>
          <w:sz w:val="20"/>
          <w:szCs w:val="20"/>
          <w:bdr w:val="none" w:sz="0" w:space="0" w:color="auto" w:frame="1"/>
        </w:rPr>
        <w:t>97</w:t>
      </w:r>
      <w:r w:rsidRPr="008B4155">
        <w:rPr>
          <w:rFonts w:ascii="Consolas" w:hAnsi="Consolas" w:cs="Consolas"/>
          <w:color w:val="333333"/>
          <w:spacing w:val="3"/>
          <w:sz w:val="20"/>
          <w:szCs w:val="20"/>
          <w:bdr w:val="none" w:sz="0" w:space="0" w:color="auto" w:frame="1"/>
        </w:rPr>
        <w:t xml:space="preserve">, </w:t>
      </w:r>
      <w:r w:rsidRPr="008B4155">
        <w:rPr>
          <w:rFonts w:ascii="Consolas" w:hAnsi="Consolas" w:cs="Consolas"/>
          <w:color w:val="40A070"/>
          <w:spacing w:val="3"/>
          <w:sz w:val="20"/>
          <w:szCs w:val="20"/>
          <w:bdr w:val="none" w:sz="0" w:space="0" w:color="auto" w:frame="1"/>
        </w:rPr>
        <w:t>93</w:t>
      </w:r>
      <w:r w:rsidRPr="008B4155">
        <w:rPr>
          <w:rFonts w:ascii="Consolas" w:hAnsi="Consolas" w:cs="Consolas"/>
          <w:color w:val="333333"/>
          <w:spacing w:val="3"/>
          <w:sz w:val="20"/>
          <w:szCs w:val="20"/>
          <w:bdr w:val="none" w:sz="0" w:space="0" w:color="auto" w:frame="1"/>
        </w:rPr>
        <w:t>),</w:t>
      </w:r>
    </w:p>
    <w:p w14:paraId="5BBED3CF" w14:textId="77777777" w:rsidR="005B7F3D" w:rsidRPr="008B4155" w:rsidRDefault="005B7F3D" w:rsidP="005B7F3D">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r w:rsidRPr="008B4155">
        <w:rPr>
          <w:rFonts w:ascii="Consolas" w:hAnsi="Consolas" w:cs="Consolas"/>
          <w:color w:val="333333"/>
          <w:spacing w:val="3"/>
          <w:sz w:val="20"/>
          <w:szCs w:val="20"/>
          <w:bdr w:val="none" w:sz="0" w:space="0" w:color="auto" w:frame="1"/>
        </w:rPr>
        <w:t xml:space="preserve">             </w:t>
      </w:r>
      <w:proofErr w:type="spellStart"/>
      <w:r w:rsidRPr="008B4155">
        <w:rPr>
          <w:rFonts w:ascii="Consolas" w:hAnsi="Consolas" w:cs="Consolas"/>
          <w:color w:val="902000"/>
          <w:spacing w:val="3"/>
          <w:sz w:val="20"/>
          <w:szCs w:val="20"/>
          <w:bdr w:val="none" w:sz="0" w:space="0" w:color="auto" w:frame="1"/>
        </w:rPr>
        <w:t>final_grade</w:t>
      </w:r>
      <w:proofErr w:type="spellEnd"/>
      <w:r w:rsidRPr="008B4155">
        <w:rPr>
          <w:rFonts w:ascii="Consolas" w:hAnsi="Consolas" w:cs="Consolas"/>
          <w:color w:val="902000"/>
          <w:spacing w:val="3"/>
          <w:sz w:val="20"/>
          <w:szCs w:val="20"/>
          <w:bdr w:val="none" w:sz="0" w:space="0" w:color="auto" w:frame="1"/>
        </w:rPr>
        <w:t xml:space="preserve"> =</w:t>
      </w:r>
      <w:r w:rsidRPr="008B4155">
        <w:rPr>
          <w:rFonts w:ascii="Consolas" w:hAnsi="Consolas" w:cs="Consolas"/>
          <w:color w:val="333333"/>
          <w:spacing w:val="3"/>
          <w:sz w:val="20"/>
          <w:szCs w:val="20"/>
          <w:bdr w:val="none" w:sz="0" w:space="0" w:color="auto" w:frame="1"/>
        </w:rPr>
        <w:t xml:space="preserve"> </w:t>
      </w:r>
      <w:r w:rsidRPr="008B4155">
        <w:rPr>
          <w:rFonts w:ascii="Consolas" w:hAnsi="Consolas" w:cs="Consolas"/>
          <w:color w:val="4070A0"/>
          <w:spacing w:val="3"/>
          <w:sz w:val="20"/>
          <w:szCs w:val="20"/>
          <w:bdr w:val="none" w:sz="0" w:space="0" w:color="auto" w:frame="1"/>
        </w:rPr>
        <w:t>"A"</w:t>
      </w:r>
      <w:r w:rsidRPr="008B4155">
        <w:rPr>
          <w:rFonts w:ascii="Consolas" w:hAnsi="Consolas" w:cs="Consolas"/>
          <w:color w:val="333333"/>
          <w:spacing w:val="3"/>
          <w:sz w:val="20"/>
          <w:szCs w:val="20"/>
          <w:bdr w:val="none" w:sz="0" w:space="0" w:color="auto" w:frame="1"/>
        </w:rPr>
        <w:t>)</w:t>
      </w:r>
    </w:p>
    <w:p w14:paraId="06B76C73" w14:textId="3355FD55" w:rsidR="005B1357" w:rsidRPr="00D85E71" w:rsidRDefault="005B1357" w:rsidP="005B1357">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i/>
          <w:iCs/>
          <w:color w:val="333333"/>
          <w:spacing w:val="3"/>
          <w:lang w:val="en-US"/>
        </w:rPr>
      </w:pPr>
      <w:r w:rsidRPr="008B4155">
        <w:rPr>
          <w:rFonts w:ascii="Consolas" w:hAnsi="Consolas" w:cs="Consolas"/>
          <w:color w:val="333333"/>
          <w:spacing w:val="3"/>
          <w:sz w:val="20"/>
          <w:szCs w:val="20"/>
          <w:bdr w:val="none" w:sz="0" w:space="0" w:color="auto" w:frame="1"/>
          <w:lang w:val="en-US"/>
        </w:rPr>
        <w:t>record[[</w:t>
      </w:r>
      <w:r w:rsidRPr="008B4155">
        <w:rPr>
          <w:rFonts w:ascii="Consolas" w:hAnsi="Consolas" w:cs="Consolas"/>
          <w:color w:val="4070A0"/>
          <w:spacing w:val="3"/>
          <w:sz w:val="20"/>
          <w:szCs w:val="20"/>
          <w:bdr w:val="none" w:sz="0" w:space="0" w:color="auto" w:frame="1"/>
          <w:lang w:val="en-US"/>
        </w:rPr>
        <w:t>"</w:t>
      </w:r>
      <w:proofErr w:type="spellStart"/>
      <w:r w:rsidRPr="008B4155">
        <w:rPr>
          <w:rFonts w:ascii="Consolas" w:hAnsi="Consolas" w:cs="Consolas"/>
          <w:color w:val="4070A0"/>
          <w:spacing w:val="3"/>
          <w:sz w:val="20"/>
          <w:szCs w:val="20"/>
          <w:bdr w:val="none" w:sz="0" w:space="0" w:color="auto" w:frame="1"/>
          <w:lang w:val="en-US"/>
        </w:rPr>
        <w:t>student_id</w:t>
      </w:r>
      <w:proofErr w:type="spellEnd"/>
      <w:r w:rsidRPr="008B4155">
        <w:rPr>
          <w:rFonts w:ascii="Consolas" w:hAnsi="Consolas" w:cs="Consolas"/>
          <w:color w:val="4070A0"/>
          <w:spacing w:val="3"/>
          <w:sz w:val="20"/>
          <w:szCs w:val="20"/>
          <w:bdr w:val="none" w:sz="0" w:space="0" w:color="auto" w:frame="1"/>
          <w:lang w:val="en-US"/>
        </w:rPr>
        <w:t>"</w:t>
      </w:r>
      <w:r w:rsidRPr="008B4155">
        <w:rPr>
          <w:rFonts w:ascii="Consolas" w:hAnsi="Consolas" w:cs="Consolas"/>
          <w:color w:val="333333"/>
          <w:spacing w:val="3"/>
          <w:sz w:val="20"/>
          <w:szCs w:val="20"/>
          <w:bdr w:val="none" w:sz="0" w:space="0" w:color="auto" w:frame="1"/>
          <w:lang w:val="en-US"/>
        </w:rPr>
        <w:t xml:space="preserve">]] </w:t>
      </w:r>
      <w:r w:rsidRPr="00D85E71">
        <w:rPr>
          <w:rFonts w:ascii="Consolas" w:hAnsi="Consolas" w:cs="Consolas"/>
          <w:i/>
          <w:iCs/>
          <w:color w:val="333333"/>
          <w:spacing w:val="3"/>
          <w:sz w:val="20"/>
          <w:szCs w:val="20"/>
          <w:bdr w:val="none" w:sz="0" w:space="0" w:color="auto" w:frame="1"/>
          <w:lang w:val="en-US"/>
        </w:rPr>
        <w:t xml:space="preserve">## </w:t>
      </w:r>
      <w:r w:rsidR="00B838DF" w:rsidRPr="00D85E71">
        <w:rPr>
          <w:rFonts w:ascii="Consolas" w:hAnsi="Consolas" w:cs="Consolas"/>
          <w:i/>
          <w:iCs/>
          <w:color w:val="333333"/>
          <w:spacing w:val="3"/>
          <w:sz w:val="20"/>
          <w:szCs w:val="20"/>
          <w:bdr w:val="none" w:sz="0" w:space="0" w:color="auto" w:frame="1"/>
          <w:lang w:val="en-US"/>
        </w:rPr>
        <w:t>1234</w:t>
      </w:r>
      <w:r w:rsidR="00F41CFB">
        <w:rPr>
          <w:rFonts w:ascii="Consolas" w:hAnsi="Consolas" w:cs="Consolas"/>
          <w:i/>
          <w:iCs/>
          <w:color w:val="333333"/>
          <w:spacing w:val="3"/>
          <w:sz w:val="20"/>
          <w:szCs w:val="20"/>
          <w:bdr w:val="none" w:sz="0" w:space="0" w:color="auto" w:frame="1"/>
          <w:lang w:val="en-US"/>
        </w:rPr>
        <w:t xml:space="preserve"> </w:t>
      </w:r>
      <w:r w:rsidR="002360C0" w:rsidRPr="00D85E71">
        <w:rPr>
          <w:rFonts w:ascii="Consolas" w:hAnsi="Consolas" w:cs="Consolas"/>
          <w:i/>
          <w:iCs/>
          <w:color w:val="333333"/>
          <w:spacing w:val="3"/>
          <w:sz w:val="20"/>
          <w:szCs w:val="20"/>
          <w:bdr w:val="none" w:sz="0" w:space="0" w:color="auto" w:frame="1"/>
          <w:lang w:val="en-US"/>
        </w:rPr>
        <w:t>accessing the value</w:t>
      </w:r>
      <w:r w:rsidR="00F41CFB">
        <w:rPr>
          <w:rFonts w:ascii="Consolas" w:hAnsi="Consolas" w:cs="Consolas"/>
          <w:i/>
          <w:iCs/>
          <w:color w:val="333333"/>
          <w:spacing w:val="3"/>
          <w:sz w:val="20"/>
          <w:szCs w:val="20"/>
          <w:bdr w:val="none" w:sz="0" w:space="0" w:color="auto" w:frame="1"/>
          <w:lang w:val="en-US"/>
        </w:rPr>
        <w:t xml:space="preserve"> == [[2]]</w:t>
      </w:r>
    </w:p>
    <w:p w14:paraId="51D3631C" w14:textId="2D19F6EF" w:rsidR="005B7F3D" w:rsidRDefault="00B753E2" w:rsidP="00B753E2">
      <w:pPr>
        <w:rPr>
          <w:rFonts w:ascii="Calibri" w:hAnsi="Calibri" w:cs="Calibri"/>
          <w:b/>
          <w:bCs/>
          <w:lang w:val="en-US"/>
        </w:rPr>
      </w:pPr>
      <w:r w:rsidRPr="00B753E2">
        <w:rPr>
          <w:rFonts w:ascii="Calibri" w:hAnsi="Calibri" w:cs="Calibri"/>
          <w:b/>
          <w:bCs/>
          <w:lang w:val="en-US"/>
        </w:rPr>
        <w:lastRenderedPageBreak/>
        <w:t xml:space="preserve">Matrices: </w:t>
      </w:r>
      <w:r w:rsidRPr="00B753E2">
        <w:rPr>
          <w:rFonts w:ascii="Calibri" w:hAnsi="Calibri" w:cs="Calibri"/>
          <w:lang w:val="en-US"/>
        </w:rPr>
        <w:t xml:space="preserve">entries have to be all the </w:t>
      </w:r>
      <w:r w:rsidRPr="00B753E2">
        <w:rPr>
          <w:rFonts w:ascii="Calibri" w:hAnsi="Calibri" w:cs="Calibri"/>
          <w:b/>
          <w:bCs/>
          <w:lang w:val="en-US"/>
        </w:rPr>
        <w:t>same type</w:t>
      </w:r>
    </w:p>
    <w:p w14:paraId="5B5A433C" w14:textId="77777777" w:rsidR="00B753E2" w:rsidRPr="00B753E2" w:rsidRDefault="00B753E2" w:rsidP="00B753E2">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proofErr w:type="spellStart"/>
      <w:r w:rsidRPr="00B753E2">
        <w:rPr>
          <w:rFonts w:ascii="Consolas" w:hAnsi="Consolas" w:cs="Consolas"/>
          <w:color w:val="333333"/>
          <w:spacing w:val="3"/>
          <w:sz w:val="20"/>
          <w:szCs w:val="20"/>
          <w:bdr w:val="none" w:sz="0" w:space="0" w:color="auto" w:frame="1"/>
        </w:rPr>
        <w:t>mat</w:t>
      </w:r>
      <w:proofErr w:type="spellEnd"/>
      <w:r w:rsidRPr="00B753E2">
        <w:rPr>
          <w:rFonts w:ascii="Consolas" w:hAnsi="Consolas" w:cs="Consolas"/>
          <w:color w:val="333333"/>
          <w:spacing w:val="3"/>
          <w:sz w:val="20"/>
          <w:szCs w:val="20"/>
          <w:bdr w:val="none" w:sz="0" w:space="0" w:color="auto" w:frame="1"/>
        </w:rPr>
        <w:t xml:space="preserve"> &lt;-</w:t>
      </w:r>
      <w:r w:rsidRPr="00B753E2">
        <w:rPr>
          <w:rFonts w:ascii="Consolas" w:hAnsi="Consolas" w:cs="Consolas"/>
          <w:color w:val="4070A0"/>
          <w:spacing w:val="3"/>
          <w:sz w:val="20"/>
          <w:szCs w:val="20"/>
          <w:bdr w:val="none" w:sz="0" w:space="0" w:color="auto" w:frame="1"/>
        </w:rPr>
        <w:t xml:space="preserve"> </w:t>
      </w:r>
      <w:proofErr w:type="spellStart"/>
      <w:proofErr w:type="gramStart"/>
      <w:r w:rsidRPr="008B4155">
        <w:rPr>
          <w:rFonts w:ascii="Consolas" w:hAnsi="Consolas" w:cs="Consolas"/>
          <w:b/>
          <w:bCs/>
          <w:color w:val="007020"/>
          <w:spacing w:val="3"/>
          <w:sz w:val="20"/>
          <w:szCs w:val="20"/>
          <w:bdr w:val="none" w:sz="0" w:space="0" w:color="auto" w:frame="1"/>
        </w:rPr>
        <w:t>matrix</w:t>
      </w:r>
      <w:proofErr w:type="spellEnd"/>
      <w:r w:rsidRPr="008B4155">
        <w:rPr>
          <w:rFonts w:ascii="Consolas" w:hAnsi="Consolas" w:cs="Consolas"/>
          <w:color w:val="333333"/>
          <w:spacing w:val="3"/>
          <w:sz w:val="20"/>
          <w:szCs w:val="20"/>
          <w:bdr w:val="none" w:sz="0" w:space="0" w:color="auto" w:frame="1"/>
        </w:rPr>
        <w:t>(</w:t>
      </w:r>
      <w:proofErr w:type="gramEnd"/>
      <w:r w:rsidRPr="008B4155">
        <w:rPr>
          <w:rFonts w:ascii="Consolas" w:hAnsi="Consolas" w:cs="Consolas"/>
          <w:color w:val="40A070"/>
          <w:spacing w:val="3"/>
          <w:sz w:val="20"/>
          <w:szCs w:val="20"/>
          <w:bdr w:val="none" w:sz="0" w:space="0" w:color="auto" w:frame="1"/>
        </w:rPr>
        <w:t>1</w:t>
      </w:r>
      <w:r w:rsidRPr="008B4155">
        <w:rPr>
          <w:rFonts w:ascii="Consolas" w:hAnsi="Consolas" w:cs="Consolas"/>
          <w:color w:val="666666"/>
          <w:spacing w:val="3"/>
          <w:sz w:val="20"/>
          <w:szCs w:val="20"/>
          <w:bdr w:val="none" w:sz="0" w:space="0" w:color="auto" w:frame="1"/>
        </w:rPr>
        <w:t>:</w:t>
      </w:r>
      <w:r w:rsidRPr="008B4155">
        <w:rPr>
          <w:rFonts w:ascii="Consolas" w:hAnsi="Consolas" w:cs="Consolas"/>
          <w:color w:val="40A070"/>
          <w:spacing w:val="3"/>
          <w:sz w:val="20"/>
          <w:szCs w:val="20"/>
          <w:bdr w:val="none" w:sz="0" w:space="0" w:color="auto" w:frame="1"/>
        </w:rPr>
        <w:t>12</w:t>
      </w:r>
      <w:r w:rsidRPr="008B4155">
        <w:rPr>
          <w:rFonts w:ascii="Consolas" w:hAnsi="Consolas" w:cs="Consolas"/>
          <w:color w:val="333333"/>
          <w:spacing w:val="3"/>
          <w:sz w:val="20"/>
          <w:szCs w:val="20"/>
          <w:bdr w:val="none" w:sz="0" w:space="0" w:color="auto" w:frame="1"/>
        </w:rPr>
        <w:t xml:space="preserve">, </w:t>
      </w:r>
      <w:r w:rsidRPr="008B4155">
        <w:rPr>
          <w:rFonts w:ascii="Consolas" w:hAnsi="Consolas" w:cs="Consolas"/>
          <w:color w:val="40A070"/>
          <w:spacing w:val="3"/>
          <w:sz w:val="20"/>
          <w:szCs w:val="20"/>
          <w:bdr w:val="none" w:sz="0" w:space="0" w:color="auto" w:frame="1"/>
        </w:rPr>
        <w:t>4</w:t>
      </w:r>
      <w:r w:rsidRPr="008B4155">
        <w:rPr>
          <w:rFonts w:ascii="Consolas" w:hAnsi="Consolas" w:cs="Consolas"/>
          <w:color w:val="333333"/>
          <w:spacing w:val="3"/>
          <w:sz w:val="20"/>
          <w:szCs w:val="20"/>
          <w:bdr w:val="none" w:sz="0" w:space="0" w:color="auto" w:frame="1"/>
        </w:rPr>
        <w:t xml:space="preserve">, </w:t>
      </w:r>
      <w:r w:rsidRPr="008B4155">
        <w:rPr>
          <w:rFonts w:ascii="Consolas" w:hAnsi="Consolas" w:cs="Consolas"/>
          <w:color w:val="40A070"/>
          <w:spacing w:val="3"/>
          <w:sz w:val="20"/>
          <w:szCs w:val="20"/>
          <w:bdr w:val="none" w:sz="0" w:space="0" w:color="auto" w:frame="1"/>
        </w:rPr>
        <w:t>3</w:t>
      </w:r>
      <w:r w:rsidRPr="008B4155">
        <w:rPr>
          <w:rFonts w:ascii="Consolas" w:hAnsi="Consolas" w:cs="Consolas"/>
          <w:color w:val="333333"/>
          <w:spacing w:val="3"/>
          <w:sz w:val="20"/>
          <w:szCs w:val="20"/>
          <w:bdr w:val="none" w:sz="0" w:space="0" w:color="auto" w:frame="1"/>
        </w:rPr>
        <w:t>)</w:t>
      </w:r>
    </w:p>
    <w:p w14:paraId="58230A63" w14:textId="7B3DC7AA" w:rsidR="00B753E2" w:rsidRPr="005436B2" w:rsidRDefault="00B753E2" w:rsidP="00B753E2">
      <w:pPr>
        <w:pStyle w:val="Listenabsatz"/>
        <w:numPr>
          <w:ilvl w:val="2"/>
          <w:numId w:val="20"/>
        </w:numPr>
        <w:rPr>
          <w:rFonts w:ascii="Calibri" w:hAnsi="Calibri" w:cs="Calibri"/>
          <w:sz w:val="18"/>
          <w:szCs w:val="18"/>
          <w:lang w:val="en-US"/>
        </w:rPr>
      </w:pPr>
      <w:r w:rsidRPr="005436B2">
        <w:rPr>
          <w:rFonts w:ascii="Calibri" w:hAnsi="Calibri" w:cs="Calibri"/>
          <w:sz w:val="18"/>
          <w:szCs w:val="18"/>
          <w:lang w:val="en-US"/>
        </w:rPr>
        <w:t>values, rows, columns</w:t>
      </w:r>
    </w:p>
    <w:p w14:paraId="5377BDDE" w14:textId="0EAB8A31" w:rsidR="00D40313" w:rsidRPr="00717AF4" w:rsidRDefault="00D40313" w:rsidP="00D40313">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gramStart"/>
      <w:r w:rsidRPr="008B4155">
        <w:rPr>
          <w:rFonts w:ascii="Consolas" w:hAnsi="Consolas" w:cs="Consolas"/>
          <w:color w:val="333333"/>
          <w:spacing w:val="3"/>
          <w:sz w:val="20"/>
          <w:szCs w:val="20"/>
          <w:bdr w:val="none" w:sz="0" w:space="0" w:color="auto" w:frame="1"/>
          <w:lang w:val="en-US"/>
        </w:rPr>
        <w:t>mat[</w:t>
      </w:r>
      <w:proofErr w:type="gramEnd"/>
      <w:r w:rsidRPr="008B4155">
        <w:rPr>
          <w:rFonts w:ascii="Consolas" w:hAnsi="Consolas" w:cs="Consolas"/>
          <w:color w:val="40A070"/>
          <w:spacing w:val="3"/>
          <w:sz w:val="20"/>
          <w:szCs w:val="20"/>
          <w:bdr w:val="none" w:sz="0" w:space="0" w:color="auto" w:frame="1"/>
          <w:lang w:val="en-US"/>
        </w:rPr>
        <w:t>2</w:t>
      </w:r>
      <w:r w:rsidRPr="008B4155">
        <w:rPr>
          <w:rFonts w:ascii="Consolas" w:hAnsi="Consolas" w:cs="Consolas"/>
          <w:color w:val="333333"/>
          <w:spacing w:val="3"/>
          <w:sz w:val="20"/>
          <w:szCs w:val="20"/>
          <w:bdr w:val="none" w:sz="0" w:space="0" w:color="auto" w:frame="1"/>
          <w:lang w:val="en-US"/>
        </w:rPr>
        <w:t xml:space="preserve">, </w:t>
      </w:r>
      <w:r w:rsidRPr="008B4155">
        <w:rPr>
          <w:rFonts w:ascii="Consolas" w:hAnsi="Consolas" w:cs="Consolas"/>
          <w:color w:val="40A070"/>
          <w:spacing w:val="3"/>
          <w:sz w:val="20"/>
          <w:szCs w:val="20"/>
          <w:bdr w:val="none" w:sz="0" w:space="0" w:color="auto" w:frame="1"/>
          <w:lang w:val="en-US"/>
        </w:rPr>
        <w:t>3</w:t>
      </w:r>
      <w:r w:rsidRPr="008B4155">
        <w:rPr>
          <w:rFonts w:ascii="Consolas" w:hAnsi="Consolas" w:cs="Consolas"/>
          <w:color w:val="333333"/>
          <w:spacing w:val="3"/>
          <w:sz w:val="20"/>
          <w:szCs w:val="20"/>
          <w:bdr w:val="none" w:sz="0" w:space="0" w:color="auto" w:frame="1"/>
          <w:lang w:val="en-US"/>
        </w:rPr>
        <w:t>]</w:t>
      </w:r>
      <w:r w:rsidRPr="00717AF4">
        <w:rPr>
          <w:rFonts w:ascii="Consolas" w:hAnsi="Consolas" w:cs="Consolas"/>
          <w:color w:val="333333"/>
          <w:spacing w:val="3"/>
          <w:sz w:val="20"/>
          <w:szCs w:val="20"/>
          <w:bdr w:val="none" w:sz="0" w:space="0" w:color="auto" w:frame="1"/>
          <w:lang w:val="en-US"/>
        </w:rPr>
        <w:t xml:space="preserve"> # </w:t>
      </w:r>
      <w:r w:rsidR="00C627C2" w:rsidRPr="00717AF4">
        <w:rPr>
          <w:rFonts w:ascii="Consolas" w:hAnsi="Consolas" w:cs="Consolas"/>
          <w:color w:val="333333"/>
          <w:spacing w:val="3"/>
          <w:sz w:val="20"/>
          <w:szCs w:val="20"/>
          <w:bdr w:val="none" w:sz="0" w:space="0" w:color="auto" w:frame="1"/>
          <w:lang w:val="en-US"/>
        </w:rPr>
        <w:t xml:space="preserve">second row, 3rd column = </w:t>
      </w:r>
      <w:r w:rsidRPr="00717AF4">
        <w:rPr>
          <w:rFonts w:ascii="Consolas" w:hAnsi="Consolas" w:cs="Consolas"/>
          <w:color w:val="333333"/>
          <w:spacing w:val="3"/>
          <w:sz w:val="20"/>
          <w:szCs w:val="20"/>
          <w:bdr w:val="none" w:sz="0" w:space="0" w:color="auto" w:frame="1"/>
          <w:lang w:val="en-US"/>
        </w:rPr>
        <w:t>10</w:t>
      </w:r>
    </w:p>
    <w:p w14:paraId="0C21C856" w14:textId="3E649765" w:rsidR="005436B2" w:rsidRDefault="00783921" w:rsidP="00783921">
      <w:pPr>
        <w:pStyle w:val="Listenabsatz"/>
        <w:numPr>
          <w:ilvl w:val="1"/>
          <w:numId w:val="20"/>
        </w:numPr>
        <w:rPr>
          <w:rFonts w:ascii="Calibri" w:hAnsi="Calibri" w:cs="Calibri"/>
          <w:b/>
          <w:bCs/>
          <w:lang w:val="en-US"/>
        </w:rPr>
      </w:pPr>
      <w:r w:rsidRPr="00783921">
        <w:rPr>
          <w:rFonts w:ascii="Calibri" w:hAnsi="Calibri" w:cs="Calibri"/>
          <w:b/>
          <w:bCs/>
          <w:lang w:val="en-US"/>
        </w:rPr>
        <w:t>returns a vector</w:t>
      </w:r>
    </w:p>
    <w:p w14:paraId="25C54FE5" w14:textId="4F0B67A6" w:rsidR="00B83CAE" w:rsidRPr="00B83CAE" w:rsidRDefault="00B83CAE" w:rsidP="00563523">
      <w:pPr>
        <w:pStyle w:val="Listenabsatz"/>
        <w:numPr>
          <w:ilvl w:val="0"/>
          <w:numId w:val="20"/>
        </w:numPr>
        <w:rPr>
          <w:rFonts w:ascii="Calibri" w:hAnsi="Calibri" w:cs="Calibri"/>
          <w:b/>
          <w:bCs/>
          <w:lang w:val="en-US"/>
        </w:rPr>
      </w:pPr>
      <w:r>
        <w:rPr>
          <w:rFonts w:ascii="Calibri" w:hAnsi="Calibri" w:cs="Calibri"/>
          <w:lang w:val="en-US"/>
        </w:rPr>
        <w:t>good for matrix algebra operations</w:t>
      </w:r>
    </w:p>
    <w:p w14:paraId="3410E3D2" w14:textId="26C9C633" w:rsidR="00563523" w:rsidRPr="00563523" w:rsidRDefault="00563523" w:rsidP="00563523">
      <w:pPr>
        <w:pStyle w:val="Listenabsatz"/>
        <w:numPr>
          <w:ilvl w:val="0"/>
          <w:numId w:val="20"/>
        </w:numPr>
        <w:rPr>
          <w:rFonts w:ascii="Calibri" w:hAnsi="Calibri" w:cs="Calibri"/>
          <w:b/>
          <w:bCs/>
          <w:lang w:val="en-US"/>
        </w:rPr>
      </w:pPr>
      <w:r>
        <w:rPr>
          <w:rFonts w:ascii="Calibri" w:hAnsi="Calibri" w:cs="Calibri"/>
          <w:lang w:val="en-US"/>
        </w:rPr>
        <w:t>Entire 2</w:t>
      </w:r>
      <w:r w:rsidRPr="00563523">
        <w:rPr>
          <w:rFonts w:ascii="Calibri" w:hAnsi="Calibri" w:cs="Calibri"/>
          <w:vertAlign w:val="superscript"/>
          <w:lang w:val="en-US"/>
        </w:rPr>
        <w:t>nd</w:t>
      </w:r>
      <w:r>
        <w:rPr>
          <w:rFonts w:ascii="Calibri" w:hAnsi="Calibri" w:cs="Calibri"/>
          <w:lang w:val="en-US"/>
        </w:rPr>
        <w:t xml:space="preserve"> row</w:t>
      </w:r>
      <w:r w:rsidR="00F224CB">
        <w:rPr>
          <w:rFonts w:ascii="Calibri" w:hAnsi="Calibri" w:cs="Calibri"/>
          <w:lang w:val="en-US"/>
        </w:rPr>
        <w:t xml:space="preserve"> (same for data frame)</w:t>
      </w:r>
      <w:r>
        <w:rPr>
          <w:rFonts w:ascii="Calibri" w:hAnsi="Calibri" w:cs="Calibri"/>
          <w:lang w:val="en-US"/>
        </w:rPr>
        <w:t xml:space="preserve">: </w:t>
      </w:r>
      <w:proofErr w:type="gramStart"/>
      <w:r w:rsidRPr="003A0C42">
        <w:rPr>
          <w:rFonts w:ascii="Calibri" w:hAnsi="Calibri" w:cs="Calibri"/>
          <w:highlight w:val="cyan"/>
          <w:lang w:val="en-US"/>
        </w:rPr>
        <w:t>mat[</w:t>
      </w:r>
      <w:proofErr w:type="gramEnd"/>
      <w:r w:rsidRPr="003A0C42">
        <w:rPr>
          <w:rFonts w:ascii="Calibri" w:hAnsi="Calibri" w:cs="Calibri"/>
          <w:highlight w:val="cyan"/>
          <w:lang w:val="en-US"/>
        </w:rPr>
        <w:t>2, ]</w:t>
      </w:r>
    </w:p>
    <w:p w14:paraId="7BCFB7FE" w14:textId="350670EA" w:rsidR="00563523" w:rsidRPr="00563523" w:rsidRDefault="00563523" w:rsidP="00563523">
      <w:pPr>
        <w:pStyle w:val="Listenabsatz"/>
        <w:numPr>
          <w:ilvl w:val="0"/>
          <w:numId w:val="20"/>
        </w:numPr>
        <w:rPr>
          <w:rFonts w:ascii="Calibri" w:hAnsi="Calibri" w:cs="Calibri"/>
          <w:b/>
          <w:bCs/>
          <w:lang w:val="en-US"/>
        </w:rPr>
      </w:pPr>
      <w:r>
        <w:rPr>
          <w:rFonts w:ascii="Calibri" w:hAnsi="Calibri" w:cs="Calibri"/>
          <w:lang w:val="en-US"/>
        </w:rPr>
        <w:t>Entire 3</w:t>
      </w:r>
      <w:r w:rsidRPr="00563523">
        <w:rPr>
          <w:rFonts w:ascii="Calibri" w:hAnsi="Calibri" w:cs="Calibri"/>
          <w:vertAlign w:val="superscript"/>
          <w:lang w:val="en-US"/>
        </w:rPr>
        <w:t>rd</w:t>
      </w:r>
      <w:r>
        <w:rPr>
          <w:rFonts w:ascii="Calibri" w:hAnsi="Calibri" w:cs="Calibri"/>
          <w:lang w:val="en-US"/>
        </w:rPr>
        <w:t xml:space="preserve"> column: </w:t>
      </w:r>
      <w:proofErr w:type="gramStart"/>
      <w:r w:rsidRPr="003A0C42">
        <w:rPr>
          <w:rFonts w:ascii="Calibri" w:hAnsi="Calibri" w:cs="Calibri"/>
          <w:highlight w:val="cyan"/>
          <w:lang w:val="en-US"/>
        </w:rPr>
        <w:t>mat[</w:t>
      </w:r>
      <w:proofErr w:type="gramEnd"/>
      <w:r w:rsidRPr="003A0C42">
        <w:rPr>
          <w:rFonts w:ascii="Calibri" w:hAnsi="Calibri" w:cs="Calibri"/>
          <w:highlight w:val="cyan"/>
          <w:lang w:val="en-US"/>
        </w:rPr>
        <w:t>, 3]</w:t>
      </w:r>
    </w:p>
    <w:p w14:paraId="71BE73C7" w14:textId="6A8679C7" w:rsidR="00563523" w:rsidRPr="00563523" w:rsidRDefault="00563523" w:rsidP="00563523">
      <w:pPr>
        <w:pStyle w:val="Listenabsatz"/>
        <w:numPr>
          <w:ilvl w:val="0"/>
          <w:numId w:val="20"/>
        </w:numPr>
        <w:rPr>
          <w:rFonts w:ascii="Calibri" w:hAnsi="Calibri" w:cs="Calibri"/>
          <w:b/>
          <w:bCs/>
          <w:lang w:val="en-US"/>
        </w:rPr>
      </w:pPr>
      <w:proofErr w:type="spellStart"/>
      <w:r>
        <w:rPr>
          <w:rFonts w:ascii="Calibri" w:hAnsi="Calibri" w:cs="Calibri"/>
          <w:lang w:val="en-US"/>
        </w:rPr>
        <w:t>Subsetting</w:t>
      </w:r>
      <w:proofErr w:type="spellEnd"/>
      <w:r>
        <w:rPr>
          <w:rFonts w:ascii="Calibri" w:hAnsi="Calibri" w:cs="Calibri"/>
          <w:lang w:val="en-US"/>
        </w:rPr>
        <w:t xml:space="preserve"> 2</w:t>
      </w:r>
      <w:r w:rsidRPr="00563523">
        <w:rPr>
          <w:rFonts w:ascii="Calibri" w:hAnsi="Calibri" w:cs="Calibri"/>
          <w:vertAlign w:val="superscript"/>
          <w:lang w:val="en-US"/>
        </w:rPr>
        <w:t>nd</w:t>
      </w:r>
      <w:r>
        <w:rPr>
          <w:rFonts w:ascii="Calibri" w:hAnsi="Calibri" w:cs="Calibri"/>
          <w:lang w:val="en-US"/>
        </w:rPr>
        <w:t xml:space="preserve"> &amp; 3</w:t>
      </w:r>
      <w:r w:rsidRPr="00563523">
        <w:rPr>
          <w:rFonts w:ascii="Calibri" w:hAnsi="Calibri" w:cs="Calibri"/>
          <w:vertAlign w:val="superscript"/>
          <w:lang w:val="en-US"/>
        </w:rPr>
        <w:t>rd</w:t>
      </w:r>
      <w:r>
        <w:rPr>
          <w:rFonts w:ascii="Calibri" w:hAnsi="Calibri" w:cs="Calibri"/>
          <w:lang w:val="en-US"/>
        </w:rPr>
        <w:t xml:space="preserve"> column: </w:t>
      </w:r>
      <w:proofErr w:type="gramStart"/>
      <w:r w:rsidRPr="003A0C42">
        <w:rPr>
          <w:rFonts w:ascii="Calibri" w:hAnsi="Calibri" w:cs="Calibri"/>
          <w:highlight w:val="cyan"/>
          <w:lang w:val="en-US"/>
        </w:rPr>
        <w:t>mat[</w:t>
      </w:r>
      <w:proofErr w:type="gramEnd"/>
      <w:r w:rsidRPr="003A0C42">
        <w:rPr>
          <w:rFonts w:ascii="Calibri" w:hAnsi="Calibri" w:cs="Calibri"/>
          <w:highlight w:val="cyan"/>
          <w:lang w:val="en-US"/>
        </w:rPr>
        <w:t>, 2:3]</w:t>
      </w:r>
    </w:p>
    <w:p w14:paraId="43FAC28D" w14:textId="3F4DA3C2" w:rsidR="00563523" w:rsidRPr="0080366A" w:rsidRDefault="00442C78" w:rsidP="00563523">
      <w:pPr>
        <w:pStyle w:val="Listenabsatz"/>
        <w:numPr>
          <w:ilvl w:val="0"/>
          <w:numId w:val="20"/>
        </w:numPr>
        <w:rPr>
          <w:rFonts w:ascii="Calibri" w:hAnsi="Calibri" w:cs="Calibri"/>
          <w:b/>
          <w:bCs/>
          <w:lang w:val="en-US"/>
        </w:rPr>
      </w:pPr>
      <w:r>
        <w:rPr>
          <w:rFonts w:ascii="Calibri" w:hAnsi="Calibri" w:cs="Calibri"/>
          <w:lang w:val="en-US"/>
        </w:rPr>
        <w:t xml:space="preserve">Converting matrices to data frame: </w:t>
      </w:r>
      <w:proofErr w:type="spellStart"/>
      <w:r w:rsidRPr="00442C78">
        <w:rPr>
          <w:rFonts w:ascii="Calibri" w:hAnsi="Calibri" w:cs="Calibri"/>
          <w:highlight w:val="cyan"/>
          <w:lang w:val="en-US"/>
        </w:rPr>
        <w:t>as.</w:t>
      </w:r>
      <w:proofErr w:type="gramStart"/>
      <w:r w:rsidRPr="00442C78">
        <w:rPr>
          <w:rFonts w:ascii="Calibri" w:hAnsi="Calibri" w:cs="Calibri"/>
          <w:highlight w:val="cyan"/>
          <w:lang w:val="en-US"/>
        </w:rPr>
        <w:t>data.fram</w:t>
      </w:r>
      <w:r w:rsidR="00E410A6">
        <w:rPr>
          <w:rFonts w:ascii="Calibri" w:hAnsi="Calibri" w:cs="Calibri"/>
          <w:highlight w:val="cyan"/>
          <w:lang w:val="en-US"/>
        </w:rPr>
        <w:t>e</w:t>
      </w:r>
      <w:proofErr w:type="spellEnd"/>
      <w:proofErr w:type="gramEnd"/>
      <w:r w:rsidRPr="00442C78">
        <w:rPr>
          <w:rFonts w:ascii="Calibri" w:hAnsi="Calibri" w:cs="Calibri"/>
          <w:highlight w:val="cyan"/>
          <w:lang w:val="en-US"/>
        </w:rPr>
        <w:t>(mat)</w:t>
      </w:r>
    </w:p>
    <w:p w14:paraId="209026D7" w14:textId="62C2FC4E" w:rsidR="0080366A" w:rsidRDefault="0080366A" w:rsidP="0080366A">
      <w:pPr>
        <w:rPr>
          <w:rFonts w:ascii="Calibri" w:hAnsi="Calibri" w:cs="Calibri"/>
          <w:b/>
          <w:bCs/>
          <w:lang w:val="en-US"/>
        </w:rPr>
      </w:pPr>
    </w:p>
    <w:p w14:paraId="739689E0" w14:textId="77777777" w:rsidR="00E57E4E" w:rsidRDefault="00E57E4E" w:rsidP="0080366A">
      <w:pPr>
        <w:rPr>
          <w:rFonts w:ascii="Calibri" w:hAnsi="Calibri" w:cs="Calibri"/>
          <w:b/>
          <w:bCs/>
          <w:lang w:val="en-US"/>
        </w:rPr>
      </w:pPr>
    </w:p>
    <w:p w14:paraId="6D5621A3" w14:textId="4D8B49AE" w:rsidR="0080366A" w:rsidRDefault="0080366A" w:rsidP="0080366A">
      <w:pPr>
        <w:rPr>
          <w:rFonts w:ascii="Calibri" w:hAnsi="Calibri" w:cs="Calibri"/>
          <w:b/>
          <w:bCs/>
          <w:lang w:val="en-US"/>
        </w:rPr>
      </w:pPr>
      <w:r>
        <w:rPr>
          <w:rFonts w:ascii="Calibri" w:hAnsi="Calibri" w:cs="Calibri"/>
          <w:b/>
          <w:bCs/>
          <w:lang w:val="en-US"/>
        </w:rPr>
        <w:t>Creating Vectors</w:t>
      </w:r>
    </w:p>
    <w:p w14:paraId="08382128" w14:textId="44B83F6D" w:rsidR="0061473E" w:rsidRPr="0061473E" w:rsidRDefault="0061473E" w:rsidP="0061473E">
      <w:pPr>
        <w:pStyle w:val="Listenabsatz"/>
        <w:numPr>
          <w:ilvl w:val="0"/>
          <w:numId w:val="20"/>
        </w:numPr>
        <w:rPr>
          <w:rFonts w:ascii="Calibri" w:hAnsi="Calibri" w:cs="Calibri"/>
          <w:b/>
          <w:bCs/>
          <w:lang w:val="en-US"/>
        </w:rPr>
      </w:pPr>
      <w:r>
        <w:rPr>
          <w:rFonts w:ascii="Calibri" w:hAnsi="Calibri" w:cs="Calibri"/>
          <w:lang w:val="en-US"/>
        </w:rPr>
        <w:t xml:space="preserve">One vector with </w:t>
      </w:r>
      <w:r w:rsidR="003C2AF5">
        <w:rPr>
          <w:rFonts w:ascii="Calibri" w:hAnsi="Calibri" w:cs="Calibri"/>
          <w:lang w:val="en-US"/>
        </w:rPr>
        <w:t xml:space="preserve">several </w:t>
      </w:r>
      <w:r>
        <w:rPr>
          <w:rFonts w:ascii="Calibri" w:hAnsi="Calibri" w:cs="Calibri"/>
          <w:lang w:val="en-US"/>
        </w:rPr>
        <w:t xml:space="preserve">entries of the </w:t>
      </w:r>
      <w:r w:rsidRPr="00B16C13">
        <w:rPr>
          <w:rFonts w:ascii="Calibri" w:hAnsi="Calibri" w:cs="Calibri"/>
          <w:b/>
          <w:bCs/>
          <w:lang w:val="en-US"/>
        </w:rPr>
        <w:t>same type</w:t>
      </w:r>
    </w:p>
    <w:p w14:paraId="349B57A3" w14:textId="5A0428AB" w:rsidR="0080366A" w:rsidRDefault="009C2797" w:rsidP="0080366A">
      <w:pPr>
        <w:pStyle w:val="Listenabsatz"/>
        <w:numPr>
          <w:ilvl w:val="0"/>
          <w:numId w:val="20"/>
        </w:numPr>
        <w:rPr>
          <w:rFonts w:ascii="Calibri" w:hAnsi="Calibri" w:cs="Calibri"/>
          <w:lang w:val="en-US"/>
        </w:rPr>
      </w:pPr>
      <w:r>
        <w:rPr>
          <w:rFonts w:ascii="Calibri" w:hAnsi="Calibri" w:cs="Calibri"/>
          <w:lang w:val="en-US"/>
        </w:rPr>
        <w:t>v</w:t>
      </w:r>
      <w:r w:rsidR="0080366A">
        <w:rPr>
          <w:rFonts w:ascii="Calibri" w:hAnsi="Calibri" w:cs="Calibri"/>
          <w:lang w:val="en-US"/>
        </w:rPr>
        <w:t xml:space="preserve">ector &lt;- </w:t>
      </w:r>
      <w:proofErr w:type="gramStart"/>
      <w:r w:rsidR="0080366A" w:rsidRPr="0080366A">
        <w:rPr>
          <w:rFonts w:ascii="Calibri" w:hAnsi="Calibri" w:cs="Calibri"/>
          <w:highlight w:val="cyan"/>
          <w:lang w:val="en-US"/>
        </w:rPr>
        <w:t>c(</w:t>
      </w:r>
      <w:proofErr w:type="gramEnd"/>
      <w:r w:rsidR="0080366A" w:rsidRPr="0080366A">
        <w:rPr>
          <w:rFonts w:ascii="Calibri" w:hAnsi="Calibri" w:cs="Calibri"/>
          <w:highlight w:val="cyan"/>
          <w:lang w:val="en-US"/>
        </w:rPr>
        <w:t>…,…,…)</w:t>
      </w:r>
    </w:p>
    <w:p w14:paraId="6C991C55" w14:textId="1D105ED2" w:rsidR="0082756B" w:rsidRDefault="0082756B" w:rsidP="0080366A">
      <w:pPr>
        <w:pStyle w:val="Listenabsatz"/>
        <w:numPr>
          <w:ilvl w:val="0"/>
          <w:numId w:val="20"/>
        </w:numPr>
        <w:rPr>
          <w:rFonts w:ascii="Calibri" w:hAnsi="Calibri" w:cs="Calibri"/>
          <w:lang w:val="en-US"/>
        </w:rPr>
      </w:pPr>
      <w:r>
        <w:rPr>
          <w:rFonts w:ascii="Calibri" w:hAnsi="Calibri" w:cs="Calibri"/>
          <w:lang w:val="en-US"/>
        </w:rPr>
        <w:t xml:space="preserve">vector &lt;- </w:t>
      </w:r>
      <w:proofErr w:type="gramStart"/>
      <w:r>
        <w:rPr>
          <w:rFonts w:ascii="Calibri" w:hAnsi="Calibri" w:cs="Calibri"/>
          <w:lang w:val="en-US"/>
        </w:rPr>
        <w:t>c(</w:t>
      </w:r>
      <w:proofErr w:type="gramEnd"/>
      <w:r w:rsidRPr="0082756B">
        <w:rPr>
          <w:rFonts w:ascii="Calibri" w:hAnsi="Calibri" w:cs="Calibri"/>
          <w:highlight w:val="cyan"/>
          <w:lang w:val="en-US"/>
        </w:rPr>
        <w:t>name = ..,</w:t>
      </w:r>
      <w:r>
        <w:rPr>
          <w:rFonts w:ascii="Calibri" w:hAnsi="Calibri" w:cs="Calibri"/>
          <w:lang w:val="en-US"/>
        </w:rPr>
        <w:t xml:space="preserve"> name = …)</w:t>
      </w:r>
    </w:p>
    <w:p w14:paraId="18126639" w14:textId="76842E52" w:rsidR="00BA5D78" w:rsidRDefault="00BA5D78" w:rsidP="0080366A">
      <w:pPr>
        <w:pStyle w:val="Listenabsatz"/>
        <w:numPr>
          <w:ilvl w:val="0"/>
          <w:numId w:val="20"/>
        </w:numPr>
        <w:rPr>
          <w:rFonts w:ascii="Calibri" w:hAnsi="Calibri" w:cs="Calibri"/>
          <w:lang w:val="en-US"/>
        </w:rPr>
      </w:pPr>
      <w:r w:rsidRPr="00BA5D78">
        <w:rPr>
          <w:rFonts w:ascii="Calibri" w:hAnsi="Calibri" w:cs="Calibri"/>
          <w:highlight w:val="cyan"/>
          <w:lang w:val="en-US"/>
        </w:rPr>
        <w:t>names(vector</w:t>
      </w:r>
      <w:r>
        <w:rPr>
          <w:rFonts w:ascii="Calibri" w:hAnsi="Calibri" w:cs="Calibri"/>
          <w:lang w:val="en-US"/>
        </w:rPr>
        <w:t>)</w:t>
      </w:r>
    </w:p>
    <w:p w14:paraId="0D8F5162" w14:textId="77777777" w:rsidR="001412EE" w:rsidRPr="001412EE" w:rsidRDefault="001412EE" w:rsidP="001412EE">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rPr>
      </w:pPr>
      <w:proofErr w:type="spellStart"/>
      <w:r w:rsidRPr="001412EE">
        <w:rPr>
          <w:rFonts w:ascii="Consolas" w:hAnsi="Consolas" w:cs="Consolas"/>
          <w:color w:val="333333"/>
          <w:spacing w:val="3"/>
          <w:sz w:val="20"/>
          <w:szCs w:val="20"/>
          <w:bdr w:val="none" w:sz="0" w:space="0" w:color="auto" w:frame="1"/>
        </w:rPr>
        <w:t>codes</w:t>
      </w:r>
      <w:proofErr w:type="spellEnd"/>
      <w:r w:rsidRPr="001412EE">
        <w:rPr>
          <w:rFonts w:ascii="Consolas" w:hAnsi="Consolas" w:cs="Consolas"/>
          <w:color w:val="333333"/>
          <w:spacing w:val="3"/>
          <w:sz w:val="20"/>
          <w:szCs w:val="20"/>
          <w:bdr w:val="none" w:sz="0" w:space="0" w:color="auto" w:frame="1"/>
        </w:rPr>
        <w:t xml:space="preserve"> &lt;-</w:t>
      </w:r>
      <w:r w:rsidRPr="001412EE">
        <w:rPr>
          <w:rFonts w:ascii="Consolas" w:hAnsi="Consolas" w:cs="Consolas"/>
          <w:color w:val="4070A0"/>
          <w:spacing w:val="3"/>
          <w:sz w:val="20"/>
          <w:szCs w:val="20"/>
          <w:bdr w:val="none" w:sz="0" w:space="0" w:color="auto" w:frame="1"/>
        </w:rPr>
        <w:t xml:space="preserve"> </w:t>
      </w:r>
      <w:proofErr w:type="gramStart"/>
      <w:r w:rsidRPr="001412EE">
        <w:rPr>
          <w:rFonts w:ascii="Consolas" w:hAnsi="Consolas" w:cs="Consolas"/>
          <w:b/>
          <w:bCs/>
          <w:color w:val="007020"/>
          <w:spacing w:val="3"/>
          <w:sz w:val="20"/>
          <w:szCs w:val="20"/>
          <w:bdr w:val="none" w:sz="0" w:space="0" w:color="auto" w:frame="1"/>
        </w:rPr>
        <w:t>c</w:t>
      </w:r>
      <w:r w:rsidRPr="001412EE">
        <w:rPr>
          <w:rFonts w:ascii="Consolas" w:hAnsi="Consolas" w:cs="Consolas"/>
          <w:color w:val="333333"/>
          <w:spacing w:val="3"/>
          <w:sz w:val="20"/>
          <w:szCs w:val="20"/>
          <w:bdr w:val="none" w:sz="0" w:space="0" w:color="auto" w:frame="1"/>
        </w:rPr>
        <w:t>(</w:t>
      </w:r>
      <w:proofErr w:type="gramEnd"/>
      <w:r w:rsidRPr="001412EE">
        <w:rPr>
          <w:rFonts w:ascii="Consolas" w:hAnsi="Consolas" w:cs="Consolas"/>
          <w:color w:val="40A070"/>
          <w:spacing w:val="3"/>
          <w:sz w:val="20"/>
          <w:szCs w:val="20"/>
          <w:bdr w:val="none" w:sz="0" w:space="0" w:color="auto" w:frame="1"/>
        </w:rPr>
        <w:t>380</w:t>
      </w:r>
      <w:r w:rsidRPr="001412EE">
        <w:rPr>
          <w:rFonts w:ascii="Consolas" w:hAnsi="Consolas" w:cs="Consolas"/>
          <w:color w:val="333333"/>
          <w:spacing w:val="3"/>
          <w:sz w:val="20"/>
          <w:szCs w:val="20"/>
          <w:bdr w:val="none" w:sz="0" w:space="0" w:color="auto" w:frame="1"/>
        </w:rPr>
        <w:t xml:space="preserve">, </w:t>
      </w:r>
      <w:r w:rsidRPr="001412EE">
        <w:rPr>
          <w:rFonts w:ascii="Consolas" w:hAnsi="Consolas" w:cs="Consolas"/>
          <w:color w:val="40A070"/>
          <w:spacing w:val="3"/>
          <w:sz w:val="20"/>
          <w:szCs w:val="20"/>
          <w:bdr w:val="none" w:sz="0" w:space="0" w:color="auto" w:frame="1"/>
        </w:rPr>
        <w:t>124</w:t>
      </w:r>
      <w:r w:rsidRPr="001412EE">
        <w:rPr>
          <w:rFonts w:ascii="Consolas" w:hAnsi="Consolas" w:cs="Consolas"/>
          <w:color w:val="333333"/>
          <w:spacing w:val="3"/>
          <w:sz w:val="20"/>
          <w:szCs w:val="20"/>
          <w:bdr w:val="none" w:sz="0" w:space="0" w:color="auto" w:frame="1"/>
        </w:rPr>
        <w:t xml:space="preserve">, </w:t>
      </w:r>
      <w:r w:rsidRPr="001412EE">
        <w:rPr>
          <w:rFonts w:ascii="Consolas" w:hAnsi="Consolas" w:cs="Consolas"/>
          <w:color w:val="40A070"/>
          <w:spacing w:val="3"/>
          <w:sz w:val="20"/>
          <w:szCs w:val="20"/>
          <w:bdr w:val="none" w:sz="0" w:space="0" w:color="auto" w:frame="1"/>
        </w:rPr>
        <w:t>818</w:t>
      </w:r>
      <w:r w:rsidRPr="001412EE">
        <w:rPr>
          <w:rFonts w:ascii="Consolas" w:hAnsi="Consolas" w:cs="Consolas"/>
          <w:color w:val="333333"/>
          <w:spacing w:val="3"/>
          <w:sz w:val="20"/>
          <w:szCs w:val="20"/>
          <w:bdr w:val="none" w:sz="0" w:space="0" w:color="auto" w:frame="1"/>
        </w:rPr>
        <w:t>)</w:t>
      </w:r>
    </w:p>
    <w:p w14:paraId="4E31CDE7" w14:textId="77777777" w:rsidR="001412EE" w:rsidRPr="00B4788C" w:rsidRDefault="001412EE" w:rsidP="001412EE">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B4788C">
        <w:rPr>
          <w:rFonts w:ascii="Consolas" w:hAnsi="Consolas" w:cs="Consolas"/>
          <w:color w:val="333333"/>
          <w:spacing w:val="3"/>
          <w:sz w:val="20"/>
          <w:szCs w:val="20"/>
          <w:bdr w:val="none" w:sz="0" w:space="0" w:color="auto" w:frame="1"/>
          <w:lang w:val="en-US"/>
        </w:rPr>
        <w:t>country &lt;-</w:t>
      </w:r>
      <w:r w:rsidRPr="00B4788C">
        <w:rPr>
          <w:rFonts w:ascii="Consolas" w:hAnsi="Consolas" w:cs="Consolas"/>
          <w:color w:val="4070A0"/>
          <w:spacing w:val="3"/>
          <w:sz w:val="20"/>
          <w:szCs w:val="20"/>
          <w:bdr w:val="none" w:sz="0" w:space="0" w:color="auto" w:frame="1"/>
          <w:lang w:val="en-US"/>
        </w:rPr>
        <w:t xml:space="preserve"> </w:t>
      </w:r>
      <w:r w:rsidRPr="00B4788C">
        <w:rPr>
          <w:rFonts w:ascii="Consolas" w:hAnsi="Consolas" w:cs="Consolas"/>
          <w:b/>
          <w:bCs/>
          <w:color w:val="007020"/>
          <w:spacing w:val="3"/>
          <w:sz w:val="20"/>
          <w:szCs w:val="20"/>
          <w:bdr w:val="none" w:sz="0" w:space="0" w:color="auto" w:frame="1"/>
          <w:lang w:val="en-US"/>
        </w:rPr>
        <w:t>c</w:t>
      </w:r>
      <w:r w:rsidRPr="00B4788C">
        <w:rPr>
          <w:rFonts w:ascii="Consolas" w:hAnsi="Consolas" w:cs="Consolas"/>
          <w:color w:val="333333"/>
          <w:spacing w:val="3"/>
          <w:sz w:val="20"/>
          <w:szCs w:val="20"/>
          <w:bdr w:val="none" w:sz="0" w:space="0" w:color="auto" w:frame="1"/>
          <w:lang w:val="en-US"/>
        </w:rPr>
        <w:t>(</w:t>
      </w:r>
      <w:r w:rsidRPr="00B4788C">
        <w:rPr>
          <w:rFonts w:ascii="Consolas" w:hAnsi="Consolas" w:cs="Consolas"/>
          <w:color w:val="4070A0"/>
          <w:spacing w:val="3"/>
          <w:sz w:val="20"/>
          <w:szCs w:val="20"/>
          <w:bdr w:val="none" w:sz="0" w:space="0" w:color="auto" w:frame="1"/>
          <w:lang w:val="en-US"/>
        </w:rPr>
        <w:t>"</w:t>
      </w:r>
      <w:proofErr w:type="spellStart"/>
      <w:r w:rsidRPr="00B4788C">
        <w:rPr>
          <w:rFonts w:ascii="Consolas" w:hAnsi="Consolas" w:cs="Consolas"/>
          <w:color w:val="4070A0"/>
          <w:spacing w:val="3"/>
          <w:sz w:val="20"/>
          <w:szCs w:val="20"/>
          <w:bdr w:val="none" w:sz="0" w:space="0" w:color="auto" w:frame="1"/>
          <w:lang w:val="en-US"/>
        </w:rPr>
        <w:t>italy</w:t>
      </w:r>
      <w:proofErr w:type="spellEnd"/>
      <w:r w:rsidRPr="00B4788C">
        <w:rPr>
          <w:rFonts w:ascii="Consolas" w:hAnsi="Consolas" w:cs="Consolas"/>
          <w:color w:val="4070A0"/>
          <w:spacing w:val="3"/>
          <w:sz w:val="20"/>
          <w:szCs w:val="20"/>
          <w:bdr w:val="none" w:sz="0" w:space="0" w:color="auto" w:frame="1"/>
          <w:lang w:val="en-US"/>
        </w:rPr>
        <w:t>"</w:t>
      </w:r>
      <w:r w:rsidRPr="00B4788C">
        <w:rPr>
          <w:rFonts w:ascii="Consolas" w:hAnsi="Consolas" w:cs="Consolas"/>
          <w:color w:val="333333"/>
          <w:spacing w:val="3"/>
          <w:sz w:val="20"/>
          <w:szCs w:val="20"/>
          <w:bdr w:val="none" w:sz="0" w:space="0" w:color="auto" w:frame="1"/>
          <w:lang w:val="en-US"/>
        </w:rPr>
        <w:t>,</w:t>
      </w:r>
      <w:r w:rsidRPr="00B4788C">
        <w:rPr>
          <w:rFonts w:ascii="Consolas" w:hAnsi="Consolas" w:cs="Consolas"/>
          <w:color w:val="4070A0"/>
          <w:spacing w:val="3"/>
          <w:sz w:val="20"/>
          <w:szCs w:val="20"/>
          <w:bdr w:val="none" w:sz="0" w:space="0" w:color="auto" w:frame="1"/>
          <w:lang w:val="en-US"/>
        </w:rPr>
        <w:t>"</w:t>
      </w:r>
      <w:proofErr w:type="spellStart"/>
      <w:r w:rsidRPr="00B4788C">
        <w:rPr>
          <w:rFonts w:ascii="Consolas" w:hAnsi="Consolas" w:cs="Consolas"/>
          <w:color w:val="4070A0"/>
          <w:spacing w:val="3"/>
          <w:sz w:val="20"/>
          <w:szCs w:val="20"/>
          <w:bdr w:val="none" w:sz="0" w:space="0" w:color="auto" w:frame="1"/>
          <w:lang w:val="en-US"/>
        </w:rPr>
        <w:t>canada</w:t>
      </w:r>
      <w:proofErr w:type="spellEnd"/>
      <w:r w:rsidRPr="00B4788C">
        <w:rPr>
          <w:rFonts w:ascii="Consolas" w:hAnsi="Consolas" w:cs="Consolas"/>
          <w:color w:val="4070A0"/>
          <w:spacing w:val="3"/>
          <w:sz w:val="20"/>
          <w:szCs w:val="20"/>
          <w:bdr w:val="none" w:sz="0" w:space="0" w:color="auto" w:frame="1"/>
          <w:lang w:val="en-US"/>
        </w:rPr>
        <w:t>"</w:t>
      </w:r>
      <w:r w:rsidRPr="00B4788C">
        <w:rPr>
          <w:rFonts w:ascii="Consolas" w:hAnsi="Consolas" w:cs="Consolas"/>
          <w:color w:val="333333"/>
          <w:spacing w:val="3"/>
          <w:sz w:val="20"/>
          <w:szCs w:val="20"/>
          <w:bdr w:val="none" w:sz="0" w:space="0" w:color="auto" w:frame="1"/>
          <w:lang w:val="en-US"/>
        </w:rPr>
        <w:t>,</w:t>
      </w:r>
      <w:r w:rsidRPr="00B4788C">
        <w:rPr>
          <w:rFonts w:ascii="Consolas" w:hAnsi="Consolas" w:cs="Consolas"/>
          <w:color w:val="4070A0"/>
          <w:spacing w:val="3"/>
          <w:sz w:val="20"/>
          <w:szCs w:val="20"/>
          <w:bdr w:val="none" w:sz="0" w:space="0" w:color="auto" w:frame="1"/>
          <w:lang w:val="en-US"/>
        </w:rPr>
        <w:t>"</w:t>
      </w:r>
      <w:proofErr w:type="spellStart"/>
      <w:r w:rsidRPr="00B4788C">
        <w:rPr>
          <w:rFonts w:ascii="Consolas" w:hAnsi="Consolas" w:cs="Consolas"/>
          <w:color w:val="4070A0"/>
          <w:spacing w:val="3"/>
          <w:sz w:val="20"/>
          <w:szCs w:val="20"/>
          <w:bdr w:val="none" w:sz="0" w:space="0" w:color="auto" w:frame="1"/>
          <w:lang w:val="en-US"/>
        </w:rPr>
        <w:t>egypt</w:t>
      </w:r>
      <w:proofErr w:type="spellEnd"/>
      <w:r w:rsidRPr="00B4788C">
        <w:rPr>
          <w:rFonts w:ascii="Consolas" w:hAnsi="Consolas" w:cs="Consolas"/>
          <w:color w:val="4070A0"/>
          <w:spacing w:val="3"/>
          <w:sz w:val="20"/>
          <w:szCs w:val="20"/>
          <w:bdr w:val="none" w:sz="0" w:space="0" w:color="auto" w:frame="1"/>
          <w:lang w:val="en-US"/>
        </w:rPr>
        <w:t>"</w:t>
      </w:r>
      <w:r w:rsidRPr="00B4788C">
        <w:rPr>
          <w:rFonts w:ascii="Consolas" w:hAnsi="Consolas" w:cs="Consolas"/>
          <w:color w:val="333333"/>
          <w:spacing w:val="3"/>
          <w:sz w:val="20"/>
          <w:szCs w:val="20"/>
          <w:bdr w:val="none" w:sz="0" w:space="0" w:color="auto" w:frame="1"/>
          <w:lang w:val="en-US"/>
        </w:rPr>
        <w:t>)</w:t>
      </w:r>
    </w:p>
    <w:p w14:paraId="67B504B0" w14:textId="77777777" w:rsidR="001412EE" w:rsidRPr="008B4155" w:rsidRDefault="001412EE" w:rsidP="001412EE">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proofErr w:type="spellStart"/>
      <w:r w:rsidRPr="008B4155">
        <w:rPr>
          <w:rFonts w:ascii="Consolas" w:hAnsi="Consolas" w:cs="Consolas"/>
          <w:b/>
          <w:bCs/>
          <w:color w:val="007020"/>
          <w:spacing w:val="3"/>
          <w:sz w:val="20"/>
          <w:szCs w:val="20"/>
          <w:bdr w:val="none" w:sz="0" w:space="0" w:color="auto" w:frame="1"/>
        </w:rPr>
        <w:t>names</w:t>
      </w:r>
      <w:proofErr w:type="spellEnd"/>
      <w:r w:rsidRPr="008B4155">
        <w:rPr>
          <w:rFonts w:ascii="Consolas" w:hAnsi="Consolas" w:cs="Consolas"/>
          <w:color w:val="333333"/>
          <w:spacing w:val="3"/>
          <w:sz w:val="20"/>
          <w:szCs w:val="20"/>
          <w:bdr w:val="none" w:sz="0" w:space="0" w:color="auto" w:frame="1"/>
        </w:rPr>
        <w:t>(</w:t>
      </w:r>
      <w:proofErr w:type="spellStart"/>
      <w:r w:rsidRPr="008B4155">
        <w:rPr>
          <w:rFonts w:ascii="Consolas" w:hAnsi="Consolas" w:cs="Consolas"/>
          <w:color w:val="333333"/>
          <w:spacing w:val="3"/>
          <w:sz w:val="20"/>
          <w:szCs w:val="20"/>
          <w:bdr w:val="none" w:sz="0" w:space="0" w:color="auto" w:frame="1"/>
        </w:rPr>
        <w:t>codes</w:t>
      </w:r>
      <w:proofErr w:type="spellEnd"/>
      <w:r w:rsidRPr="008B4155">
        <w:rPr>
          <w:rFonts w:ascii="Consolas" w:hAnsi="Consolas" w:cs="Consolas"/>
          <w:color w:val="333333"/>
          <w:spacing w:val="3"/>
          <w:sz w:val="20"/>
          <w:szCs w:val="20"/>
          <w:bdr w:val="none" w:sz="0" w:space="0" w:color="auto" w:frame="1"/>
        </w:rPr>
        <w:t>) &lt;-</w:t>
      </w:r>
      <w:r w:rsidRPr="008B4155">
        <w:rPr>
          <w:rFonts w:ascii="Consolas" w:hAnsi="Consolas" w:cs="Consolas"/>
          <w:color w:val="4070A0"/>
          <w:spacing w:val="3"/>
          <w:sz w:val="20"/>
          <w:szCs w:val="20"/>
          <w:bdr w:val="none" w:sz="0" w:space="0" w:color="auto" w:frame="1"/>
        </w:rPr>
        <w:t xml:space="preserve"> </w:t>
      </w:r>
      <w:proofErr w:type="spellStart"/>
      <w:r w:rsidRPr="008B4155">
        <w:rPr>
          <w:rFonts w:ascii="Consolas" w:hAnsi="Consolas" w:cs="Consolas"/>
          <w:color w:val="333333"/>
          <w:spacing w:val="3"/>
          <w:sz w:val="20"/>
          <w:szCs w:val="20"/>
          <w:bdr w:val="none" w:sz="0" w:space="0" w:color="auto" w:frame="1"/>
        </w:rPr>
        <w:t>country</w:t>
      </w:r>
      <w:proofErr w:type="spellEnd"/>
    </w:p>
    <w:p w14:paraId="47F1FCC5" w14:textId="20D27FC0" w:rsidR="001412EE" w:rsidRPr="00E16657" w:rsidRDefault="00E16657" w:rsidP="00E16657">
      <w:pPr>
        <w:pStyle w:val="Listenabsatz"/>
        <w:numPr>
          <w:ilvl w:val="0"/>
          <w:numId w:val="20"/>
        </w:numPr>
        <w:rPr>
          <w:rFonts w:ascii="Calibri" w:hAnsi="Calibri" w:cs="Calibri"/>
          <w:lang w:val="en-US"/>
        </w:rPr>
      </w:pPr>
      <w:r w:rsidRPr="00E16657">
        <w:rPr>
          <w:rFonts w:ascii="Calibri" w:hAnsi="Calibri" w:cs="Calibri"/>
          <w:i/>
          <w:iCs/>
          <w:lang w:val="en-US"/>
        </w:rPr>
        <w:t>vector</w:t>
      </w:r>
      <w:r>
        <w:rPr>
          <w:rFonts w:ascii="Calibri" w:hAnsi="Calibri" w:cs="Calibri"/>
          <w:lang w:val="en-US"/>
        </w:rPr>
        <w:t xml:space="preserve"> x 10 </w:t>
      </w:r>
      <w:r w:rsidRPr="00E16657">
        <w:rPr>
          <w:rFonts w:ascii="Calibri" w:hAnsi="Calibri" w:cs="Calibri"/>
          <w:lang w:val="en-US"/>
        </w:rPr>
        <w:sym w:font="Wingdings" w:char="F0E0"/>
      </w:r>
      <w:r>
        <w:rPr>
          <w:rFonts w:ascii="Calibri" w:hAnsi="Calibri" w:cs="Calibri"/>
          <w:lang w:val="en-US"/>
        </w:rPr>
        <w:t xml:space="preserve"> apply computation on every entry </w:t>
      </w:r>
    </w:p>
    <w:p w14:paraId="0272F2F8" w14:textId="77777777" w:rsidR="00E16657" w:rsidRDefault="00E16657" w:rsidP="00B4788C">
      <w:pPr>
        <w:rPr>
          <w:rFonts w:ascii="Calibri" w:hAnsi="Calibri" w:cs="Calibri"/>
          <w:lang w:val="en-US"/>
        </w:rPr>
      </w:pPr>
    </w:p>
    <w:p w14:paraId="53A57198" w14:textId="23E12E34" w:rsidR="00B4788C" w:rsidRDefault="00B4788C" w:rsidP="00B4788C">
      <w:pPr>
        <w:rPr>
          <w:rFonts w:ascii="Calibri" w:hAnsi="Calibri" w:cs="Calibri"/>
          <w:b/>
          <w:bCs/>
          <w:lang w:val="en-US"/>
        </w:rPr>
      </w:pPr>
      <w:r w:rsidRPr="00B4788C">
        <w:rPr>
          <w:rFonts w:ascii="Calibri" w:hAnsi="Calibri" w:cs="Calibri"/>
          <w:b/>
          <w:bCs/>
          <w:lang w:val="en-US"/>
        </w:rPr>
        <w:t>Sequences</w:t>
      </w:r>
    </w:p>
    <w:p w14:paraId="0F3DDC9D" w14:textId="77777777" w:rsidR="00B4788C" w:rsidRPr="00CC19DC" w:rsidRDefault="00B4788C" w:rsidP="00B4788C">
      <w:pPr>
        <w:pStyle w:val="Listenabsatz"/>
        <w:numPr>
          <w:ilvl w:val="0"/>
          <w:numId w:val="20"/>
        </w:numPr>
        <w:rPr>
          <w:rFonts w:ascii="Calibri" w:hAnsi="Calibri" w:cs="Calibri"/>
          <w:highlight w:val="cyan"/>
          <w:lang w:val="en-US"/>
        </w:rPr>
      </w:pPr>
      <w:proofErr w:type="gramStart"/>
      <w:r w:rsidRPr="00CC19DC">
        <w:rPr>
          <w:rFonts w:ascii="Calibri" w:hAnsi="Calibri" w:cs="Calibri"/>
          <w:highlight w:val="cyan"/>
          <w:lang w:val="en-US"/>
        </w:rPr>
        <w:t>seq(</w:t>
      </w:r>
      <w:proofErr w:type="gramEnd"/>
      <w:r w:rsidRPr="00CC19DC">
        <w:rPr>
          <w:rFonts w:ascii="Calibri" w:hAnsi="Calibri" w:cs="Calibri"/>
          <w:highlight w:val="cyan"/>
          <w:lang w:val="en-US"/>
        </w:rPr>
        <w:t>1,10,1)</w:t>
      </w:r>
    </w:p>
    <w:p w14:paraId="01762C7F" w14:textId="530CC7DF" w:rsidR="00B4788C" w:rsidRPr="00CC19DC" w:rsidRDefault="00B4788C" w:rsidP="00B4788C">
      <w:pPr>
        <w:pStyle w:val="Listenabsatz"/>
        <w:numPr>
          <w:ilvl w:val="0"/>
          <w:numId w:val="20"/>
        </w:numPr>
        <w:rPr>
          <w:rFonts w:ascii="Calibri" w:hAnsi="Calibri" w:cs="Calibri"/>
          <w:lang w:val="en-US"/>
        </w:rPr>
      </w:pPr>
      <w:r w:rsidRPr="00B4788C">
        <w:rPr>
          <w:rFonts w:ascii="Calibri" w:hAnsi="Calibri" w:cs="Calibri"/>
          <w:i/>
          <w:iCs/>
          <w:sz w:val="20"/>
          <w:szCs w:val="20"/>
          <w:lang w:val="en-US"/>
        </w:rPr>
        <w:t>start, end (included), increment</w:t>
      </w:r>
    </w:p>
    <w:p w14:paraId="2C5C9313" w14:textId="1E1A166C" w:rsidR="00CC19DC" w:rsidRDefault="00CC19DC" w:rsidP="00B4788C">
      <w:pPr>
        <w:pStyle w:val="Listenabsatz"/>
        <w:numPr>
          <w:ilvl w:val="0"/>
          <w:numId w:val="20"/>
        </w:numPr>
        <w:rPr>
          <w:rFonts w:ascii="Calibri" w:hAnsi="Calibri" w:cs="Calibri"/>
          <w:lang w:val="en-US"/>
        </w:rPr>
      </w:pPr>
      <w:proofErr w:type="gramStart"/>
      <w:r w:rsidRPr="00CC19DC">
        <w:rPr>
          <w:rFonts w:ascii="Calibri" w:hAnsi="Calibri" w:cs="Calibri"/>
          <w:highlight w:val="cyan"/>
          <w:lang w:val="en-US"/>
        </w:rPr>
        <w:t>class(</w:t>
      </w:r>
      <w:proofErr w:type="gramEnd"/>
      <w:r w:rsidRPr="00CC19DC">
        <w:rPr>
          <w:rFonts w:ascii="Calibri" w:hAnsi="Calibri" w:cs="Calibri"/>
          <w:highlight w:val="cyan"/>
          <w:lang w:val="en-US"/>
        </w:rPr>
        <w:t>1:10)</w:t>
      </w:r>
      <w:r>
        <w:rPr>
          <w:rFonts w:ascii="Calibri" w:hAnsi="Calibri" w:cs="Calibri"/>
          <w:lang w:val="en-US"/>
        </w:rPr>
        <w:t xml:space="preserve"> = “integer”; </w:t>
      </w:r>
      <w:r w:rsidRPr="00CC19DC">
        <w:rPr>
          <w:rFonts w:ascii="Calibri" w:hAnsi="Calibri" w:cs="Calibri"/>
          <w:highlight w:val="cyan"/>
          <w:lang w:val="en-US"/>
        </w:rPr>
        <w:t xml:space="preserve">class(seq(1,10,0.5)) </w:t>
      </w:r>
      <w:r w:rsidRPr="00461436">
        <w:rPr>
          <w:rFonts w:ascii="Calibri" w:hAnsi="Calibri" w:cs="Calibri"/>
          <w:lang w:val="en-US"/>
        </w:rPr>
        <w:t>= “numeric”</w:t>
      </w:r>
    </w:p>
    <w:p w14:paraId="69DAEA00" w14:textId="3D61ED2C" w:rsidR="00461436" w:rsidRDefault="00461436" w:rsidP="00461436">
      <w:pPr>
        <w:rPr>
          <w:rFonts w:ascii="Calibri" w:hAnsi="Calibri" w:cs="Calibri"/>
          <w:lang w:val="en-US"/>
        </w:rPr>
      </w:pPr>
    </w:p>
    <w:p w14:paraId="70D488CC" w14:textId="3646447C" w:rsidR="00461436" w:rsidRDefault="00461436" w:rsidP="00461436">
      <w:pPr>
        <w:rPr>
          <w:rFonts w:ascii="Calibri" w:hAnsi="Calibri" w:cs="Calibri"/>
          <w:b/>
          <w:bCs/>
          <w:lang w:val="en-US"/>
        </w:rPr>
      </w:pPr>
      <w:proofErr w:type="spellStart"/>
      <w:r w:rsidRPr="00461436">
        <w:rPr>
          <w:rFonts w:ascii="Calibri" w:hAnsi="Calibri" w:cs="Calibri"/>
          <w:b/>
          <w:bCs/>
          <w:lang w:val="en-US"/>
        </w:rPr>
        <w:t>Subsetting</w:t>
      </w:r>
      <w:proofErr w:type="spellEnd"/>
      <w:r w:rsidR="00A710DC">
        <w:rPr>
          <w:rFonts w:ascii="Calibri" w:hAnsi="Calibri" w:cs="Calibri"/>
          <w:b/>
          <w:bCs/>
          <w:lang w:val="en-US"/>
        </w:rPr>
        <w:t xml:space="preserve"> </w:t>
      </w:r>
      <w:r w:rsidR="00A710DC" w:rsidRPr="00A710DC">
        <w:rPr>
          <w:rFonts w:ascii="Calibri" w:hAnsi="Calibri" w:cs="Calibri"/>
          <w:b/>
          <w:bCs/>
          <w:lang w:val="en-US"/>
        </w:rPr>
        <w:sym w:font="Wingdings" w:char="F0E0"/>
      </w:r>
      <w:r w:rsidR="00A710DC">
        <w:rPr>
          <w:rFonts w:ascii="Calibri" w:hAnsi="Calibri" w:cs="Calibri"/>
          <w:b/>
          <w:bCs/>
          <w:lang w:val="en-US"/>
        </w:rPr>
        <w:t xml:space="preserve"> same for </w:t>
      </w:r>
      <w:proofErr w:type="spellStart"/>
      <w:proofErr w:type="gramStart"/>
      <w:r w:rsidR="00A710DC">
        <w:rPr>
          <w:rFonts w:ascii="Calibri" w:hAnsi="Calibri" w:cs="Calibri"/>
          <w:b/>
          <w:bCs/>
          <w:lang w:val="en-US"/>
        </w:rPr>
        <w:t>data.table</w:t>
      </w:r>
      <w:proofErr w:type="spellEnd"/>
      <w:proofErr w:type="gramEnd"/>
    </w:p>
    <w:p w14:paraId="4A433AE2" w14:textId="5E789CDF" w:rsidR="00461436" w:rsidRDefault="00461436" w:rsidP="00461436">
      <w:pPr>
        <w:pStyle w:val="Listenabsatz"/>
        <w:numPr>
          <w:ilvl w:val="0"/>
          <w:numId w:val="20"/>
        </w:numPr>
        <w:rPr>
          <w:rFonts w:ascii="Calibri" w:hAnsi="Calibri" w:cs="Calibri"/>
          <w:lang w:val="en-US"/>
        </w:rPr>
      </w:pPr>
      <w:r w:rsidRPr="00461436">
        <w:rPr>
          <w:rFonts w:ascii="Calibri" w:hAnsi="Calibri" w:cs="Calibri"/>
          <w:highlight w:val="cyan"/>
          <w:lang w:val="en-US"/>
        </w:rPr>
        <w:t>vector[</w:t>
      </w:r>
      <w:proofErr w:type="gramStart"/>
      <w:r w:rsidRPr="00461436">
        <w:rPr>
          <w:rFonts w:ascii="Calibri" w:hAnsi="Calibri" w:cs="Calibri"/>
          <w:highlight w:val="cyan"/>
          <w:lang w:val="en-US"/>
        </w:rPr>
        <w:t>c(</w:t>
      </w:r>
      <w:proofErr w:type="gramEnd"/>
      <w:r w:rsidRPr="00461436">
        <w:rPr>
          <w:rFonts w:ascii="Calibri" w:hAnsi="Calibri" w:cs="Calibri"/>
          <w:highlight w:val="cyan"/>
          <w:lang w:val="en-US"/>
        </w:rPr>
        <w:t>1,3)]</w:t>
      </w:r>
      <w:r>
        <w:rPr>
          <w:rFonts w:ascii="Calibri" w:hAnsi="Calibri" w:cs="Calibri"/>
          <w:lang w:val="en-US"/>
        </w:rPr>
        <w:t xml:space="preserve"> = access of 1</w:t>
      </w:r>
      <w:r w:rsidRPr="00461436">
        <w:rPr>
          <w:rFonts w:ascii="Calibri" w:hAnsi="Calibri" w:cs="Calibri"/>
          <w:vertAlign w:val="superscript"/>
          <w:lang w:val="en-US"/>
        </w:rPr>
        <w:t>st</w:t>
      </w:r>
      <w:r>
        <w:rPr>
          <w:rFonts w:ascii="Calibri" w:hAnsi="Calibri" w:cs="Calibri"/>
          <w:lang w:val="en-US"/>
        </w:rPr>
        <w:t xml:space="preserve"> and 3</w:t>
      </w:r>
      <w:r w:rsidRPr="00461436">
        <w:rPr>
          <w:rFonts w:ascii="Calibri" w:hAnsi="Calibri" w:cs="Calibri"/>
          <w:vertAlign w:val="superscript"/>
          <w:lang w:val="en-US"/>
        </w:rPr>
        <w:t>rd</w:t>
      </w:r>
      <w:r>
        <w:rPr>
          <w:rFonts w:ascii="Calibri" w:hAnsi="Calibri" w:cs="Calibri"/>
          <w:lang w:val="en-US"/>
        </w:rPr>
        <w:t xml:space="preserve"> entry</w:t>
      </w:r>
    </w:p>
    <w:p w14:paraId="542711AB" w14:textId="554977AF" w:rsidR="00461436" w:rsidRDefault="00442B05" w:rsidP="00461436">
      <w:pPr>
        <w:pStyle w:val="Listenabsatz"/>
        <w:numPr>
          <w:ilvl w:val="0"/>
          <w:numId w:val="20"/>
        </w:numPr>
        <w:rPr>
          <w:rFonts w:ascii="Calibri" w:hAnsi="Calibri" w:cs="Calibri"/>
          <w:lang w:val="en-US"/>
        </w:rPr>
      </w:pPr>
      <w:proofErr w:type="gramStart"/>
      <w:r w:rsidRPr="00442B05">
        <w:rPr>
          <w:rFonts w:ascii="Calibri" w:hAnsi="Calibri" w:cs="Calibri"/>
          <w:highlight w:val="cyan"/>
          <w:lang w:val="en-US"/>
        </w:rPr>
        <w:t>vector[</w:t>
      </w:r>
      <w:proofErr w:type="gramEnd"/>
      <w:r w:rsidRPr="00442B05">
        <w:rPr>
          <w:rFonts w:ascii="Calibri" w:hAnsi="Calibri" w:cs="Calibri"/>
          <w:highlight w:val="cyan"/>
          <w:lang w:val="en-US"/>
        </w:rPr>
        <w:t>1:2]</w:t>
      </w:r>
      <w:r>
        <w:rPr>
          <w:rFonts w:ascii="Calibri" w:hAnsi="Calibri" w:cs="Calibri"/>
          <w:lang w:val="en-US"/>
        </w:rPr>
        <w:t xml:space="preserve"> = access first 2 elements</w:t>
      </w:r>
    </w:p>
    <w:p w14:paraId="7E81468B" w14:textId="074B4387" w:rsidR="00315FC5" w:rsidRPr="00315FC5" w:rsidRDefault="00315FC5" w:rsidP="00461436">
      <w:pPr>
        <w:pStyle w:val="Listenabsatz"/>
        <w:numPr>
          <w:ilvl w:val="0"/>
          <w:numId w:val="20"/>
        </w:numPr>
        <w:rPr>
          <w:rFonts w:ascii="Calibri" w:hAnsi="Calibri" w:cs="Calibri"/>
          <w:highlight w:val="cyan"/>
          <w:lang w:val="en-US"/>
        </w:rPr>
      </w:pPr>
      <w:r w:rsidRPr="00315FC5">
        <w:rPr>
          <w:rFonts w:ascii="Calibri" w:hAnsi="Calibri" w:cs="Calibri"/>
          <w:highlight w:val="cyan"/>
          <w:lang w:val="en-US"/>
        </w:rPr>
        <w:t>vector[“name”]</w:t>
      </w:r>
    </w:p>
    <w:p w14:paraId="6D6A41C5" w14:textId="5A3C08AF" w:rsidR="00315FC5" w:rsidRDefault="00315FC5" w:rsidP="00461436">
      <w:pPr>
        <w:pStyle w:val="Listenabsatz"/>
        <w:numPr>
          <w:ilvl w:val="0"/>
          <w:numId w:val="20"/>
        </w:numPr>
        <w:rPr>
          <w:rFonts w:ascii="Calibri" w:hAnsi="Calibri" w:cs="Calibri"/>
          <w:highlight w:val="cyan"/>
          <w:lang w:val="en-US"/>
        </w:rPr>
      </w:pPr>
      <w:proofErr w:type="gramStart"/>
      <w:r w:rsidRPr="00315FC5">
        <w:rPr>
          <w:rFonts w:ascii="Calibri" w:hAnsi="Calibri" w:cs="Calibri"/>
          <w:highlight w:val="cyan"/>
          <w:lang w:val="en-US"/>
        </w:rPr>
        <w:t>vector[</w:t>
      </w:r>
      <w:proofErr w:type="gramEnd"/>
      <w:r w:rsidRPr="00315FC5">
        <w:rPr>
          <w:rFonts w:ascii="Calibri" w:hAnsi="Calibri" w:cs="Calibri"/>
          <w:highlight w:val="cyan"/>
          <w:lang w:val="en-US"/>
        </w:rPr>
        <w:t>c(“name1”, “name4”)]</w:t>
      </w:r>
    </w:p>
    <w:p w14:paraId="4C25F5CB" w14:textId="023EE250" w:rsidR="00031302" w:rsidRDefault="00031302" w:rsidP="00031302">
      <w:pPr>
        <w:rPr>
          <w:rFonts w:ascii="Calibri" w:hAnsi="Calibri" w:cs="Calibri"/>
          <w:highlight w:val="cyan"/>
          <w:lang w:val="en-US"/>
        </w:rPr>
      </w:pPr>
    </w:p>
    <w:p w14:paraId="417CD64D" w14:textId="2B0D9381" w:rsidR="00031302" w:rsidRDefault="00031302" w:rsidP="00031302">
      <w:pPr>
        <w:rPr>
          <w:rFonts w:ascii="Calibri" w:hAnsi="Calibri" w:cs="Calibri"/>
          <w:lang w:val="en-US"/>
        </w:rPr>
      </w:pPr>
      <w:r w:rsidRPr="000664E3">
        <w:rPr>
          <w:rFonts w:ascii="Calibri" w:hAnsi="Calibri" w:cs="Calibri"/>
          <w:b/>
          <w:bCs/>
          <w:lang w:val="en-US"/>
        </w:rPr>
        <w:t>Coercing</w:t>
      </w:r>
      <w:r>
        <w:rPr>
          <w:rFonts w:ascii="Calibri" w:hAnsi="Calibri" w:cs="Calibri"/>
          <w:lang w:val="en-US"/>
        </w:rPr>
        <w:t xml:space="preserve">: R coerces automatically if you mix data types in vector </w:t>
      </w:r>
    </w:p>
    <w:p w14:paraId="42E0849E" w14:textId="1371D7E6" w:rsidR="000664E3" w:rsidRPr="00483D44" w:rsidRDefault="000664E3" w:rsidP="000664E3">
      <w:pPr>
        <w:pStyle w:val="Listenabsatz"/>
        <w:numPr>
          <w:ilvl w:val="0"/>
          <w:numId w:val="20"/>
        </w:numPr>
        <w:rPr>
          <w:rFonts w:ascii="Calibri" w:hAnsi="Calibri" w:cs="Calibri"/>
          <w:lang w:val="en-US"/>
        </w:rPr>
      </w:pPr>
      <w:r>
        <w:rPr>
          <w:rFonts w:ascii="Calibri" w:hAnsi="Calibri" w:cs="Calibri"/>
          <w:lang w:val="en-US"/>
        </w:rPr>
        <w:t xml:space="preserve">can introduce </w:t>
      </w:r>
      <w:r w:rsidRPr="000664E3">
        <w:rPr>
          <w:rFonts w:ascii="Calibri" w:hAnsi="Calibri" w:cs="Calibri"/>
          <w:b/>
          <w:bCs/>
          <w:lang w:val="en-US"/>
        </w:rPr>
        <w:t>NAs</w:t>
      </w:r>
      <w:r>
        <w:rPr>
          <w:rFonts w:ascii="Calibri" w:hAnsi="Calibri" w:cs="Calibri"/>
          <w:b/>
          <w:bCs/>
          <w:lang w:val="en-US"/>
        </w:rPr>
        <w:t xml:space="preserve"> </w:t>
      </w:r>
    </w:p>
    <w:p w14:paraId="11745CF6" w14:textId="3A0A0E4B" w:rsidR="00483D44" w:rsidRDefault="00483D44" w:rsidP="00483D44">
      <w:pPr>
        <w:rPr>
          <w:rFonts w:ascii="Calibri" w:hAnsi="Calibri" w:cs="Calibri"/>
          <w:lang w:val="en-US"/>
        </w:rPr>
      </w:pPr>
    </w:p>
    <w:p w14:paraId="2ED31688" w14:textId="40507E1D" w:rsidR="00483D44" w:rsidRDefault="00483D44" w:rsidP="00483D44">
      <w:pPr>
        <w:rPr>
          <w:rFonts w:ascii="Calibri" w:hAnsi="Calibri" w:cs="Calibri"/>
          <w:b/>
          <w:bCs/>
          <w:lang w:val="en-US"/>
        </w:rPr>
      </w:pPr>
      <w:r w:rsidRPr="00483D44">
        <w:rPr>
          <w:rFonts w:ascii="Calibri" w:hAnsi="Calibri" w:cs="Calibri"/>
          <w:b/>
          <w:bCs/>
          <w:lang w:val="en-US"/>
        </w:rPr>
        <w:t>Sorting</w:t>
      </w:r>
    </w:p>
    <w:p w14:paraId="6B02FD51" w14:textId="351CBFB1" w:rsidR="00483D44" w:rsidRPr="00483D44" w:rsidRDefault="00483D44" w:rsidP="00483D44">
      <w:pPr>
        <w:pStyle w:val="Listenabsatz"/>
        <w:numPr>
          <w:ilvl w:val="0"/>
          <w:numId w:val="20"/>
        </w:numPr>
        <w:rPr>
          <w:rFonts w:ascii="Calibri" w:hAnsi="Calibri" w:cs="Calibri"/>
          <w:b/>
          <w:bCs/>
          <w:lang w:val="en-US"/>
        </w:rPr>
      </w:pPr>
      <w:proofErr w:type="gramStart"/>
      <w:r w:rsidRPr="00FF71C7">
        <w:rPr>
          <w:rFonts w:ascii="Calibri" w:hAnsi="Calibri" w:cs="Calibri"/>
          <w:highlight w:val="cyan"/>
          <w:lang w:val="en-US"/>
        </w:rPr>
        <w:t>sort(</w:t>
      </w:r>
      <w:proofErr w:type="gramEnd"/>
      <w:r w:rsidRPr="00FF71C7">
        <w:rPr>
          <w:rFonts w:ascii="Calibri" w:hAnsi="Calibri" w:cs="Calibri"/>
          <w:highlight w:val="cyan"/>
          <w:lang w:val="en-US"/>
        </w:rPr>
        <w:t>…)</w:t>
      </w:r>
      <w:r>
        <w:rPr>
          <w:rFonts w:ascii="Calibri" w:hAnsi="Calibri" w:cs="Calibri"/>
          <w:lang w:val="en-US"/>
        </w:rPr>
        <w:t xml:space="preserve"> </w:t>
      </w:r>
      <w:r w:rsidRPr="00483D44">
        <w:rPr>
          <w:rFonts w:ascii="Calibri" w:hAnsi="Calibri" w:cs="Calibri"/>
          <w:lang w:val="en-US"/>
        </w:rPr>
        <w:sym w:font="Wingdings" w:char="F0E0"/>
      </w:r>
      <w:r>
        <w:rPr>
          <w:rFonts w:ascii="Calibri" w:hAnsi="Calibri" w:cs="Calibri"/>
          <w:lang w:val="en-US"/>
        </w:rPr>
        <w:t xml:space="preserve"> </w:t>
      </w:r>
      <w:r w:rsidR="00596A35">
        <w:rPr>
          <w:rFonts w:ascii="Calibri" w:hAnsi="Calibri" w:cs="Calibri"/>
          <w:lang w:val="en-US"/>
        </w:rPr>
        <w:t>sorts vector in increasing order;</w:t>
      </w:r>
      <w:r>
        <w:rPr>
          <w:rFonts w:ascii="Calibri" w:hAnsi="Calibri" w:cs="Calibri"/>
          <w:lang w:val="en-US"/>
        </w:rPr>
        <w:t xml:space="preserve"> changed </w:t>
      </w:r>
      <w:r w:rsidRPr="00483D44">
        <w:rPr>
          <w:rFonts w:ascii="Calibri" w:hAnsi="Calibri" w:cs="Calibri"/>
          <w:b/>
          <w:bCs/>
          <w:lang w:val="en-US"/>
        </w:rPr>
        <w:t>sequence</w:t>
      </w:r>
      <w:r w:rsidR="00596A35">
        <w:rPr>
          <w:rFonts w:ascii="Calibri" w:hAnsi="Calibri" w:cs="Calibri"/>
          <w:b/>
          <w:bCs/>
          <w:lang w:val="en-US"/>
        </w:rPr>
        <w:t xml:space="preserve"> </w:t>
      </w:r>
    </w:p>
    <w:p w14:paraId="4C50B42E" w14:textId="4CDB7E96" w:rsidR="00483D44" w:rsidRPr="00355087" w:rsidRDefault="00483D44" w:rsidP="00483D44">
      <w:pPr>
        <w:pStyle w:val="Listenabsatz"/>
        <w:numPr>
          <w:ilvl w:val="0"/>
          <w:numId w:val="20"/>
        </w:numPr>
        <w:rPr>
          <w:rFonts w:ascii="Calibri" w:hAnsi="Calibri" w:cs="Calibri"/>
          <w:b/>
          <w:bCs/>
          <w:lang w:val="en-US"/>
        </w:rPr>
      </w:pPr>
      <w:proofErr w:type="gramStart"/>
      <w:r w:rsidRPr="00FF71C7">
        <w:rPr>
          <w:rFonts w:ascii="Calibri" w:hAnsi="Calibri" w:cs="Calibri"/>
          <w:highlight w:val="cyan"/>
          <w:lang w:val="en-US"/>
        </w:rPr>
        <w:t>order(</w:t>
      </w:r>
      <w:proofErr w:type="gramEnd"/>
      <w:r w:rsidRPr="00FF71C7">
        <w:rPr>
          <w:rFonts w:ascii="Calibri" w:hAnsi="Calibri" w:cs="Calibri"/>
          <w:highlight w:val="cyan"/>
          <w:lang w:val="en-US"/>
        </w:rPr>
        <w:t>…</w:t>
      </w:r>
      <w:r w:rsidR="009D31AE">
        <w:rPr>
          <w:rFonts w:ascii="Calibri" w:hAnsi="Calibri" w:cs="Calibri"/>
          <w:highlight w:val="cyan"/>
          <w:lang w:val="en-US"/>
        </w:rPr>
        <w:t>,…</w:t>
      </w:r>
      <w:r w:rsidRPr="00FF71C7">
        <w:rPr>
          <w:rFonts w:ascii="Calibri" w:hAnsi="Calibri" w:cs="Calibri"/>
          <w:highlight w:val="cyan"/>
          <w:lang w:val="en-US"/>
        </w:rPr>
        <w:t>)</w:t>
      </w:r>
      <w:r>
        <w:rPr>
          <w:rFonts w:ascii="Calibri" w:hAnsi="Calibri" w:cs="Calibri"/>
          <w:lang w:val="en-US"/>
        </w:rPr>
        <w:t xml:space="preserve"> </w:t>
      </w:r>
      <w:r w:rsidRPr="00483D44">
        <w:rPr>
          <w:rFonts w:ascii="Calibri" w:hAnsi="Calibri" w:cs="Calibri"/>
          <w:lang w:val="en-US"/>
        </w:rPr>
        <w:sym w:font="Wingdings" w:char="F0E0"/>
      </w:r>
      <w:r>
        <w:rPr>
          <w:rFonts w:ascii="Calibri" w:hAnsi="Calibri" w:cs="Calibri"/>
          <w:lang w:val="en-US"/>
        </w:rPr>
        <w:t xml:space="preserve"> returns vector of </w:t>
      </w:r>
      <w:r w:rsidRPr="00483D44">
        <w:rPr>
          <w:rFonts w:ascii="Calibri" w:hAnsi="Calibri" w:cs="Calibri"/>
          <w:b/>
          <w:bCs/>
          <w:lang w:val="en-US"/>
        </w:rPr>
        <w:t>indices</w:t>
      </w:r>
      <w:r>
        <w:rPr>
          <w:rFonts w:ascii="Calibri" w:hAnsi="Calibri" w:cs="Calibri"/>
          <w:lang w:val="en-US"/>
        </w:rPr>
        <w:t xml:space="preserve"> that sorts the input vector</w:t>
      </w:r>
      <w:r w:rsidR="009B1F89">
        <w:rPr>
          <w:rFonts w:ascii="Calibri" w:hAnsi="Calibri" w:cs="Calibri"/>
          <w:lang w:val="en-US"/>
        </w:rPr>
        <w:t xml:space="preserve"> (“-“ for dec)</w:t>
      </w:r>
    </w:p>
    <w:p w14:paraId="48008EC1" w14:textId="1651AEF8" w:rsidR="00355087" w:rsidRPr="008B4155" w:rsidRDefault="00355087" w:rsidP="00355087">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8B4155">
        <w:rPr>
          <w:rFonts w:ascii="Consolas" w:hAnsi="Consolas" w:cs="Consolas"/>
          <w:color w:val="333333"/>
          <w:spacing w:val="3"/>
          <w:sz w:val="20"/>
          <w:szCs w:val="20"/>
          <w:bdr w:val="none" w:sz="0" w:space="0" w:color="auto" w:frame="1"/>
          <w:lang w:val="en-US"/>
        </w:rPr>
        <w:t>index &lt;-</w:t>
      </w:r>
      <w:r w:rsidRPr="008B4155">
        <w:rPr>
          <w:rFonts w:ascii="Consolas" w:hAnsi="Consolas" w:cs="Consolas"/>
          <w:color w:val="4070A0"/>
          <w:spacing w:val="3"/>
          <w:sz w:val="20"/>
          <w:szCs w:val="20"/>
          <w:bdr w:val="none" w:sz="0" w:space="0" w:color="auto" w:frame="1"/>
          <w:lang w:val="en-US"/>
        </w:rPr>
        <w:t xml:space="preserve"> </w:t>
      </w:r>
      <w:r w:rsidRPr="008B4155">
        <w:rPr>
          <w:rFonts w:ascii="Consolas" w:hAnsi="Consolas" w:cs="Consolas"/>
          <w:b/>
          <w:bCs/>
          <w:color w:val="007020"/>
          <w:spacing w:val="3"/>
          <w:sz w:val="20"/>
          <w:szCs w:val="20"/>
          <w:bdr w:val="none" w:sz="0" w:space="0" w:color="auto" w:frame="1"/>
          <w:lang w:val="en-US"/>
        </w:rPr>
        <w:t>order</w:t>
      </w:r>
      <w:r w:rsidRPr="008B4155">
        <w:rPr>
          <w:rFonts w:ascii="Consolas" w:hAnsi="Consolas" w:cs="Consolas"/>
          <w:color w:val="333333"/>
          <w:spacing w:val="3"/>
          <w:sz w:val="20"/>
          <w:szCs w:val="20"/>
          <w:bdr w:val="none" w:sz="0" w:space="0" w:color="auto" w:frame="1"/>
          <w:lang w:val="en-US"/>
        </w:rPr>
        <w:t>(x)</w:t>
      </w:r>
      <w:r w:rsidR="009844C6" w:rsidRPr="008B4155">
        <w:rPr>
          <w:rFonts w:ascii="Consolas" w:hAnsi="Consolas" w:cs="Consolas"/>
          <w:color w:val="333333"/>
          <w:spacing w:val="3"/>
          <w:sz w:val="20"/>
          <w:szCs w:val="20"/>
          <w:bdr w:val="none" w:sz="0" w:space="0" w:color="auto" w:frame="1"/>
          <w:lang w:val="en-US"/>
        </w:rPr>
        <w:t xml:space="preserve"> # or order(</w:t>
      </w:r>
      <w:proofErr w:type="spellStart"/>
      <w:r w:rsidR="009844C6" w:rsidRPr="008B4155">
        <w:rPr>
          <w:rFonts w:ascii="Consolas" w:hAnsi="Consolas" w:cs="Consolas"/>
          <w:color w:val="333333"/>
          <w:spacing w:val="3"/>
          <w:sz w:val="20"/>
          <w:szCs w:val="20"/>
          <w:bdr w:val="none" w:sz="0" w:space="0" w:color="auto" w:frame="1"/>
          <w:lang w:val="en-US"/>
        </w:rPr>
        <w:t>dframe$column</w:t>
      </w:r>
      <w:proofErr w:type="spellEnd"/>
      <w:r w:rsidR="009844C6" w:rsidRPr="008B4155">
        <w:rPr>
          <w:rFonts w:ascii="Consolas" w:hAnsi="Consolas" w:cs="Consolas"/>
          <w:color w:val="333333"/>
          <w:spacing w:val="3"/>
          <w:sz w:val="20"/>
          <w:szCs w:val="20"/>
          <w:bdr w:val="none" w:sz="0" w:space="0" w:color="auto" w:frame="1"/>
          <w:lang w:val="en-US"/>
        </w:rPr>
        <w:t>)</w:t>
      </w:r>
    </w:p>
    <w:p w14:paraId="58716CA9" w14:textId="6C6AE342" w:rsidR="00355087" w:rsidRPr="008B4155" w:rsidRDefault="00355087" w:rsidP="00355087">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r w:rsidRPr="008B4155">
        <w:rPr>
          <w:rFonts w:ascii="Consolas" w:hAnsi="Consolas" w:cs="Consolas"/>
          <w:color w:val="333333"/>
          <w:spacing w:val="3"/>
          <w:sz w:val="20"/>
          <w:szCs w:val="20"/>
          <w:bdr w:val="none" w:sz="0" w:space="0" w:color="auto" w:frame="1"/>
          <w:lang w:val="en-US"/>
        </w:rPr>
        <w:t>x[index]</w:t>
      </w:r>
      <w:r w:rsidR="008C01F1" w:rsidRPr="008B4155">
        <w:rPr>
          <w:rFonts w:ascii="Consolas" w:hAnsi="Consolas" w:cs="Consolas"/>
          <w:color w:val="333333"/>
          <w:spacing w:val="3"/>
          <w:sz w:val="20"/>
          <w:szCs w:val="20"/>
          <w:bdr w:val="none" w:sz="0" w:space="0" w:color="auto" w:frame="1"/>
          <w:lang w:val="en-US"/>
        </w:rPr>
        <w:t xml:space="preserve"> # lowest to highest</w:t>
      </w:r>
    </w:p>
    <w:p w14:paraId="69200C92" w14:textId="4C23F26E" w:rsidR="00355087" w:rsidRDefault="00EC2EC6" w:rsidP="00EC2EC6">
      <w:pPr>
        <w:rPr>
          <w:rFonts w:ascii="Calibri" w:hAnsi="Calibri" w:cs="Calibri"/>
          <w:b/>
          <w:bCs/>
          <w:lang w:val="en-US"/>
        </w:rPr>
      </w:pPr>
      <w:r>
        <w:rPr>
          <w:rFonts w:ascii="Calibri" w:hAnsi="Calibri" w:cs="Calibri"/>
          <w:b/>
          <w:bCs/>
          <w:lang w:val="en-US"/>
        </w:rPr>
        <w:t>Max</w:t>
      </w:r>
      <w:r w:rsidR="000F03D6">
        <w:rPr>
          <w:rFonts w:ascii="Calibri" w:hAnsi="Calibri" w:cs="Calibri"/>
          <w:b/>
          <w:bCs/>
          <w:lang w:val="en-US"/>
        </w:rPr>
        <w:t>/ Min</w:t>
      </w:r>
    </w:p>
    <w:p w14:paraId="4F2BEC48" w14:textId="56B216A4" w:rsidR="00EC2EC6" w:rsidRPr="00F02E9D" w:rsidRDefault="00EC2EC6" w:rsidP="00EC2EC6">
      <w:pPr>
        <w:pStyle w:val="Listenabsatz"/>
        <w:numPr>
          <w:ilvl w:val="0"/>
          <w:numId w:val="20"/>
        </w:numPr>
        <w:rPr>
          <w:rFonts w:ascii="Calibri" w:hAnsi="Calibri" w:cs="Calibri"/>
          <w:b/>
          <w:bCs/>
          <w:lang w:val="en-US"/>
        </w:rPr>
      </w:pPr>
      <w:r w:rsidRPr="00F02E9D">
        <w:rPr>
          <w:rFonts w:ascii="Calibri" w:hAnsi="Calibri" w:cs="Calibri"/>
          <w:highlight w:val="cyan"/>
          <w:lang w:val="en-US"/>
        </w:rPr>
        <w:t>max(</w:t>
      </w:r>
      <w:proofErr w:type="spellStart"/>
      <w:r w:rsidRPr="00F02E9D">
        <w:rPr>
          <w:rFonts w:ascii="Calibri" w:hAnsi="Calibri" w:cs="Calibri"/>
          <w:highlight w:val="cyan"/>
          <w:lang w:val="en-US"/>
        </w:rPr>
        <w:t>dframe$column</w:t>
      </w:r>
      <w:proofErr w:type="spellEnd"/>
      <w:r w:rsidRPr="00F02E9D">
        <w:rPr>
          <w:rFonts w:ascii="Calibri" w:hAnsi="Calibri" w:cs="Calibri"/>
          <w:highlight w:val="cyan"/>
          <w:lang w:val="en-US"/>
        </w:rPr>
        <w:t>)</w:t>
      </w:r>
    </w:p>
    <w:p w14:paraId="091B746A" w14:textId="079FA7D7" w:rsidR="00EC2EC6" w:rsidRPr="00EC2EC6" w:rsidRDefault="00EC2EC6" w:rsidP="00EC2EC6">
      <w:pPr>
        <w:pStyle w:val="Listenabsatz"/>
        <w:numPr>
          <w:ilvl w:val="0"/>
          <w:numId w:val="20"/>
        </w:numPr>
        <w:rPr>
          <w:rFonts w:ascii="Calibri" w:hAnsi="Calibri" w:cs="Calibri"/>
          <w:b/>
          <w:bCs/>
          <w:lang w:val="en-US"/>
        </w:rPr>
      </w:pPr>
      <w:proofErr w:type="spellStart"/>
      <w:r w:rsidRPr="00F02E9D">
        <w:rPr>
          <w:rFonts w:ascii="Calibri" w:hAnsi="Calibri" w:cs="Calibri"/>
          <w:highlight w:val="cyan"/>
          <w:lang w:val="en-US"/>
        </w:rPr>
        <w:t>which.max</w:t>
      </w:r>
      <w:proofErr w:type="spellEnd"/>
      <w:r w:rsidRPr="00F02E9D">
        <w:rPr>
          <w:rFonts w:ascii="Calibri" w:hAnsi="Calibri" w:cs="Calibri"/>
          <w:highlight w:val="cyan"/>
          <w:lang w:val="en-US"/>
        </w:rPr>
        <w:t>(</w:t>
      </w:r>
      <w:proofErr w:type="spellStart"/>
      <w:r w:rsidRPr="00F02E9D">
        <w:rPr>
          <w:rFonts w:ascii="Calibri" w:hAnsi="Calibri" w:cs="Calibri"/>
          <w:highlight w:val="cyan"/>
          <w:lang w:val="en-US"/>
        </w:rPr>
        <w:t>dframe$column</w:t>
      </w:r>
      <w:proofErr w:type="spellEnd"/>
      <w:r w:rsidRPr="00F02E9D">
        <w:rPr>
          <w:rFonts w:ascii="Calibri" w:hAnsi="Calibri" w:cs="Calibri"/>
          <w:highlight w:val="cyan"/>
          <w:lang w:val="en-US"/>
        </w:rPr>
        <w:t>)</w:t>
      </w:r>
      <w:r>
        <w:rPr>
          <w:rFonts w:ascii="Calibri" w:hAnsi="Calibri" w:cs="Calibri"/>
          <w:lang w:val="en-US"/>
        </w:rPr>
        <w:t xml:space="preserve"> </w:t>
      </w:r>
      <w:r w:rsidRPr="00EC2EC6">
        <w:rPr>
          <w:rFonts w:ascii="Calibri" w:hAnsi="Calibri" w:cs="Calibri"/>
          <w:lang w:val="en-US"/>
        </w:rPr>
        <w:sym w:font="Wingdings" w:char="F0E0"/>
      </w:r>
      <w:r>
        <w:rPr>
          <w:rFonts w:ascii="Calibri" w:hAnsi="Calibri" w:cs="Calibri"/>
          <w:lang w:val="en-US"/>
        </w:rPr>
        <w:t xml:space="preserve"> index of largest value</w:t>
      </w:r>
    </w:p>
    <w:p w14:paraId="30D42204" w14:textId="77777777" w:rsidR="00EC2EC6" w:rsidRPr="00F02E9D" w:rsidRDefault="00EC2EC6" w:rsidP="00EC2EC6">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spellStart"/>
      <w:r w:rsidRPr="00F02E9D">
        <w:rPr>
          <w:rFonts w:ascii="Consolas" w:hAnsi="Consolas" w:cs="Consolas"/>
          <w:color w:val="333333"/>
          <w:spacing w:val="3"/>
          <w:sz w:val="20"/>
          <w:szCs w:val="20"/>
          <w:bdr w:val="none" w:sz="0" w:space="0" w:color="auto" w:frame="1"/>
          <w:lang w:val="en-US"/>
        </w:rPr>
        <w:t>i_max</w:t>
      </w:r>
      <w:proofErr w:type="spellEnd"/>
      <w:r w:rsidRPr="00F02E9D">
        <w:rPr>
          <w:rFonts w:ascii="Consolas" w:hAnsi="Consolas" w:cs="Consolas"/>
          <w:color w:val="333333"/>
          <w:spacing w:val="3"/>
          <w:sz w:val="20"/>
          <w:szCs w:val="20"/>
          <w:bdr w:val="none" w:sz="0" w:space="0" w:color="auto" w:frame="1"/>
          <w:lang w:val="en-US"/>
        </w:rPr>
        <w:t xml:space="preserve"> &lt;-</w:t>
      </w:r>
      <w:r w:rsidRPr="00F02E9D">
        <w:rPr>
          <w:rFonts w:ascii="Consolas" w:hAnsi="Consolas" w:cs="Consolas"/>
          <w:color w:val="4070A0"/>
          <w:spacing w:val="3"/>
          <w:sz w:val="20"/>
          <w:szCs w:val="20"/>
          <w:bdr w:val="none" w:sz="0" w:space="0" w:color="auto" w:frame="1"/>
          <w:lang w:val="en-US"/>
        </w:rPr>
        <w:t xml:space="preserve"> </w:t>
      </w:r>
      <w:proofErr w:type="spellStart"/>
      <w:r w:rsidRPr="00F02E9D">
        <w:rPr>
          <w:rFonts w:ascii="Consolas" w:hAnsi="Consolas" w:cs="Consolas"/>
          <w:b/>
          <w:bCs/>
          <w:color w:val="007020"/>
          <w:spacing w:val="3"/>
          <w:sz w:val="20"/>
          <w:szCs w:val="20"/>
          <w:bdr w:val="none" w:sz="0" w:space="0" w:color="auto" w:frame="1"/>
          <w:lang w:val="en-US"/>
        </w:rPr>
        <w:t>which.max</w:t>
      </w:r>
      <w:proofErr w:type="spellEnd"/>
      <w:r w:rsidRPr="00F02E9D">
        <w:rPr>
          <w:rFonts w:ascii="Consolas" w:hAnsi="Consolas" w:cs="Consolas"/>
          <w:color w:val="333333"/>
          <w:spacing w:val="3"/>
          <w:sz w:val="20"/>
          <w:szCs w:val="20"/>
          <w:bdr w:val="none" w:sz="0" w:space="0" w:color="auto" w:frame="1"/>
          <w:lang w:val="en-US"/>
        </w:rPr>
        <w:t>(</w:t>
      </w:r>
      <w:proofErr w:type="spellStart"/>
      <w:r w:rsidRPr="00F02E9D">
        <w:rPr>
          <w:rFonts w:ascii="Consolas" w:hAnsi="Consolas" w:cs="Consolas"/>
          <w:color w:val="333333"/>
          <w:spacing w:val="3"/>
          <w:sz w:val="20"/>
          <w:szCs w:val="20"/>
          <w:bdr w:val="none" w:sz="0" w:space="0" w:color="auto" w:frame="1"/>
          <w:lang w:val="en-US"/>
        </w:rPr>
        <w:t>murders</w:t>
      </w:r>
      <w:r w:rsidRPr="00F02E9D">
        <w:rPr>
          <w:rFonts w:ascii="Consolas" w:hAnsi="Consolas" w:cs="Consolas"/>
          <w:color w:val="666666"/>
          <w:spacing w:val="3"/>
          <w:sz w:val="20"/>
          <w:szCs w:val="20"/>
          <w:bdr w:val="none" w:sz="0" w:space="0" w:color="auto" w:frame="1"/>
          <w:lang w:val="en-US"/>
        </w:rPr>
        <w:t>$</w:t>
      </w:r>
      <w:r w:rsidRPr="00F02E9D">
        <w:rPr>
          <w:rFonts w:ascii="Consolas" w:hAnsi="Consolas" w:cs="Consolas"/>
          <w:color w:val="333333"/>
          <w:spacing w:val="3"/>
          <w:sz w:val="20"/>
          <w:szCs w:val="20"/>
          <w:bdr w:val="none" w:sz="0" w:space="0" w:color="auto" w:frame="1"/>
          <w:lang w:val="en-US"/>
        </w:rPr>
        <w:t>total</w:t>
      </w:r>
      <w:proofErr w:type="spellEnd"/>
      <w:r w:rsidRPr="00F02E9D">
        <w:rPr>
          <w:rFonts w:ascii="Consolas" w:hAnsi="Consolas" w:cs="Consolas"/>
          <w:color w:val="333333"/>
          <w:spacing w:val="3"/>
          <w:sz w:val="20"/>
          <w:szCs w:val="20"/>
          <w:bdr w:val="none" w:sz="0" w:space="0" w:color="auto" w:frame="1"/>
          <w:lang w:val="en-US"/>
        </w:rPr>
        <w:t>)</w:t>
      </w:r>
    </w:p>
    <w:p w14:paraId="1BDEB45D" w14:textId="6493A301" w:rsidR="00E16657" w:rsidRPr="00326A98" w:rsidRDefault="00EC2EC6" w:rsidP="00326A98">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proofErr w:type="spellStart"/>
      <w:r w:rsidRPr="00EC2EC6">
        <w:rPr>
          <w:rFonts w:ascii="Consolas" w:hAnsi="Consolas" w:cs="Consolas"/>
          <w:color w:val="333333"/>
          <w:spacing w:val="3"/>
          <w:sz w:val="20"/>
          <w:szCs w:val="20"/>
          <w:bdr w:val="none" w:sz="0" w:space="0" w:color="auto" w:frame="1"/>
        </w:rPr>
        <w:t>murders</w:t>
      </w:r>
      <w:r w:rsidRPr="00EC2EC6">
        <w:rPr>
          <w:rFonts w:ascii="Consolas" w:hAnsi="Consolas" w:cs="Consolas"/>
          <w:color w:val="666666"/>
          <w:spacing w:val="3"/>
          <w:sz w:val="20"/>
          <w:szCs w:val="20"/>
          <w:bdr w:val="none" w:sz="0" w:space="0" w:color="auto" w:frame="1"/>
        </w:rPr>
        <w:t>$</w:t>
      </w:r>
      <w:r w:rsidRPr="00EC2EC6">
        <w:rPr>
          <w:rFonts w:ascii="Consolas" w:hAnsi="Consolas" w:cs="Consolas"/>
          <w:color w:val="333333"/>
          <w:spacing w:val="3"/>
          <w:sz w:val="20"/>
          <w:szCs w:val="20"/>
          <w:bdr w:val="none" w:sz="0" w:space="0" w:color="auto" w:frame="1"/>
        </w:rPr>
        <w:t>state</w:t>
      </w:r>
      <w:proofErr w:type="spellEnd"/>
      <w:r w:rsidRPr="00EC2EC6">
        <w:rPr>
          <w:rFonts w:ascii="Consolas" w:hAnsi="Consolas" w:cs="Consolas"/>
          <w:color w:val="333333"/>
          <w:spacing w:val="3"/>
          <w:sz w:val="20"/>
          <w:szCs w:val="20"/>
          <w:bdr w:val="none" w:sz="0" w:space="0" w:color="auto" w:frame="1"/>
        </w:rPr>
        <w:t>[</w:t>
      </w:r>
      <w:proofErr w:type="spellStart"/>
      <w:r w:rsidRPr="00EC2EC6">
        <w:rPr>
          <w:rFonts w:ascii="Consolas" w:hAnsi="Consolas" w:cs="Consolas"/>
          <w:color w:val="333333"/>
          <w:spacing w:val="3"/>
          <w:sz w:val="20"/>
          <w:szCs w:val="20"/>
          <w:bdr w:val="none" w:sz="0" w:space="0" w:color="auto" w:frame="1"/>
        </w:rPr>
        <w:t>i_max</w:t>
      </w:r>
      <w:proofErr w:type="spellEnd"/>
      <w:r w:rsidRPr="00EC2EC6">
        <w:rPr>
          <w:rFonts w:ascii="Consolas" w:hAnsi="Consolas" w:cs="Consolas"/>
          <w:color w:val="333333"/>
          <w:spacing w:val="3"/>
          <w:sz w:val="20"/>
          <w:szCs w:val="20"/>
          <w:bdr w:val="none" w:sz="0" w:space="0" w:color="auto" w:frame="1"/>
        </w:rPr>
        <w:t>]</w:t>
      </w:r>
    </w:p>
    <w:p w14:paraId="714C004F" w14:textId="77777777" w:rsidR="00326A98" w:rsidRDefault="00326A98" w:rsidP="00DA231C">
      <w:pPr>
        <w:rPr>
          <w:rFonts w:ascii="Calibri" w:hAnsi="Calibri" w:cs="Calibri"/>
          <w:b/>
          <w:bCs/>
          <w:lang w:val="en-US"/>
        </w:rPr>
      </w:pPr>
    </w:p>
    <w:p w14:paraId="12F69636" w14:textId="0EE138C8" w:rsidR="00EC2EC6" w:rsidRDefault="00DA231C" w:rsidP="00DA231C">
      <w:pPr>
        <w:rPr>
          <w:rFonts w:ascii="Calibri" w:hAnsi="Calibri" w:cs="Calibri"/>
          <w:b/>
          <w:bCs/>
          <w:lang w:val="en-US"/>
        </w:rPr>
      </w:pPr>
      <w:r>
        <w:rPr>
          <w:rFonts w:ascii="Calibri" w:hAnsi="Calibri" w:cs="Calibri"/>
          <w:b/>
          <w:bCs/>
          <w:lang w:val="en-US"/>
        </w:rPr>
        <w:t>Rank</w:t>
      </w:r>
    </w:p>
    <w:p w14:paraId="2F0A87FB" w14:textId="46ACFC1A" w:rsidR="00DA231C" w:rsidRDefault="00DA231C" w:rsidP="00DA231C">
      <w:pPr>
        <w:pStyle w:val="Listenabsatz"/>
        <w:numPr>
          <w:ilvl w:val="0"/>
          <w:numId w:val="20"/>
        </w:numPr>
        <w:rPr>
          <w:rFonts w:ascii="Calibri" w:hAnsi="Calibri" w:cs="Calibri"/>
          <w:lang w:val="en-US"/>
        </w:rPr>
      </w:pPr>
      <w:proofErr w:type="gramStart"/>
      <w:r w:rsidRPr="001A05CB">
        <w:rPr>
          <w:rFonts w:ascii="Calibri" w:hAnsi="Calibri" w:cs="Calibri"/>
          <w:highlight w:val="cyan"/>
          <w:lang w:val="en-US"/>
        </w:rPr>
        <w:t>rank(</w:t>
      </w:r>
      <w:proofErr w:type="gramEnd"/>
      <w:r w:rsidR="001A05CB" w:rsidRPr="001A05CB">
        <w:rPr>
          <w:rFonts w:ascii="Calibri" w:hAnsi="Calibri" w:cs="Calibri"/>
          <w:highlight w:val="cyan"/>
          <w:lang w:val="en-US"/>
        </w:rPr>
        <w:t xml:space="preserve">df, </w:t>
      </w:r>
      <w:proofErr w:type="spellStart"/>
      <w:r w:rsidR="001A05CB" w:rsidRPr="001A05CB">
        <w:rPr>
          <w:rFonts w:ascii="Calibri" w:hAnsi="Calibri" w:cs="Calibri"/>
          <w:highlight w:val="cyan"/>
          <w:lang w:val="en-US"/>
        </w:rPr>
        <w:t>ties.method</w:t>
      </w:r>
      <w:proofErr w:type="spellEnd"/>
      <w:r w:rsidR="001A05CB" w:rsidRPr="001A05CB">
        <w:rPr>
          <w:rFonts w:ascii="Calibri" w:hAnsi="Calibri" w:cs="Calibri"/>
          <w:highlight w:val="cyan"/>
          <w:lang w:val="en-US"/>
        </w:rPr>
        <w:t xml:space="preserve"> = “max</w:t>
      </w:r>
      <w:r w:rsidR="001A05CB">
        <w:rPr>
          <w:rFonts w:ascii="Calibri" w:hAnsi="Calibri" w:cs="Calibri"/>
          <w:highlight w:val="cyan"/>
          <w:lang w:val="en-US"/>
        </w:rPr>
        <w:t>”</w:t>
      </w:r>
      <w:r w:rsidR="001A05CB" w:rsidRPr="001A05CB">
        <w:rPr>
          <w:rFonts w:ascii="Calibri" w:hAnsi="Calibri" w:cs="Calibri"/>
          <w:highlight w:val="cyan"/>
          <w:lang w:val="en-US"/>
        </w:rPr>
        <w:t>)</w:t>
      </w:r>
      <w:r>
        <w:rPr>
          <w:rFonts w:ascii="Calibri" w:hAnsi="Calibri" w:cs="Calibri"/>
          <w:lang w:val="en-US"/>
        </w:rPr>
        <w:t xml:space="preserve"> </w:t>
      </w:r>
      <w:r w:rsidRPr="00DA231C">
        <w:rPr>
          <w:rFonts w:ascii="Calibri" w:hAnsi="Calibri" w:cs="Calibri"/>
          <w:lang w:val="en-US"/>
        </w:rPr>
        <w:sym w:font="Wingdings" w:char="F0E0"/>
      </w:r>
      <w:r>
        <w:rPr>
          <w:rFonts w:ascii="Calibri" w:hAnsi="Calibri" w:cs="Calibri"/>
          <w:lang w:val="en-US"/>
        </w:rPr>
        <w:t xml:space="preserve"> ranking entries from small (1)  to large</w:t>
      </w:r>
    </w:p>
    <w:p w14:paraId="520436DA" w14:textId="1E4DA850" w:rsidR="00DA231C" w:rsidRDefault="00DA231C" w:rsidP="00DA231C">
      <w:pPr>
        <w:rPr>
          <w:rFonts w:ascii="Calibri" w:hAnsi="Calibri" w:cs="Calibri"/>
          <w:lang w:val="en-US"/>
        </w:rPr>
      </w:pPr>
    </w:p>
    <w:p w14:paraId="243ED889" w14:textId="6EA43A53" w:rsidR="00DA231C" w:rsidRPr="00DA231C" w:rsidRDefault="00DA231C" w:rsidP="00DA231C">
      <w:pPr>
        <w:rPr>
          <w:rFonts w:ascii="Calibri" w:hAnsi="Calibri" w:cs="Calibri"/>
          <w:lang w:val="en-US"/>
        </w:rPr>
      </w:pPr>
      <w:r w:rsidRPr="00DA231C">
        <w:rPr>
          <w:rFonts w:ascii="Calibri" w:hAnsi="Calibri" w:cs="Calibri"/>
          <w:b/>
          <w:bCs/>
          <w:lang w:val="en-US"/>
        </w:rPr>
        <w:lastRenderedPageBreak/>
        <w:t>Recycling</w:t>
      </w:r>
      <w:r>
        <w:rPr>
          <w:rFonts w:ascii="Calibri" w:hAnsi="Calibri" w:cs="Calibri"/>
          <w:lang w:val="en-US"/>
        </w:rPr>
        <w:t xml:space="preserve">: unmatched lengths in operations: Warning but </w:t>
      </w:r>
      <w:proofErr w:type="spellStart"/>
      <w:r>
        <w:rPr>
          <w:rFonts w:ascii="Calibri" w:hAnsi="Calibri" w:cs="Calibri"/>
          <w:lang w:val="en-US"/>
        </w:rPr>
        <w:t>no</w:t>
      </w:r>
      <w:r w:rsidR="001D0A02" w:rsidRPr="001D0A02">
        <w:rPr>
          <w:rFonts w:ascii="Calibri" w:hAnsi="Calibri" w:cs="Calibri"/>
          <w:lang w:val="en-US"/>
        </w:rPr>
        <w:t>tstrsplit</w:t>
      </w:r>
      <w:proofErr w:type="spellEnd"/>
      <w:r>
        <w:rPr>
          <w:rFonts w:ascii="Calibri" w:hAnsi="Calibri" w:cs="Calibri"/>
          <w:lang w:val="en-US"/>
        </w:rPr>
        <w:t xml:space="preserve"> error; R computes it</w:t>
      </w:r>
    </w:p>
    <w:p w14:paraId="6734ACDC" w14:textId="17324697" w:rsidR="00EC2EC6" w:rsidRDefault="00EC2EC6" w:rsidP="00EC2EC6">
      <w:pPr>
        <w:rPr>
          <w:rFonts w:ascii="Calibri" w:hAnsi="Calibri" w:cs="Calibri"/>
          <w:b/>
          <w:bCs/>
          <w:lang w:val="en-US"/>
        </w:rPr>
      </w:pPr>
    </w:p>
    <w:p w14:paraId="7ECABF08" w14:textId="17B14260" w:rsidR="00260D37" w:rsidRPr="00326A98" w:rsidRDefault="00260D37" w:rsidP="00EC2EC6">
      <w:pPr>
        <w:rPr>
          <w:rFonts w:ascii="Calibri" w:hAnsi="Calibri" w:cs="Calibri"/>
          <w:lang w:val="en-US"/>
        </w:rPr>
      </w:pPr>
      <w:r>
        <w:rPr>
          <w:rFonts w:ascii="Calibri" w:hAnsi="Calibri" w:cs="Calibri"/>
          <w:b/>
          <w:bCs/>
          <w:lang w:val="en-US"/>
        </w:rPr>
        <w:t>Computations</w:t>
      </w:r>
      <w:r w:rsidR="00326A98">
        <w:rPr>
          <w:rFonts w:ascii="Calibri" w:hAnsi="Calibri" w:cs="Calibri"/>
          <w:b/>
          <w:bCs/>
          <w:lang w:val="en-US"/>
        </w:rPr>
        <w:t xml:space="preserve">: </w:t>
      </w:r>
      <w:r w:rsidR="00326A98">
        <w:rPr>
          <w:rFonts w:ascii="Calibri" w:hAnsi="Calibri" w:cs="Calibri"/>
          <w:lang w:val="en-US"/>
        </w:rPr>
        <w:t xml:space="preserve">Operations on vectors occur </w:t>
      </w:r>
      <w:proofErr w:type="gramStart"/>
      <w:r w:rsidR="00326A98" w:rsidRPr="00326A98">
        <w:rPr>
          <w:rFonts w:ascii="Calibri" w:hAnsi="Calibri" w:cs="Calibri"/>
          <w:i/>
          <w:iCs/>
          <w:lang w:val="en-US"/>
        </w:rPr>
        <w:t>element-wise</w:t>
      </w:r>
      <w:proofErr w:type="gramEnd"/>
    </w:p>
    <w:p w14:paraId="78FED97F" w14:textId="53C3A2DC" w:rsidR="00260D37" w:rsidRPr="00260D37" w:rsidRDefault="00260D37" w:rsidP="00260D37">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spellStart"/>
      <w:r w:rsidRPr="00260D37">
        <w:rPr>
          <w:rFonts w:ascii="Consolas" w:hAnsi="Consolas" w:cs="Consolas"/>
          <w:color w:val="333333"/>
          <w:spacing w:val="3"/>
          <w:sz w:val="20"/>
          <w:szCs w:val="20"/>
          <w:bdr w:val="none" w:sz="0" w:space="0" w:color="auto" w:frame="1"/>
          <w:lang w:val="en-US"/>
        </w:rPr>
        <w:t>murder_rate</w:t>
      </w:r>
      <w:proofErr w:type="spellEnd"/>
      <w:r w:rsidRPr="00260D37">
        <w:rPr>
          <w:rFonts w:ascii="Consolas" w:hAnsi="Consolas" w:cs="Consolas"/>
          <w:color w:val="333333"/>
          <w:spacing w:val="3"/>
          <w:sz w:val="20"/>
          <w:szCs w:val="20"/>
          <w:bdr w:val="none" w:sz="0" w:space="0" w:color="auto" w:frame="1"/>
          <w:lang w:val="en-US"/>
        </w:rPr>
        <w:t xml:space="preserve"> &lt;-</w:t>
      </w:r>
      <w:r w:rsidRPr="00260D37">
        <w:rPr>
          <w:rFonts w:ascii="Consolas" w:hAnsi="Consolas" w:cs="Consolas"/>
          <w:color w:val="4070A0"/>
          <w:spacing w:val="3"/>
          <w:sz w:val="20"/>
          <w:szCs w:val="20"/>
          <w:bdr w:val="none" w:sz="0" w:space="0" w:color="auto" w:frame="1"/>
          <w:lang w:val="en-US"/>
        </w:rPr>
        <w:t xml:space="preserve"> </w:t>
      </w:r>
      <w:proofErr w:type="spellStart"/>
      <w:r w:rsidRPr="00260D37">
        <w:rPr>
          <w:rFonts w:ascii="Consolas" w:hAnsi="Consolas" w:cs="Consolas"/>
          <w:color w:val="333333"/>
          <w:spacing w:val="3"/>
          <w:sz w:val="20"/>
          <w:szCs w:val="20"/>
          <w:bdr w:val="none" w:sz="0" w:space="0" w:color="auto" w:frame="1"/>
          <w:lang w:val="en-US"/>
        </w:rPr>
        <w:t>murders</w:t>
      </w:r>
      <w:r w:rsidRPr="00260D37">
        <w:rPr>
          <w:rFonts w:ascii="Consolas" w:hAnsi="Consolas" w:cs="Consolas"/>
          <w:color w:val="666666"/>
          <w:spacing w:val="3"/>
          <w:sz w:val="20"/>
          <w:szCs w:val="20"/>
          <w:bdr w:val="none" w:sz="0" w:space="0" w:color="auto" w:frame="1"/>
          <w:lang w:val="en-US"/>
        </w:rPr>
        <w:t>$</w:t>
      </w:r>
      <w:r w:rsidRPr="00260D37">
        <w:rPr>
          <w:rFonts w:ascii="Consolas" w:hAnsi="Consolas" w:cs="Consolas"/>
          <w:color w:val="333333"/>
          <w:spacing w:val="3"/>
          <w:sz w:val="20"/>
          <w:szCs w:val="20"/>
          <w:bdr w:val="none" w:sz="0" w:space="0" w:color="auto" w:frame="1"/>
          <w:lang w:val="en-US"/>
        </w:rPr>
        <w:t>total</w:t>
      </w:r>
      <w:proofErr w:type="spellEnd"/>
      <w:r w:rsidRPr="00260D37">
        <w:rPr>
          <w:rFonts w:ascii="Consolas" w:hAnsi="Consolas" w:cs="Consolas"/>
          <w:color w:val="333333"/>
          <w:spacing w:val="3"/>
          <w:sz w:val="20"/>
          <w:szCs w:val="20"/>
          <w:bdr w:val="none" w:sz="0" w:space="0" w:color="auto" w:frame="1"/>
          <w:lang w:val="en-US"/>
        </w:rPr>
        <w:t xml:space="preserve"> </w:t>
      </w:r>
      <w:r w:rsidRPr="00260D37">
        <w:rPr>
          <w:rFonts w:ascii="Consolas" w:hAnsi="Consolas" w:cs="Consolas"/>
          <w:color w:val="666666"/>
          <w:spacing w:val="3"/>
          <w:sz w:val="20"/>
          <w:szCs w:val="20"/>
          <w:bdr w:val="none" w:sz="0" w:space="0" w:color="auto" w:frame="1"/>
          <w:lang w:val="en-US"/>
        </w:rPr>
        <w:t>/</w:t>
      </w:r>
      <w:r w:rsidRPr="00260D37">
        <w:rPr>
          <w:rFonts w:ascii="Consolas" w:hAnsi="Consolas" w:cs="Consolas"/>
          <w:color w:val="4070A0"/>
          <w:spacing w:val="3"/>
          <w:sz w:val="20"/>
          <w:szCs w:val="20"/>
          <w:bdr w:val="none" w:sz="0" w:space="0" w:color="auto" w:frame="1"/>
          <w:lang w:val="en-US"/>
        </w:rPr>
        <w:t xml:space="preserve"> </w:t>
      </w:r>
      <w:proofErr w:type="spellStart"/>
      <w:r w:rsidRPr="00260D37">
        <w:rPr>
          <w:rFonts w:ascii="Consolas" w:hAnsi="Consolas" w:cs="Consolas"/>
          <w:color w:val="333333"/>
          <w:spacing w:val="3"/>
          <w:sz w:val="20"/>
          <w:szCs w:val="20"/>
          <w:bdr w:val="none" w:sz="0" w:space="0" w:color="auto" w:frame="1"/>
          <w:lang w:val="en-US"/>
        </w:rPr>
        <w:t>murders</w:t>
      </w:r>
      <w:r w:rsidRPr="00260D37">
        <w:rPr>
          <w:rFonts w:ascii="Consolas" w:hAnsi="Consolas" w:cs="Consolas"/>
          <w:color w:val="666666"/>
          <w:spacing w:val="3"/>
          <w:sz w:val="20"/>
          <w:szCs w:val="20"/>
          <w:bdr w:val="none" w:sz="0" w:space="0" w:color="auto" w:frame="1"/>
          <w:lang w:val="en-US"/>
        </w:rPr>
        <w:t>$</w:t>
      </w:r>
      <w:r w:rsidRPr="00260D37">
        <w:rPr>
          <w:rFonts w:ascii="Consolas" w:hAnsi="Consolas" w:cs="Consolas"/>
          <w:color w:val="333333"/>
          <w:spacing w:val="3"/>
          <w:sz w:val="20"/>
          <w:szCs w:val="20"/>
          <w:bdr w:val="none" w:sz="0" w:space="0" w:color="auto" w:frame="1"/>
          <w:lang w:val="en-US"/>
        </w:rPr>
        <w:t>population</w:t>
      </w:r>
      <w:proofErr w:type="spellEnd"/>
      <w:r w:rsidRPr="00260D37">
        <w:rPr>
          <w:rFonts w:ascii="Consolas" w:hAnsi="Consolas" w:cs="Consolas"/>
          <w:color w:val="333333"/>
          <w:spacing w:val="3"/>
          <w:sz w:val="20"/>
          <w:szCs w:val="20"/>
          <w:bdr w:val="none" w:sz="0" w:space="0" w:color="auto" w:frame="1"/>
          <w:lang w:val="en-US"/>
        </w:rPr>
        <w:t xml:space="preserve"> </w:t>
      </w:r>
      <w:r w:rsidRPr="00260D37">
        <w:rPr>
          <w:rFonts w:ascii="Consolas" w:hAnsi="Consolas" w:cs="Consolas"/>
          <w:color w:val="666666"/>
          <w:spacing w:val="3"/>
          <w:sz w:val="20"/>
          <w:szCs w:val="20"/>
          <w:bdr w:val="none" w:sz="0" w:space="0" w:color="auto" w:frame="1"/>
          <w:lang w:val="en-US"/>
        </w:rPr>
        <w:t>*</w:t>
      </w:r>
      <w:r w:rsidRPr="00260D37">
        <w:rPr>
          <w:rFonts w:ascii="Consolas" w:hAnsi="Consolas" w:cs="Consolas"/>
          <w:color w:val="4070A0"/>
          <w:spacing w:val="3"/>
          <w:sz w:val="20"/>
          <w:szCs w:val="20"/>
          <w:bdr w:val="none" w:sz="0" w:space="0" w:color="auto" w:frame="1"/>
          <w:lang w:val="en-US"/>
        </w:rPr>
        <w:t xml:space="preserve"> </w:t>
      </w:r>
      <w:r w:rsidRPr="00260D37">
        <w:rPr>
          <w:rFonts w:ascii="Consolas" w:hAnsi="Consolas" w:cs="Consolas"/>
          <w:color w:val="40A070"/>
          <w:spacing w:val="3"/>
          <w:sz w:val="20"/>
          <w:szCs w:val="20"/>
          <w:bdr w:val="none" w:sz="0" w:space="0" w:color="auto" w:frame="1"/>
          <w:lang w:val="en-US"/>
        </w:rPr>
        <w:t>100000</w:t>
      </w:r>
    </w:p>
    <w:p w14:paraId="134BC205" w14:textId="007721FC" w:rsidR="00260D37" w:rsidRPr="00260D37" w:rsidRDefault="00260D37" w:rsidP="00260D37">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spellStart"/>
      <w:r w:rsidRPr="00260D37">
        <w:rPr>
          <w:rFonts w:ascii="Consolas" w:hAnsi="Consolas" w:cs="Consolas"/>
          <w:color w:val="333333"/>
          <w:spacing w:val="3"/>
          <w:sz w:val="20"/>
          <w:szCs w:val="20"/>
          <w:bdr w:val="none" w:sz="0" w:space="0" w:color="auto" w:frame="1"/>
          <w:lang w:val="en-US"/>
        </w:rPr>
        <w:t>murders</w:t>
      </w:r>
      <w:r w:rsidRPr="00260D37">
        <w:rPr>
          <w:rFonts w:ascii="Consolas" w:hAnsi="Consolas" w:cs="Consolas"/>
          <w:color w:val="666666"/>
          <w:spacing w:val="3"/>
          <w:sz w:val="20"/>
          <w:szCs w:val="20"/>
          <w:bdr w:val="none" w:sz="0" w:space="0" w:color="auto" w:frame="1"/>
          <w:lang w:val="en-US"/>
        </w:rPr>
        <w:t>$</w:t>
      </w:r>
      <w:r w:rsidRPr="00260D37">
        <w:rPr>
          <w:rFonts w:ascii="Consolas" w:hAnsi="Consolas" w:cs="Consolas"/>
          <w:color w:val="333333"/>
          <w:spacing w:val="3"/>
          <w:sz w:val="20"/>
          <w:szCs w:val="20"/>
          <w:bdr w:val="none" w:sz="0" w:space="0" w:color="auto" w:frame="1"/>
          <w:lang w:val="en-US"/>
        </w:rPr>
        <w:t>abb</w:t>
      </w:r>
      <w:proofErr w:type="spellEnd"/>
      <w:r w:rsidRPr="00260D37">
        <w:rPr>
          <w:rFonts w:ascii="Consolas" w:hAnsi="Consolas" w:cs="Consolas"/>
          <w:color w:val="333333"/>
          <w:spacing w:val="3"/>
          <w:sz w:val="20"/>
          <w:szCs w:val="20"/>
          <w:bdr w:val="none" w:sz="0" w:space="0" w:color="auto" w:frame="1"/>
          <w:lang w:val="en-US"/>
        </w:rPr>
        <w:t>[</w:t>
      </w:r>
      <w:r w:rsidRPr="00260D37">
        <w:rPr>
          <w:rFonts w:ascii="Consolas" w:hAnsi="Consolas" w:cs="Consolas"/>
          <w:b/>
          <w:bCs/>
          <w:color w:val="007020"/>
          <w:spacing w:val="3"/>
          <w:sz w:val="20"/>
          <w:szCs w:val="20"/>
          <w:bdr w:val="none" w:sz="0" w:space="0" w:color="auto" w:frame="1"/>
          <w:lang w:val="en-US"/>
        </w:rPr>
        <w:t>order</w:t>
      </w:r>
      <w:r w:rsidRPr="00260D37">
        <w:rPr>
          <w:rFonts w:ascii="Consolas" w:hAnsi="Consolas" w:cs="Consolas"/>
          <w:color w:val="333333"/>
          <w:spacing w:val="3"/>
          <w:sz w:val="20"/>
          <w:szCs w:val="20"/>
          <w:bdr w:val="none" w:sz="0" w:space="0" w:color="auto" w:frame="1"/>
          <w:lang w:val="en-US"/>
        </w:rPr>
        <w:t>(</w:t>
      </w:r>
      <w:proofErr w:type="spellStart"/>
      <w:r w:rsidRPr="00260D37">
        <w:rPr>
          <w:rFonts w:ascii="Consolas" w:hAnsi="Consolas" w:cs="Consolas"/>
          <w:color w:val="333333"/>
          <w:spacing w:val="3"/>
          <w:sz w:val="20"/>
          <w:szCs w:val="20"/>
          <w:bdr w:val="none" w:sz="0" w:space="0" w:color="auto" w:frame="1"/>
          <w:lang w:val="en-US"/>
        </w:rPr>
        <w:t>murder_rate</w:t>
      </w:r>
      <w:proofErr w:type="spellEnd"/>
      <w:r w:rsidRPr="00260D37">
        <w:rPr>
          <w:rFonts w:ascii="Consolas" w:hAnsi="Consolas" w:cs="Consolas"/>
          <w:color w:val="333333"/>
          <w:spacing w:val="3"/>
          <w:sz w:val="20"/>
          <w:szCs w:val="20"/>
          <w:bdr w:val="none" w:sz="0" w:space="0" w:color="auto" w:frame="1"/>
          <w:lang w:val="en-US"/>
        </w:rPr>
        <w:t>)]</w:t>
      </w:r>
    </w:p>
    <w:p w14:paraId="755F6C14" w14:textId="45B23B49" w:rsidR="00260D37" w:rsidRDefault="00260D37" w:rsidP="00260D3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
    <w:p w14:paraId="4B214EF6" w14:textId="6106F806" w:rsidR="00260D37" w:rsidRPr="00C137D6" w:rsidRDefault="00260D37" w:rsidP="00260D37">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spellStart"/>
      <w:r w:rsidRPr="00B809C4">
        <w:rPr>
          <w:rFonts w:ascii="Consolas" w:hAnsi="Consolas" w:cs="Consolas"/>
          <w:b/>
          <w:bCs/>
          <w:color w:val="333333"/>
          <w:spacing w:val="3"/>
          <w:sz w:val="20"/>
          <w:szCs w:val="20"/>
          <w:bdr w:val="none" w:sz="0" w:space="0" w:color="auto" w:frame="1"/>
          <w:lang w:val="en-US"/>
        </w:rPr>
        <w:t>ind</w:t>
      </w:r>
      <w:proofErr w:type="spellEnd"/>
      <w:r w:rsidRPr="00C137D6">
        <w:rPr>
          <w:rFonts w:ascii="Consolas" w:hAnsi="Consolas" w:cs="Consolas"/>
          <w:color w:val="333333"/>
          <w:spacing w:val="3"/>
          <w:sz w:val="20"/>
          <w:szCs w:val="20"/>
          <w:bdr w:val="none" w:sz="0" w:space="0" w:color="auto" w:frame="1"/>
          <w:lang w:val="en-US"/>
        </w:rPr>
        <w:t xml:space="preserve"> &lt;-</w:t>
      </w:r>
      <w:r w:rsidRPr="00C137D6">
        <w:rPr>
          <w:rFonts w:ascii="Consolas" w:hAnsi="Consolas" w:cs="Consolas"/>
          <w:color w:val="4070A0"/>
          <w:spacing w:val="3"/>
          <w:sz w:val="20"/>
          <w:szCs w:val="20"/>
          <w:bdr w:val="none" w:sz="0" w:space="0" w:color="auto" w:frame="1"/>
          <w:lang w:val="en-US"/>
        </w:rPr>
        <w:t xml:space="preserve"> </w:t>
      </w:r>
      <w:proofErr w:type="spellStart"/>
      <w:r w:rsidRPr="00C137D6">
        <w:rPr>
          <w:rFonts w:ascii="Consolas" w:hAnsi="Consolas" w:cs="Consolas"/>
          <w:color w:val="333333"/>
          <w:spacing w:val="3"/>
          <w:sz w:val="20"/>
          <w:szCs w:val="20"/>
          <w:bdr w:val="none" w:sz="0" w:space="0" w:color="auto" w:frame="1"/>
          <w:lang w:val="en-US"/>
        </w:rPr>
        <w:t>murder_rate</w:t>
      </w:r>
      <w:proofErr w:type="spellEnd"/>
      <w:r w:rsidRPr="00C137D6">
        <w:rPr>
          <w:rFonts w:ascii="Consolas" w:hAnsi="Consolas" w:cs="Consolas"/>
          <w:color w:val="333333"/>
          <w:spacing w:val="3"/>
          <w:sz w:val="20"/>
          <w:szCs w:val="20"/>
          <w:bdr w:val="none" w:sz="0" w:space="0" w:color="auto" w:frame="1"/>
          <w:lang w:val="en-US"/>
        </w:rPr>
        <w:t xml:space="preserve"> </w:t>
      </w:r>
      <w:r w:rsidRPr="00C137D6">
        <w:rPr>
          <w:rFonts w:ascii="Consolas" w:hAnsi="Consolas" w:cs="Consolas"/>
          <w:color w:val="666666"/>
          <w:spacing w:val="3"/>
          <w:sz w:val="20"/>
          <w:szCs w:val="20"/>
          <w:bdr w:val="none" w:sz="0" w:space="0" w:color="auto" w:frame="1"/>
          <w:lang w:val="en-US"/>
        </w:rPr>
        <w:t>&lt;=</w:t>
      </w:r>
      <w:r w:rsidRPr="00C137D6">
        <w:rPr>
          <w:rFonts w:ascii="Consolas" w:hAnsi="Consolas" w:cs="Consolas"/>
          <w:color w:val="4070A0"/>
          <w:spacing w:val="3"/>
          <w:sz w:val="20"/>
          <w:szCs w:val="20"/>
          <w:bdr w:val="none" w:sz="0" w:space="0" w:color="auto" w:frame="1"/>
          <w:lang w:val="en-US"/>
        </w:rPr>
        <w:t xml:space="preserve"> </w:t>
      </w:r>
      <w:r w:rsidRPr="00C137D6">
        <w:rPr>
          <w:rFonts w:ascii="Consolas" w:hAnsi="Consolas" w:cs="Consolas"/>
          <w:color w:val="40A070"/>
          <w:spacing w:val="3"/>
          <w:sz w:val="20"/>
          <w:szCs w:val="20"/>
          <w:bdr w:val="none" w:sz="0" w:space="0" w:color="auto" w:frame="1"/>
          <w:lang w:val="en-US"/>
        </w:rPr>
        <w:t>0.71</w:t>
      </w:r>
      <w:r w:rsidR="00C137D6" w:rsidRPr="00C137D6">
        <w:rPr>
          <w:rFonts w:ascii="Consolas" w:hAnsi="Consolas" w:cs="Consolas"/>
          <w:color w:val="40A070"/>
          <w:spacing w:val="3"/>
          <w:sz w:val="20"/>
          <w:szCs w:val="20"/>
          <w:bdr w:val="none" w:sz="0" w:space="0" w:color="auto" w:frame="1"/>
          <w:lang w:val="en-US"/>
        </w:rPr>
        <w:t xml:space="preserve"> </w:t>
      </w:r>
      <w:r w:rsidR="00C137D6" w:rsidRPr="00C137D6">
        <w:rPr>
          <w:rFonts w:ascii="Consolas" w:hAnsi="Consolas" w:cs="Consolas"/>
          <w:i/>
          <w:iCs/>
          <w:color w:val="000000" w:themeColor="text1"/>
          <w:spacing w:val="3"/>
          <w:sz w:val="20"/>
          <w:szCs w:val="20"/>
          <w:bdr w:val="none" w:sz="0" w:space="0" w:color="auto" w:frame="1"/>
          <w:lang w:val="en-US"/>
        </w:rPr>
        <w:t>## returns logical vector with true</w:t>
      </w:r>
    </w:p>
    <w:p w14:paraId="1C187F5A" w14:textId="11CE6085" w:rsidR="00260D37" w:rsidRPr="00260D37" w:rsidRDefault="00260D37" w:rsidP="00260D37">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proofErr w:type="spellStart"/>
      <w:r w:rsidRPr="00260D37">
        <w:rPr>
          <w:rFonts w:ascii="Consolas" w:hAnsi="Consolas" w:cs="Consolas"/>
          <w:color w:val="333333"/>
          <w:spacing w:val="3"/>
          <w:sz w:val="20"/>
          <w:szCs w:val="20"/>
          <w:bdr w:val="none" w:sz="0" w:space="0" w:color="auto" w:frame="1"/>
        </w:rPr>
        <w:t>murders</w:t>
      </w:r>
      <w:r w:rsidRPr="00260D37">
        <w:rPr>
          <w:rFonts w:ascii="Consolas" w:hAnsi="Consolas" w:cs="Consolas"/>
          <w:color w:val="666666"/>
          <w:spacing w:val="3"/>
          <w:sz w:val="20"/>
          <w:szCs w:val="20"/>
          <w:bdr w:val="none" w:sz="0" w:space="0" w:color="auto" w:frame="1"/>
        </w:rPr>
        <w:t>$</w:t>
      </w:r>
      <w:r w:rsidRPr="00260D37">
        <w:rPr>
          <w:rFonts w:ascii="Consolas" w:hAnsi="Consolas" w:cs="Consolas"/>
          <w:color w:val="333333"/>
          <w:spacing w:val="3"/>
          <w:sz w:val="20"/>
          <w:szCs w:val="20"/>
          <w:bdr w:val="none" w:sz="0" w:space="0" w:color="auto" w:frame="1"/>
        </w:rPr>
        <w:t>state</w:t>
      </w:r>
      <w:proofErr w:type="spellEnd"/>
      <w:r w:rsidRPr="00260D37">
        <w:rPr>
          <w:rFonts w:ascii="Consolas" w:hAnsi="Consolas" w:cs="Consolas"/>
          <w:color w:val="333333"/>
          <w:spacing w:val="3"/>
          <w:sz w:val="20"/>
          <w:szCs w:val="20"/>
          <w:bdr w:val="none" w:sz="0" w:space="0" w:color="auto" w:frame="1"/>
        </w:rPr>
        <w:t>[</w:t>
      </w:r>
      <w:proofErr w:type="spellStart"/>
      <w:r w:rsidRPr="00260D37">
        <w:rPr>
          <w:rFonts w:ascii="Consolas" w:hAnsi="Consolas" w:cs="Consolas"/>
          <w:color w:val="333333"/>
          <w:spacing w:val="3"/>
          <w:sz w:val="20"/>
          <w:szCs w:val="20"/>
          <w:bdr w:val="none" w:sz="0" w:space="0" w:color="auto" w:frame="1"/>
        </w:rPr>
        <w:t>ind</w:t>
      </w:r>
      <w:proofErr w:type="spellEnd"/>
      <w:r w:rsidRPr="00260D37">
        <w:rPr>
          <w:rFonts w:ascii="Consolas" w:hAnsi="Consolas" w:cs="Consolas"/>
          <w:color w:val="333333"/>
          <w:spacing w:val="3"/>
          <w:sz w:val="20"/>
          <w:szCs w:val="20"/>
          <w:bdr w:val="none" w:sz="0" w:space="0" w:color="auto" w:frame="1"/>
        </w:rPr>
        <w:t>]</w:t>
      </w:r>
    </w:p>
    <w:p w14:paraId="0AD841F3" w14:textId="5516185B" w:rsidR="00260D37" w:rsidRPr="00260D37" w:rsidRDefault="00260D37" w:rsidP="00260D37">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proofErr w:type="spellStart"/>
      <w:r w:rsidRPr="008B4155">
        <w:rPr>
          <w:rFonts w:ascii="Consolas" w:hAnsi="Consolas" w:cs="Consolas"/>
          <w:b/>
          <w:bCs/>
          <w:color w:val="007020"/>
          <w:spacing w:val="3"/>
          <w:sz w:val="20"/>
          <w:szCs w:val="20"/>
          <w:bdr w:val="none" w:sz="0" w:space="0" w:color="auto" w:frame="1"/>
        </w:rPr>
        <w:t>sum</w:t>
      </w:r>
      <w:proofErr w:type="spellEnd"/>
      <w:r w:rsidRPr="008B4155">
        <w:rPr>
          <w:rFonts w:ascii="Consolas" w:hAnsi="Consolas" w:cs="Consolas"/>
          <w:color w:val="333333"/>
          <w:spacing w:val="3"/>
          <w:sz w:val="20"/>
          <w:szCs w:val="20"/>
          <w:bdr w:val="none" w:sz="0" w:space="0" w:color="auto" w:frame="1"/>
        </w:rPr>
        <w:t>(</w:t>
      </w:r>
      <w:proofErr w:type="spellStart"/>
      <w:r w:rsidRPr="008B4155">
        <w:rPr>
          <w:rFonts w:ascii="Consolas" w:hAnsi="Consolas" w:cs="Consolas"/>
          <w:color w:val="333333"/>
          <w:spacing w:val="3"/>
          <w:sz w:val="20"/>
          <w:szCs w:val="20"/>
          <w:bdr w:val="none" w:sz="0" w:space="0" w:color="auto" w:frame="1"/>
        </w:rPr>
        <w:t>ind</w:t>
      </w:r>
      <w:proofErr w:type="spellEnd"/>
      <w:r w:rsidRPr="008B4155">
        <w:rPr>
          <w:rFonts w:ascii="Consolas" w:hAnsi="Consolas" w:cs="Consolas"/>
          <w:color w:val="333333"/>
          <w:spacing w:val="3"/>
          <w:sz w:val="20"/>
          <w:szCs w:val="20"/>
          <w:bdr w:val="none" w:sz="0" w:space="0" w:color="auto" w:frame="1"/>
        </w:rPr>
        <w:t>) # =</w:t>
      </w:r>
      <w:r>
        <w:rPr>
          <w:rFonts w:ascii="Consolas" w:hAnsi="Consolas" w:cs="Consolas"/>
          <w:color w:val="333333"/>
          <w:spacing w:val="3"/>
          <w:sz w:val="20"/>
          <w:szCs w:val="20"/>
          <w:bdr w:val="none" w:sz="0" w:space="0" w:color="auto" w:frame="1"/>
        </w:rPr>
        <w:t>5</w:t>
      </w:r>
      <w:r w:rsidR="009E78BE">
        <w:rPr>
          <w:rFonts w:ascii="Consolas" w:hAnsi="Consolas" w:cs="Consolas"/>
          <w:color w:val="333333"/>
          <w:spacing w:val="3"/>
          <w:sz w:val="20"/>
          <w:szCs w:val="20"/>
          <w:bdr w:val="none" w:sz="0" w:space="0" w:color="auto" w:frame="1"/>
        </w:rPr>
        <w:t xml:space="preserve"> </w:t>
      </w:r>
      <w:r w:rsidR="009E78BE" w:rsidRPr="009E78BE">
        <w:rPr>
          <w:rFonts w:ascii="Consolas" w:hAnsi="Consolas" w:cs="Consolas"/>
          <w:color w:val="333333"/>
          <w:spacing w:val="3"/>
          <w:sz w:val="20"/>
          <w:szCs w:val="20"/>
          <w:bdr w:val="none" w:sz="0" w:space="0" w:color="auto" w:frame="1"/>
        </w:rPr>
        <w:sym w:font="Wingdings" w:char="F0E0"/>
      </w:r>
      <w:r w:rsidR="009E78BE">
        <w:rPr>
          <w:rFonts w:ascii="Consolas" w:hAnsi="Consolas" w:cs="Consolas"/>
          <w:color w:val="333333"/>
          <w:spacing w:val="3"/>
          <w:sz w:val="20"/>
          <w:szCs w:val="20"/>
          <w:bdr w:val="none" w:sz="0" w:space="0" w:color="auto" w:frame="1"/>
        </w:rPr>
        <w:t xml:space="preserve"> True = 1, </w:t>
      </w:r>
      <w:proofErr w:type="spellStart"/>
      <w:r w:rsidR="009E78BE">
        <w:rPr>
          <w:rFonts w:ascii="Consolas" w:hAnsi="Consolas" w:cs="Consolas"/>
          <w:color w:val="333333"/>
          <w:spacing w:val="3"/>
          <w:sz w:val="20"/>
          <w:szCs w:val="20"/>
          <w:bdr w:val="none" w:sz="0" w:space="0" w:color="auto" w:frame="1"/>
        </w:rPr>
        <w:t>False</w:t>
      </w:r>
      <w:proofErr w:type="spellEnd"/>
      <w:r w:rsidR="009E78BE">
        <w:rPr>
          <w:rFonts w:ascii="Consolas" w:hAnsi="Consolas" w:cs="Consolas"/>
          <w:color w:val="333333"/>
          <w:spacing w:val="3"/>
          <w:sz w:val="20"/>
          <w:szCs w:val="20"/>
          <w:bdr w:val="none" w:sz="0" w:space="0" w:color="auto" w:frame="1"/>
        </w:rPr>
        <w:t xml:space="preserve"> = 0</w:t>
      </w:r>
    </w:p>
    <w:p w14:paraId="2F39FCD9" w14:textId="5EA5E6D9" w:rsidR="003577BC" w:rsidRDefault="003577BC" w:rsidP="00EC2EC6">
      <w:pPr>
        <w:rPr>
          <w:rFonts w:ascii="Calibri" w:hAnsi="Calibri" w:cs="Calibri"/>
          <w:b/>
          <w:bCs/>
          <w:lang w:val="en-US"/>
        </w:rPr>
      </w:pPr>
    </w:p>
    <w:p w14:paraId="0B78397C" w14:textId="6D99FD6A" w:rsidR="00B407D4" w:rsidRDefault="00B407D4" w:rsidP="00EC2EC6">
      <w:pPr>
        <w:rPr>
          <w:rFonts w:ascii="Calibri" w:hAnsi="Calibri" w:cs="Calibri"/>
          <w:b/>
          <w:bCs/>
          <w:lang w:val="en-US"/>
        </w:rPr>
      </w:pPr>
      <w:r>
        <w:rPr>
          <w:rFonts w:ascii="Calibri" w:hAnsi="Calibri" w:cs="Calibri"/>
          <w:b/>
          <w:bCs/>
          <w:lang w:val="en-US"/>
        </w:rPr>
        <w:t>Logical Operations</w:t>
      </w:r>
    </w:p>
    <w:p w14:paraId="388A0C9B" w14:textId="77777777" w:rsidR="00B407D4" w:rsidRPr="00B407D4" w:rsidRDefault="00B407D4" w:rsidP="00B407D4">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rPr>
      </w:pPr>
      <w:r w:rsidRPr="00B407D4">
        <w:rPr>
          <w:rFonts w:ascii="Consolas" w:hAnsi="Consolas" w:cs="Consolas"/>
          <w:color w:val="333333"/>
          <w:spacing w:val="3"/>
          <w:sz w:val="20"/>
          <w:szCs w:val="20"/>
          <w:bdr w:val="none" w:sz="0" w:space="0" w:color="auto" w:frame="1"/>
        </w:rPr>
        <w:t>west &lt;-</w:t>
      </w:r>
      <w:r w:rsidRPr="00B407D4">
        <w:rPr>
          <w:rFonts w:ascii="Consolas" w:hAnsi="Consolas" w:cs="Consolas"/>
          <w:color w:val="4070A0"/>
          <w:spacing w:val="3"/>
          <w:sz w:val="20"/>
          <w:szCs w:val="20"/>
          <w:bdr w:val="none" w:sz="0" w:space="0" w:color="auto" w:frame="1"/>
        </w:rPr>
        <w:t xml:space="preserve"> </w:t>
      </w:r>
      <w:proofErr w:type="spellStart"/>
      <w:r w:rsidRPr="00B407D4">
        <w:rPr>
          <w:rFonts w:ascii="Consolas" w:hAnsi="Consolas" w:cs="Consolas"/>
          <w:color w:val="333333"/>
          <w:spacing w:val="3"/>
          <w:sz w:val="20"/>
          <w:szCs w:val="20"/>
          <w:bdr w:val="none" w:sz="0" w:space="0" w:color="auto" w:frame="1"/>
        </w:rPr>
        <w:t>murders</w:t>
      </w:r>
      <w:r w:rsidRPr="00B407D4">
        <w:rPr>
          <w:rFonts w:ascii="Consolas" w:hAnsi="Consolas" w:cs="Consolas"/>
          <w:color w:val="666666"/>
          <w:spacing w:val="3"/>
          <w:sz w:val="20"/>
          <w:szCs w:val="20"/>
          <w:bdr w:val="none" w:sz="0" w:space="0" w:color="auto" w:frame="1"/>
        </w:rPr>
        <w:t>$</w:t>
      </w:r>
      <w:r w:rsidRPr="00B407D4">
        <w:rPr>
          <w:rFonts w:ascii="Consolas" w:hAnsi="Consolas" w:cs="Consolas"/>
          <w:color w:val="333333"/>
          <w:spacing w:val="3"/>
          <w:sz w:val="20"/>
          <w:szCs w:val="20"/>
          <w:bdr w:val="none" w:sz="0" w:space="0" w:color="auto" w:frame="1"/>
        </w:rPr>
        <w:t>region</w:t>
      </w:r>
      <w:proofErr w:type="spellEnd"/>
      <w:r w:rsidRPr="00B407D4">
        <w:rPr>
          <w:rFonts w:ascii="Consolas" w:hAnsi="Consolas" w:cs="Consolas"/>
          <w:color w:val="333333"/>
          <w:spacing w:val="3"/>
          <w:sz w:val="20"/>
          <w:szCs w:val="20"/>
          <w:bdr w:val="none" w:sz="0" w:space="0" w:color="auto" w:frame="1"/>
        </w:rPr>
        <w:t xml:space="preserve"> </w:t>
      </w:r>
      <w:r w:rsidRPr="00B407D4">
        <w:rPr>
          <w:rFonts w:ascii="Consolas" w:hAnsi="Consolas" w:cs="Consolas"/>
          <w:color w:val="666666"/>
          <w:spacing w:val="3"/>
          <w:sz w:val="20"/>
          <w:szCs w:val="20"/>
          <w:bdr w:val="none" w:sz="0" w:space="0" w:color="auto" w:frame="1"/>
        </w:rPr>
        <w:t>==</w:t>
      </w:r>
      <w:r w:rsidRPr="00B407D4">
        <w:rPr>
          <w:rFonts w:ascii="Consolas" w:hAnsi="Consolas" w:cs="Consolas"/>
          <w:color w:val="4070A0"/>
          <w:spacing w:val="3"/>
          <w:sz w:val="20"/>
          <w:szCs w:val="20"/>
          <w:bdr w:val="none" w:sz="0" w:space="0" w:color="auto" w:frame="1"/>
        </w:rPr>
        <w:t xml:space="preserve"> "West"</w:t>
      </w:r>
    </w:p>
    <w:p w14:paraId="23127A0A" w14:textId="6D4DB33D" w:rsidR="00B407D4" w:rsidRPr="00B407D4" w:rsidRDefault="00B407D4" w:rsidP="00B407D4">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proofErr w:type="spellStart"/>
      <w:r w:rsidRPr="00B407D4">
        <w:rPr>
          <w:rFonts w:ascii="Consolas" w:hAnsi="Consolas" w:cs="Consolas"/>
          <w:color w:val="333333"/>
          <w:spacing w:val="3"/>
          <w:sz w:val="20"/>
          <w:szCs w:val="20"/>
          <w:bdr w:val="none" w:sz="0" w:space="0" w:color="auto" w:frame="1"/>
        </w:rPr>
        <w:t>safe</w:t>
      </w:r>
      <w:proofErr w:type="spellEnd"/>
      <w:r w:rsidRPr="00B407D4">
        <w:rPr>
          <w:rFonts w:ascii="Consolas" w:hAnsi="Consolas" w:cs="Consolas"/>
          <w:color w:val="333333"/>
          <w:spacing w:val="3"/>
          <w:sz w:val="20"/>
          <w:szCs w:val="20"/>
          <w:bdr w:val="none" w:sz="0" w:space="0" w:color="auto" w:frame="1"/>
        </w:rPr>
        <w:t xml:space="preserve"> &lt;-</w:t>
      </w:r>
      <w:r w:rsidRPr="00B407D4">
        <w:rPr>
          <w:rFonts w:ascii="Consolas" w:hAnsi="Consolas" w:cs="Consolas"/>
          <w:color w:val="4070A0"/>
          <w:spacing w:val="3"/>
          <w:sz w:val="20"/>
          <w:szCs w:val="20"/>
          <w:bdr w:val="none" w:sz="0" w:space="0" w:color="auto" w:frame="1"/>
        </w:rPr>
        <w:t xml:space="preserve"> </w:t>
      </w:r>
      <w:proofErr w:type="spellStart"/>
      <w:r w:rsidRPr="00B407D4">
        <w:rPr>
          <w:rFonts w:ascii="Consolas" w:hAnsi="Consolas" w:cs="Consolas"/>
          <w:color w:val="333333"/>
          <w:spacing w:val="3"/>
          <w:sz w:val="20"/>
          <w:szCs w:val="20"/>
          <w:bdr w:val="none" w:sz="0" w:space="0" w:color="auto" w:frame="1"/>
        </w:rPr>
        <w:t>murder_rate</w:t>
      </w:r>
      <w:proofErr w:type="spellEnd"/>
      <w:r w:rsidRPr="00B407D4">
        <w:rPr>
          <w:rFonts w:ascii="Consolas" w:hAnsi="Consolas" w:cs="Consolas"/>
          <w:color w:val="333333"/>
          <w:spacing w:val="3"/>
          <w:sz w:val="20"/>
          <w:szCs w:val="20"/>
          <w:bdr w:val="none" w:sz="0" w:space="0" w:color="auto" w:frame="1"/>
        </w:rPr>
        <w:t xml:space="preserve"> </w:t>
      </w:r>
      <w:r w:rsidRPr="00B407D4">
        <w:rPr>
          <w:rFonts w:ascii="Consolas" w:hAnsi="Consolas" w:cs="Consolas"/>
          <w:color w:val="666666"/>
          <w:spacing w:val="3"/>
          <w:sz w:val="20"/>
          <w:szCs w:val="20"/>
          <w:bdr w:val="none" w:sz="0" w:space="0" w:color="auto" w:frame="1"/>
        </w:rPr>
        <w:t>&lt;=</w:t>
      </w:r>
      <w:r w:rsidRPr="00B407D4">
        <w:rPr>
          <w:rFonts w:ascii="Consolas" w:hAnsi="Consolas" w:cs="Consolas"/>
          <w:color w:val="4070A0"/>
          <w:spacing w:val="3"/>
          <w:sz w:val="20"/>
          <w:szCs w:val="20"/>
          <w:bdr w:val="none" w:sz="0" w:space="0" w:color="auto" w:frame="1"/>
        </w:rPr>
        <w:t xml:space="preserve"> </w:t>
      </w:r>
      <w:r w:rsidRPr="00B407D4">
        <w:rPr>
          <w:rFonts w:ascii="Consolas" w:hAnsi="Consolas" w:cs="Consolas"/>
          <w:color w:val="40A070"/>
          <w:spacing w:val="3"/>
          <w:sz w:val="20"/>
          <w:szCs w:val="20"/>
          <w:bdr w:val="none" w:sz="0" w:space="0" w:color="auto" w:frame="1"/>
        </w:rPr>
        <w:t>1</w:t>
      </w:r>
    </w:p>
    <w:p w14:paraId="384FABA8" w14:textId="77777777" w:rsidR="00B407D4" w:rsidRPr="00B407D4" w:rsidRDefault="00B407D4" w:rsidP="00B407D4">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rPr>
      </w:pPr>
      <w:proofErr w:type="spellStart"/>
      <w:r w:rsidRPr="00B809C4">
        <w:rPr>
          <w:rFonts w:ascii="Consolas" w:hAnsi="Consolas" w:cs="Consolas"/>
          <w:b/>
          <w:bCs/>
          <w:color w:val="333333"/>
          <w:spacing w:val="3"/>
          <w:sz w:val="20"/>
          <w:szCs w:val="20"/>
          <w:bdr w:val="none" w:sz="0" w:space="0" w:color="auto" w:frame="1"/>
        </w:rPr>
        <w:t>ind</w:t>
      </w:r>
      <w:proofErr w:type="spellEnd"/>
      <w:r w:rsidRPr="00B407D4">
        <w:rPr>
          <w:rFonts w:ascii="Consolas" w:hAnsi="Consolas" w:cs="Consolas"/>
          <w:color w:val="333333"/>
          <w:spacing w:val="3"/>
          <w:sz w:val="20"/>
          <w:szCs w:val="20"/>
          <w:bdr w:val="none" w:sz="0" w:space="0" w:color="auto" w:frame="1"/>
        </w:rPr>
        <w:t xml:space="preserve"> &lt;-</w:t>
      </w:r>
      <w:r w:rsidRPr="00B407D4">
        <w:rPr>
          <w:rFonts w:ascii="Consolas" w:hAnsi="Consolas" w:cs="Consolas"/>
          <w:color w:val="4070A0"/>
          <w:spacing w:val="3"/>
          <w:sz w:val="20"/>
          <w:szCs w:val="20"/>
          <w:bdr w:val="none" w:sz="0" w:space="0" w:color="auto" w:frame="1"/>
        </w:rPr>
        <w:t xml:space="preserve"> </w:t>
      </w:r>
      <w:proofErr w:type="spellStart"/>
      <w:r w:rsidRPr="00B407D4">
        <w:rPr>
          <w:rFonts w:ascii="Consolas" w:hAnsi="Consolas" w:cs="Consolas"/>
          <w:color w:val="333333"/>
          <w:spacing w:val="3"/>
          <w:sz w:val="20"/>
          <w:szCs w:val="20"/>
          <w:bdr w:val="none" w:sz="0" w:space="0" w:color="auto" w:frame="1"/>
        </w:rPr>
        <w:t>safe</w:t>
      </w:r>
      <w:proofErr w:type="spellEnd"/>
      <w:r w:rsidRPr="00B407D4">
        <w:rPr>
          <w:rFonts w:ascii="Consolas" w:hAnsi="Consolas" w:cs="Consolas"/>
          <w:color w:val="333333"/>
          <w:spacing w:val="3"/>
          <w:sz w:val="20"/>
          <w:szCs w:val="20"/>
          <w:bdr w:val="none" w:sz="0" w:space="0" w:color="auto" w:frame="1"/>
        </w:rPr>
        <w:t xml:space="preserve"> </w:t>
      </w:r>
      <w:r w:rsidRPr="00B407D4">
        <w:rPr>
          <w:rFonts w:ascii="Consolas" w:hAnsi="Consolas" w:cs="Consolas"/>
          <w:color w:val="666666"/>
          <w:spacing w:val="3"/>
          <w:sz w:val="20"/>
          <w:szCs w:val="20"/>
          <w:highlight w:val="cyan"/>
          <w:bdr w:val="none" w:sz="0" w:space="0" w:color="auto" w:frame="1"/>
        </w:rPr>
        <w:t>&amp;</w:t>
      </w:r>
      <w:r w:rsidRPr="00B407D4">
        <w:rPr>
          <w:rFonts w:ascii="Consolas" w:hAnsi="Consolas" w:cs="Consolas"/>
          <w:color w:val="4070A0"/>
          <w:spacing w:val="3"/>
          <w:sz w:val="20"/>
          <w:szCs w:val="20"/>
          <w:bdr w:val="none" w:sz="0" w:space="0" w:color="auto" w:frame="1"/>
        </w:rPr>
        <w:t xml:space="preserve"> </w:t>
      </w:r>
      <w:r w:rsidRPr="00B407D4">
        <w:rPr>
          <w:rFonts w:ascii="Consolas" w:hAnsi="Consolas" w:cs="Consolas"/>
          <w:color w:val="333333"/>
          <w:spacing w:val="3"/>
          <w:sz w:val="20"/>
          <w:szCs w:val="20"/>
          <w:bdr w:val="none" w:sz="0" w:space="0" w:color="auto" w:frame="1"/>
        </w:rPr>
        <w:t>west</w:t>
      </w:r>
    </w:p>
    <w:p w14:paraId="479BC318" w14:textId="4EFAD870" w:rsidR="00B407D4" w:rsidRPr="00B407D4" w:rsidRDefault="00B407D4" w:rsidP="00B407D4">
      <w:pPr>
        <w:pStyle w:val="Listenabsatz"/>
        <w:numPr>
          <w:ilvl w:val="0"/>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proofErr w:type="spellStart"/>
      <w:r w:rsidRPr="00B407D4">
        <w:rPr>
          <w:rFonts w:ascii="Consolas" w:hAnsi="Consolas" w:cs="Consolas"/>
          <w:color w:val="333333"/>
          <w:spacing w:val="3"/>
          <w:sz w:val="20"/>
          <w:szCs w:val="20"/>
          <w:bdr w:val="none" w:sz="0" w:space="0" w:color="auto" w:frame="1"/>
        </w:rPr>
        <w:t>murders</w:t>
      </w:r>
      <w:r w:rsidRPr="00B407D4">
        <w:rPr>
          <w:rFonts w:ascii="Consolas" w:hAnsi="Consolas" w:cs="Consolas"/>
          <w:color w:val="666666"/>
          <w:spacing w:val="3"/>
          <w:sz w:val="20"/>
          <w:szCs w:val="20"/>
          <w:bdr w:val="none" w:sz="0" w:space="0" w:color="auto" w:frame="1"/>
        </w:rPr>
        <w:t>$</w:t>
      </w:r>
      <w:r w:rsidRPr="00B407D4">
        <w:rPr>
          <w:rFonts w:ascii="Consolas" w:hAnsi="Consolas" w:cs="Consolas"/>
          <w:color w:val="333333"/>
          <w:spacing w:val="3"/>
          <w:sz w:val="20"/>
          <w:szCs w:val="20"/>
          <w:bdr w:val="none" w:sz="0" w:space="0" w:color="auto" w:frame="1"/>
        </w:rPr>
        <w:t>state</w:t>
      </w:r>
      <w:proofErr w:type="spellEnd"/>
      <w:r w:rsidRPr="00B407D4">
        <w:rPr>
          <w:rFonts w:ascii="Consolas" w:hAnsi="Consolas" w:cs="Consolas"/>
          <w:color w:val="333333"/>
          <w:spacing w:val="3"/>
          <w:sz w:val="20"/>
          <w:szCs w:val="20"/>
          <w:bdr w:val="none" w:sz="0" w:space="0" w:color="auto" w:frame="1"/>
        </w:rPr>
        <w:t>[</w:t>
      </w:r>
      <w:proofErr w:type="spellStart"/>
      <w:r w:rsidRPr="00B407D4">
        <w:rPr>
          <w:rFonts w:ascii="Consolas" w:hAnsi="Consolas" w:cs="Consolas"/>
          <w:color w:val="333333"/>
          <w:spacing w:val="3"/>
          <w:sz w:val="20"/>
          <w:szCs w:val="20"/>
          <w:bdr w:val="none" w:sz="0" w:space="0" w:color="auto" w:frame="1"/>
        </w:rPr>
        <w:t>ind</w:t>
      </w:r>
      <w:proofErr w:type="spellEnd"/>
      <w:r w:rsidRPr="00B407D4">
        <w:rPr>
          <w:rFonts w:ascii="Consolas" w:hAnsi="Consolas" w:cs="Consolas"/>
          <w:color w:val="333333"/>
          <w:spacing w:val="3"/>
          <w:sz w:val="20"/>
          <w:szCs w:val="20"/>
          <w:bdr w:val="none" w:sz="0" w:space="0" w:color="auto" w:frame="1"/>
        </w:rPr>
        <w:t>]</w:t>
      </w:r>
    </w:p>
    <w:p w14:paraId="3BC03575" w14:textId="77777777" w:rsidR="003577BC" w:rsidRDefault="003577BC" w:rsidP="003577BC">
      <w:pPr>
        <w:rPr>
          <w:rFonts w:ascii="Calibri" w:hAnsi="Calibri" w:cs="Calibri"/>
          <w:b/>
          <w:bCs/>
          <w:lang w:val="en-US"/>
        </w:rPr>
      </w:pPr>
    </w:p>
    <w:p w14:paraId="49CFE462" w14:textId="12C3EEEA" w:rsidR="003577BC" w:rsidRDefault="003577BC" w:rsidP="003577BC">
      <w:pPr>
        <w:pStyle w:val="Listenabsatz"/>
        <w:numPr>
          <w:ilvl w:val="0"/>
          <w:numId w:val="20"/>
        </w:numPr>
        <w:rPr>
          <w:rFonts w:ascii="Calibri" w:hAnsi="Calibri" w:cs="Calibri"/>
          <w:lang w:val="en-US"/>
        </w:rPr>
      </w:pPr>
      <w:r w:rsidRPr="00640AA0">
        <w:rPr>
          <w:rFonts w:ascii="Calibri" w:hAnsi="Calibri" w:cs="Calibri"/>
          <w:b/>
          <w:bCs/>
          <w:lang w:val="en-US"/>
        </w:rPr>
        <w:t>which</w:t>
      </w:r>
      <w:r w:rsidRPr="003577BC">
        <w:rPr>
          <w:rFonts w:ascii="Calibri" w:hAnsi="Calibri" w:cs="Calibri"/>
          <w:lang w:val="en-US"/>
        </w:rPr>
        <w:t xml:space="preserve">: </w:t>
      </w:r>
      <w:r w:rsidR="00B75D2C" w:rsidRPr="006A15E7">
        <w:rPr>
          <w:rFonts w:ascii="Calibri" w:hAnsi="Calibri" w:cs="Calibri"/>
          <w:highlight w:val="yellow"/>
          <w:lang w:val="en-US"/>
        </w:rPr>
        <w:t>indexes</w:t>
      </w:r>
      <w:r w:rsidR="00B75D2C">
        <w:rPr>
          <w:rFonts w:ascii="Calibri" w:hAnsi="Calibri" w:cs="Calibri"/>
          <w:lang w:val="en-US"/>
        </w:rPr>
        <w:t xml:space="preserve"> </w:t>
      </w:r>
      <w:r>
        <w:rPr>
          <w:rFonts w:ascii="Calibri" w:hAnsi="Calibri" w:cs="Calibri"/>
          <w:lang w:val="en-US"/>
        </w:rPr>
        <w:t xml:space="preserve">which entries of a logical vector are </w:t>
      </w:r>
      <w:r w:rsidRPr="006A15E7">
        <w:rPr>
          <w:rFonts w:ascii="Calibri" w:hAnsi="Calibri" w:cs="Calibri"/>
          <w:highlight w:val="yellow"/>
          <w:lang w:val="en-US"/>
        </w:rPr>
        <w:t>TRUE</w:t>
      </w:r>
      <w:r w:rsidR="00B75D2C">
        <w:rPr>
          <w:rFonts w:ascii="Calibri" w:hAnsi="Calibri" w:cs="Calibri"/>
          <w:lang w:val="en-US"/>
        </w:rPr>
        <w:t xml:space="preserve"> </w:t>
      </w:r>
    </w:p>
    <w:p w14:paraId="0308749E" w14:textId="77777777" w:rsidR="003577BC" w:rsidRPr="00AF7F8C" w:rsidRDefault="003577BC" w:rsidP="003577BC">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spellStart"/>
      <w:r w:rsidRPr="00AF7F8C">
        <w:rPr>
          <w:rFonts w:ascii="Consolas" w:hAnsi="Consolas" w:cs="Consolas"/>
          <w:color w:val="333333"/>
          <w:spacing w:val="3"/>
          <w:sz w:val="20"/>
          <w:szCs w:val="20"/>
          <w:bdr w:val="none" w:sz="0" w:space="0" w:color="auto" w:frame="1"/>
          <w:lang w:val="en-US"/>
        </w:rPr>
        <w:t>ind</w:t>
      </w:r>
      <w:proofErr w:type="spellEnd"/>
      <w:r w:rsidRPr="00AF7F8C">
        <w:rPr>
          <w:rFonts w:ascii="Consolas" w:hAnsi="Consolas" w:cs="Consolas"/>
          <w:color w:val="333333"/>
          <w:spacing w:val="3"/>
          <w:sz w:val="20"/>
          <w:szCs w:val="20"/>
          <w:bdr w:val="none" w:sz="0" w:space="0" w:color="auto" w:frame="1"/>
          <w:lang w:val="en-US"/>
        </w:rPr>
        <w:t xml:space="preserve"> </w:t>
      </w:r>
      <w:r w:rsidRPr="008B4155">
        <w:rPr>
          <w:rFonts w:ascii="Consolas" w:hAnsi="Consolas" w:cs="Consolas"/>
          <w:color w:val="333333"/>
          <w:spacing w:val="3"/>
          <w:sz w:val="20"/>
          <w:szCs w:val="20"/>
          <w:bdr w:val="none" w:sz="0" w:space="0" w:color="auto" w:frame="1"/>
          <w:lang w:val="en-US"/>
        </w:rPr>
        <w:t>&lt;-</w:t>
      </w:r>
      <w:r w:rsidRPr="008B4155">
        <w:rPr>
          <w:rFonts w:ascii="Consolas" w:hAnsi="Consolas" w:cs="Consolas"/>
          <w:color w:val="4070A0"/>
          <w:spacing w:val="3"/>
          <w:sz w:val="20"/>
          <w:szCs w:val="20"/>
          <w:bdr w:val="none" w:sz="0" w:space="0" w:color="auto" w:frame="1"/>
          <w:lang w:val="en-US"/>
        </w:rPr>
        <w:t xml:space="preserve"> </w:t>
      </w:r>
      <w:proofErr w:type="gramStart"/>
      <w:r w:rsidRPr="008B4155">
        <w:rPr>
          <w:rFonts w:ascii="Consolas" w:hAnsi="Consolas" w:cs="Consolas"/>
          <w:b/>
          <w:bCs/>
          <w:color w:val="007020"/>
          <w:spacing w:val="3"/>
          <w:sz w:val="20"/>
          <w:szCs w:val="20"/>
          <w:bdr w:val="none" w:sz="0" w:space="0" w:color="auto" w:frame="1"/>
          <w:lang w:val="en-US"/>
        </w:rPr>
        <w:t>which</w:t>
      </w:r>
      <w:r w:rsidRPr="008B4155">
        <w:rPr>
          <w:rFonts w:ascii="Consolas" w:hAnsi="Consolas" w:cs="Consolas"/>
          <w:color w:val="333333"/>
          <w:spacing w:val="3"/>
          <w:sz w:val="20"/>
          <w:szCs w:val="20"/>
          <w:bdr w:val="none" w:sz="0" w:space="0" w:color="auto" w:frame="1"/>
          <w:lang w:val="en-US"/>
        </w:rPr>
        <w:t>(</w:t>
      </w:r>
      <w:proofErr w:type="spellStart"/>
      <w:proofErr w:type="gramEnd"/>
      <w:r w:rsidRPr="008B4155">
        <w:rPr>
          <w:rFonts w:ascii="Consolas" w:hAnsi="Consolas" w:cs="Consolas"/>
          <w:color w:val="333333"/>
          <w:spacing w:val="3"/>
          <w:sz w:val="20"/>
          <w:szCs w:val="20"/>
          <w:bdr w:val="none" w:sz="0" w:space="0" w:color="auto" w:frame="1"/>
          <w:lang w:val="en-US"/>
        </w:rPr>
        <w:t>murders</w:t>
      </w:r>
      <w:r w:rsidRPr="00AF7F8C">
        <w:rPr>
          <w:rFonts w:ascii="Consolas" w:hAnsi="Consolas" w:cs="Consolas"/>
          <w:color w:val="666666"/>
          <w:spacing w:val="3"/>
          <w:sz w:val="20"/>
          <w:szCs w:val="20"/>
          <w:bdr w:val="none" w:sz="0" w:space="0" w:color="auto" w:frame="1"/>
          <w:lang w:val="en-US"/>
        </w:rPr>
        <w:t>$</w:t>
      </w:r>
      <w:r w:rsidRPr="00AF7F8C">
        <w:rPr>
          <w:rFonts w:ascii="Consolas" w:hAnsi="Consolas" w:cs="Consolas"/>
          <w:color w:val="333333"/>
          <w:spacing w:val="3"/>
          <w:sz w:val="20"/>
          <w:szCs w:val="20"/>
          <w:bdr w:val="none" w:sz="0" w:space="0" w:color="auto" w:frame="1"/>
          <w:lang w:val="en-US"/>
        </w:rPr>
        <w:t>state</w:t>
      </w:r>
      <w:proofErr w:type="spellEnd"/>
      <w:r w:rsidRPr="00AF7F8C">
        <w:rPr>
          <w:rFonts w:ascii="Consolas" w:hAnsi="Consolas" w:cs="Consolas"/>
          <w:color w:val="333333"/>
          <w:spacing w:val="3"/>
          <w:sz w:val="20"/>
          <w:szCs w:val="20"/>
          <w:bdr w:val="none" w:sz="0" w:space="0" w:color="auto" w:frame="1"/>
          <w:lang w:val="en-US"/>
        </w:rPr>
        <w:t xml:space="preserve"> </w:t>
      </w:r>
      <w:r w:rsidRPr="00AF7F8C">
        <w:rPr>
          <w:rFonts w:ascii="Consolas" w:hAnsi="Consolas" w:cs="Consolas"/>
          <w:color w:val="666666"/>
          <w:spacing w:val="3"/>
          <w:sz w:val="20"/>
          <w:szCs w:val="20"/>
          <w:bdr w:val="none" w:sz="0" w:space="0" w:color="auto" w:frame="1"/>
          <w:lang w:val="en-US"/>
        </w:rPr>
        <w:t>==</w:t>
      </w:r>
      <w:r w:rsidRPr="00AF7F8C">
        <w:rPr>
          <w:rFonts w:ascii="Consolas" w:hAnsi="Consolas" w:cs="Consolas"/>
          <w:color w:val="4070A0"/>
          <w:spacing w:val="3"/>
          <w:sz w:val="20"/>
          <w:szCs w:val="20"/>
          <w:bdr w:val="none" w:sz="0" w:space="0" w:color="auto" w:frame="1"/>
          <w:lang w:val="en-US"/>
        </w:rPr>
        <w:t xml:space="preserve"> "California"</w:t>
      </w:r>
      <w:r w:rsidRPr="00AF7F8C">
        <w:rPr>
          <w:rFonts w:ascii="Consolas" w:hAnsi="Consolas" w:cs="Consolas"/>
          <w:color w:val="333333"/>
          <w:spacing w:val="3"/>
          <w:sz w:val="20"/>
          <w:szCs w:val="20"/>
          <w:bdr w:val="none" w:sz="0" w:space="0" w:color="auto" w:frame="1"/>
          <w:lang w:val="en-US"/>
        </w:rPr>
        <w:t>)</w:t>
      </w:r>
    </w:p>
    <w:p w14:paraId="766E9488" w14:textId="77777777" w:rsidR="003577BC" w:rsidRPr="003577BC" w:rsidRDefault="003577BC" w:rsidP="003577BC">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proofErr w:type="spellStart"/>
      <w:r w:rsidRPr="003577BC">
        <w:rPr>
          <w:rFonts w:ascii="Consolas" w:hAnsi="Consolas" w:cs="Consolas"/>
          <w:color w:val="333333"/>
          <w:spacing w:val="3"/>
          <w:sz w:val="20"/>
          <w:szCs w:val="20"/>
          <w:bdr w:val="none" w:sz="0" w:space="0" w:color="auto" w:frame="1"/>
        </w:rPr>
        <w:t>murder_rate</w:t>
      </w:r>
      <w:proofErr w:type="spellEnd"/>
      <w:r w:rsidRPr="003577BC">
        <w:rPr>
          <w:rFonts w:ascii="Consolas" w:hAnsi="Consolas" w:cs="Consolas"/>
          <w:color w:val="333333"/>
          <w:spacing w:val="3"/>
          <w:sz w:val="20"/>
          <w:szCs w:val="20"/>
          <w:bdr w:val="none" w:sz="0" w:space="0" w:color="auto" w:frame="1"/>
        </w:rPr>
        <w:t>[</w:t>
      </w:r>
      <w:proofErr w:type="spellStart"/>
      <w:r w:rsidRPr="003577BC">
        <w:rPr>
          <w:rFonts w:ascii="Consolas" w:hAnsi="Consolas" w:cs="Consolas"/>
          <w:color w:val="333333"/>
          <w:spacing w:val="3"/>
          <w:sz w:val="20"/>
          <w:szCs w:val="20"/>
          <w:bdr w:val="none" w:sz="0" w:space="0" w:color="auto" w:frame="1"/>
        </w:rPr>
        <w:t>ind</w:t>
      </w:r>
      <w:proofErr w:type="spellEnd"/>
      <w:r w:rsidRPr="003577BC">
        <w:rPr>
          <w:rFonts w:ascii="Consolas" w:hAnsi="Consolas" w:cs="Consolas"/>
          <w:color w:val="333333"/>
          <w:spacing w:val="3"/>
          <w:sz w:val="20"/>
          <w:szCs w:val="20"/>
          <w:bdr w:val="none" w:sz="0" w:space="0" w:color="auto" w:frame="1"/>
        </w:rPr>
        <w:t>]</w:t>
      </w:r>
    </w:p>
    <w:p w14:paraId="0FD198F9" w14:textId="3D8DA03D" w:rsidR="003577BC" w:rsidRDefault="004C460B" w:rsidP="003577BC">
      <w:pPr>
        <w:pStyle w:val="Listenabsatz"/>
        <w:numPr>
          <w:ilvl w:val="0"/>
          <w:numId w:val="20"/>
        </w:numPr>
        <w:rPr>
          <w:rFonts w:ascii="Calibri" w:hAnsi="Calibri" w:cs="Calibri"/>
          <w:lang w:val="en-US"/>
        </w:rPr>
      </w:pPr>
      <w:r w:rsidRPr="00640AA0">
        <w:rPr>
          <w:rFonts w:ascii="Calibri" w:hAnsi="Calibri" w:cs="Calibri"/>
          <w:b/>
          <w:bCs/>
          <w:lang w:val="en-US"/>
        </w:rPr>
        <w:t>match</w:t>
      </w:r>
      <w:r>
        <w:rPr>
          <w:rFonts w:ascii="Calibri" w:hAnsi="Calibri" w:cs="Calibri"/>
          <w:lang w:val="en-US"/>
        </w:rPr>
        <w:t xml:space="preserve">: </w:t>
      </w:r>
      <w:r w:rsidRPr="006A15E7">
        <w:rPr>
          <w:rFonts w:ascii="Calibri" w:hAnsi="Calibri" w:cs="Calibri"/>
          <w:highlight w:val="yellow"/>
          <w:lang w:val="en-US"/>
        </w:rPr>
        <w:t>which</w:t>
      </w:r>
      <w:r>
        <w:rPr>
          <w:rFonts w:ascii="Calibri" w:hAnsi="Calibri" w:cs="Calibri"/>
          <w:lang w:val="en-US"/>
        </w:rPr>
        <w:t xml:space="preserve"> indexes of a second vector match each of the entries of the first</w:t>
      </w:r>
    </w:p>
    <w:p w14:paraId="1F7AA7FA" w14:textId="77777777" w:rsidR="00997D5D" w:rsidRPr="008B4155" w:rsidRDefault="00997D5D" w:rsidP="00997D5D">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spellStart"/>
      <w:r w:rsidRPr="00997D5D">
        <w:rPr>
          <w:rFonts w:ascii="Consolas" w:hAnsi="Consolas" w:cs="Consolas"/>
          <w:color w:val="333333"/>
          <w:spacing w:val="3"/>
          <w:sz w:val="20"/>
          <w:szCs w:val="20"/>
          <w:bdr w:val="none" w:sz="0" w:space="0" w:color="auto" w:frame="1"/>
          <w:lang w:val="en-US"/>
        </w:rPr>
        <w:t>ind</w:t>
      </w:r>
      <w:proofErr w:type="spellEnd"/>
      <w:r w:rsidRPr="00997D5D">
        <w:rPr>
          <w:rFonts w:ascii="Consolas" w:hAnsi="Consolas" w:cs="Consolas"/>
          <w:color w:val="333333"/>
          <w:spacing w:val="3"/>
          <w:sz w:val="20"/>
          <w:szCs w:val="20"/>
          <w:bdr w:val="none" w:sz="0" w:space="0" w:color="auto" w:frame="1"/>
          <w:lang w:val="en-US"/>
        </w:rPr>
        <w:t xml:space="preserve"> </w:t>
      </w:r>
      <w:r w:rsidRPr="008B4155">
        <w:rPr>
          <w:rFonts w:ascii="Consolas" w:hAnsi="Consolas" w:cs="Consolas"/>
          <w:color w:val="333333"/>
          <w:spacing w:val="3"/>
          <w:sz w:val="20"/>
          <w:szCs w:val="20"/>
          <w:bdr w:val="none" w:sz="0" w:space="0" w:color="auto" w:frame="1"/>
          <w:lang w:val="en-US"/>
        </w:rPr>
        <w:t>&lt;-</w:t>
      </w:r>
      <w:r w:rsidRPr="008B4155">
        <w:rPr>
          <w:rFonts w:ascii="Consolas" w:hAnsi="Consolas" w:cs="Consolas"/>
          <w:color w:val="4070A0"/>
          <w:spacing w:val="3"/>
          <w:sz w:val="20"/>
          <w:szCs w:val="20"/>
          <w:bdr w:val="none" w:sz="0" w:space="0" w:color="auto" w:frame="1"/>
          <w:lang w:val="en-US"/>
        </w:rPr>
        <w:t xml:space="preserve"> </w:t>
      </w:r>
      <w:proofErr w:type="gramStart"/>
      <w:r w:rsidRPr="008B4155">
        <w:rPr>
          <w:rFonts w:ascii="Consolas" w:hAnsi="Consolas" w:cs="Consolas"/>
          <w:b/>
          <w:bCs/>
          <w:color w:val="007020"/>
          <w:spacing w:val="3"/>
          <w:sz w:val="20"/>
          <w:szCs w:val="20"/>
          <w:bdr w:val="none" w:sz="0" w:space="0" w:color="auto" w:frame="1"/>
          <w:lang w:val="en-US"/>
        </w:rPr>
        <w:t>match</w:t>
      </w:r>
      <w:r w:rsidRPr="008B4155">
        <w:rPr>
          <w:rFonts w:ascii="Consolas" w:hAnsi="Consolas" w:cs="Consolas"/>
          <w:color w:val="333333"/>
          <w:spacing w:val="3"/>
          <w:sz w:val="20"/>
          <w:szCs w:val="20"/>
          <w:bdr w:val="none" w:sz="0" w:space="0" w:color="auto" w:frame="1"/>
          <w:lang w:val="en-US"/>
        </w:rPr>
        <w:t>(</w:t>
      </w:r>
      <w:proofErr w:type="gramEnd"/>
      <w:r w:rsidRPr="008B4155">
        <w:rPr>
          <w:rFonts w:ascii="Consolas" w:hAnsi="Consolas" w:cs="Consolas"/>
          <w:b/>
          <w:bCs/>
          <w:color w:val="007020"/>
          <w:spacing w:val="3"/>
          <w:sz w:val="20"/>
          <w:szCs w:val="20"/>
          <w:bdr w:val="none" w:sz="0" w:space="0" w:color="auto" w:frame="1"/>
          <w:lang w:val="en-US"/>
        </w:rPr>
        <w:t>c</w:t>
      </w:r>
      <w:r w:rsidRPr="008B4155">
        <w:rPr>
          <w:rFonts w:ascii="Consolas" w:hAnsi="Consolas" w:cs="Consolas"/>
          <w:color w:val="333333"/>
          <w:spacing w:val="3"/>
          <w:sz w:val="20"/>
          <w:szCs w:val="20"/>
          <w:bdr w:val="none" w:sz="0" w:space="0" w:color="auto" w:frame="1"/>
          <w:lang w:val="en-US"/>
        </w:rPr>
        <w:t>(</w:t>
      </w:r>
      <w:r w:rsidRPr="008B4155">
        <w:rPr>
          <w:rFonts w:ascii="Consolas" w:hAnsi="Consolas" w:cs="Consolas"/>
          <w:color w:val="4070A0"/>
          <w:spacing w:val="3"/>
          <w:sz w:val="20"/>
          <w:szCs w:val="20"/>
          <w:bdr w:val="none" w:sz="0" w:space="0" w:color="auto" w:frame="1"/>
          <w:lang w:val="en-US"/>
        </w:rPr>
        <w:t>"New York"</w:t>
      </w:r>
      <w:r w:rsidRPr="008B4155">
        <w:rPr>
          <w:rFonts w:ascii="Consolas" w:hAnsi="Consolas" w:cs="Consolas"/>
          <w:color w:val="333333"/>
          <w:spacing w:val="3"/>
          <w:sz w:val="20"/>
          <w:szCs w:val="20"/>
          <w:bdr w:val="none" w:sz="0" w:space="0" w:color="auto" w:frame="1"/>
          <w:lang w:val="en-US"/>
        </w:rPr>
        <w:t xml:space="preserve">, </w:t>
      </w:r>
      <w:r w:rsidRPr="008B4155">
        <w:rPr>
          <w:rFonts w:ascii="Consolas" w:hAnsi="Consolas" w:cs="Consolas"/>
          <w:color w:val="4070A0"/>
          <w:spacing w:val="3"/>
          <w:sz w:val="20"/>
          <w:szCs w:val="20"/>
          <w:bdr w:val="none" w:sz="0" w:space="0" w:color="auto" w:frame="1"/>
          <w:lang w:val="en-US"/>
        </w:rPr>
        <w:t>"Florida"</w:t>
      </w:r>
      <w:r w:rsidRPr="008B4155">
        <w:rPr>
          <w:rFonts w:ascii="Consolas" w:hAnsi="Consolas" w:cs="Consolas"/>
          <w:color w:val="333333"/>
          <w:spacing w:val="3"/>
          <w:sz w:val="20"/>
          <w:szCs w:val="20"/>
          <w:bdr w:val="none" w:sz="0" w:space="0" w:color="auto" w:frame="1"/>
          <w:lang w:val="en-US"/>
        </w:rPr>
        <w:t xml:space="preserve">, </w:t>
      </w:r>
      <w:r w:rsidRPr="008B4155">
        <w:rPr>
          <w:rFonts w:ascii="Consolas" w:hAnsi="Consolas" w:cs="Consolas"/>
          <w:color w:val="4070A0"/>
          <w:spacing w:val="3"/>
          <w:sz w:val="20"/>
          <w:szCs w:val="20"/>
          <w:bdr w:val="none" w:sz="0" w:space="0" w:color="auto" w:frame="1"/>
          <w:lang w:val="en-US"/>
        </w:rPr>
        <w:t>"Texas"</w:t>
      </w:r>
      <w:r w:rsidRPr="008B4155">
        <w:rPr>
          <w:rFonts w:ascii="Consolas" w:hAnsi="Consolas" w:cs="Consolas"/>
          <w:color w:val="333333"/>
          <w:spacing w:val="3"/>
          <w:sz w:val="20"/>
          <w:szCs w:val="20"/>
          <w:bdr w:val="none" w:sz="0" w:space="0" w:color="auto" w:frame="1"/>
          <w:lang w:val="en-US"/>
        </w:rPr>
        <w:t xml:space="preserve">), </w:t>
      </w:r>
      <w:proofErr w:type="spellStart"/>
      <w:r w:rsidRPr="008B4155">
        <w:rPr>
          <w:rFonts w:ascii="Consolas" w:hAnsi="Consolas" w:cs="Consolas"/>
          <w:color w:val="333333"/>
          <w:spacing w:val="3"/>
          <w:sz w:val="20"/>
          <w:szCs w:val="20"/>
          <w:bdr w:val="none" w:sz="0" w:space="0" w:color="auto" w:frame="1"/>
          <w:lang w:val="en-US"/>
        </w:rPr>
        <w:t>murders</w:t>
      </w:r>
      <w:r w:rsidRPr="008B4155">
        <w:rPr>
          <w:rFonts w:ascii="Consolas" w:hAnsi="Consolas" w:cs="Consolas"/>
          <w:color w:val="666666"/>
          <w:spacing w:val="3"/>
          <w:sz w:val="20"/>
          <w:szCs w:val="20"/>
          <w:bdr w:val="none" w:sz="0" w:space="0" w:color="auto" w:frame="1"/>
          <w:lang w:val="en-US"/>
        </w:rPr>
        <w:t>$</w:t>
      </w:r>
      <w:r w:rsidRPr="008B4155">
        <w:rPr>
          <w:rFonts w:ascii="Consolas" w:hAnsi="Consolas" w:cs="Consolas"/>
          <w:color w:val="333333"/>
          <w:spacing w:val="3"/>
          <w:sz w:val="20"/>
          <w:szCs w:val="20"/>
          <w:bdr w:val="none" w:sz="0" w:space="0" w:color="auto" w:frame="1"/>
          <w:lang w:val="en-US"/>
        </w:rPr>
        <w:t>state</w:t>
      </w:r>
      <w:proofErr w:type="spellEnd"/>
      <w:r w:rsidRPr="008B4155">
        <w:rPr>
          <w:rFonts w:ascii="Consolas" w:hAnsi="Consolas" w:cs="Consolas"/>
          <w:color w:val="333333"/>
          <w:spacing w:val="3"/>
          <w:sz w:val="20"/>
          <w:szCs w:val="20"/>
          <w:bdr w:val="none" w:sz="0" w:space="0" w:color="auto" w:frame="1"/>
          <w:lang w:val="en-US"/>
        </w:rPr>
        <w:t>)</w:t>
      </w:r>
    </w:p>
    <w:p w14:paraId="3F8AEEFF" w14:textId="1BB98288" w:rsidR="00997D5D" w:rsidRPr="00952CBB" w:rsidRDefault="004B7C43" w:rsidP="00997D5D">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spellStart"/>
      <w:r w:rsidRPr="00952CBB">
        <w:rPr>
          <w:rFonts w:ascii="Consolas" w:hAnsi="Consolas" w:cs="Consolas"/>
          <w:color w:val="333333"/>
          <w:spacing w:val="3"/>
          <w:sz w:val="20"/>
          <w:szCs w:val="20"/>
          <w:bdr w:val="none" w:sz="0" w:space="0" w:color="auto" w:frame="1"/>
          <w:lang w:val="en-US"/>
        </w:rPr>
        <w:t>murder_rate</w:t>
      </w:r>
      <w:proofErr w:type="spellEnd"/>
      <w:r w:rsidRPr="00952CBB">
        <w:rPr>
          <w:rFonts w:ascii="Consolas" w:hAnsi="Consolas" w:cs="Consolas"/>
          <w:color w:val="333333"/>
          <w:spacing w:val="3"/>
          <w:sz w:val="20"/>
          <w:szCs w:val="20"/>
          <w:bdr w:val="none" w:sz="0" w:space="0" w:color="auto" w:frame="1"/>
          <w:lang w:val="en-US"/>
        </w:rPr>
        <w:t>[</w:t>
      </w:r>
      <w:proofErr w:type="spellStart"/>
      <w:r w:rsidR="00997D5D" w:rsidRPr="00952CBB">
        <w:rPr>
          <w:rFonts w:ascii="Consolas" w:hAnsi="Consolas" w:cs="Consolas"/>
          <w:color w:val="333333"/>
          <w:spacing w:val="3"/>
          <w:sz w:val="20"/>
          <w:szCs w:val="20"/>
          <w:bdr w:val="none" w:sz="0" w:space="0" w:color="auto" w:frame="1"/>
          <w:lang w:val="en-US"/>
        </w:rPr>
        <w:t>ind</w:t>
      </w:r>
      <w:proofErr w:type="spellEnd"/>
      <w:r w:rsidRPr="00952CBB">
        <w:rPr>
          <w:rFonts w:ascii="Consolas" w:hAnsi="Consolas" w:cs="Consolas"/>
          <w:color w:val="333333"/>
          <w:spacing w:val="3"/>
          <w:sz w:val="20"/>
          <w:szCs w:val="20"/>
          <w:bdr w:val="none" w:sz="0" w:space="0" w:color="auto" w:frame="1"/>
          <w:lang w:val="en-US"/>
        </w:rPr>
        <w:t>] # murder rates of these states</w:t>
      </w:r>
    </w:p>
    <w:p w14:paraId="7D492663" w14:textId="4215E17A" w:rsidR="00997D5D" w:rsidRDefault="00952CBB" w:rsidP="00952CBB">
      <w:pPr>
        <w:pStyle w:val="Listenabsatz"/>
        <w:numPr>
          <w:ilvl w:val="0"/>
          <w:numId w:val="20"/>
        </w:numPr>
        <w:rPr>
          <w:rFonts w:ascii="Calibri" w:hAnsi="Calibri" w:cs="Calibri"/>
          <w:lang w:val="en-US"/>
        </w:rPr>
      </w:pPr>
      <w:r w:rsidRPr="00640AA0">
        <w:rPr>
          <w:rFonts w:ascii="Calibri" w:hAnsi="Calibri" w:cs="Calibri"/>
          <w:b/>
          <w:bCs/>
          <w:lang w:val="en-US"/>
        </w:rPr>
        <w:t>%in%:</w:t>
      </w:r>
      <w:r>
        <w:rPr>
          <w:rFonts w:ascii="Calibri" w:hAnsi="Calibri" w:cs="Calibri"/>
          <w:lang w:val="en-US"/>
        </w:rPr>
        <w:t xml:space="preserve"> TRUE or FALSE vector whether </w:t>
      </w:r>
      <w:r w:rsidR="00B37F73">
        <w:rPr>
          <w:rFonts w:ascii="Calibri" w:hAnsi="Calibri" w:cs="Calibri"/>
          <w:lang w:val="en-US"/>
        </w:rPr>
        <w:t>the</w:t>
      </w:r>
      <w:r>
        <w:rPr>
          <w:rFonts w:ascii="Calibri" w:hAnsi="Calibri" w:cs="Calibri"/>
          <w:lang w:val="en-US"/>
        </w:rPr>
        <w:t xml:space="preserve"> element</w:t>
      </w:r>
      <w:r w:rsidR="00B37F73">
        <w:rPr>
          <w:rFonts w:ascii="Calibri" w:hAnsi="Calibri" w:cs="Calibri"/>
          <w:lang w:val="en-US"/>
        </w:rPr>
        <w:t>s</w:t>
      </w:r>
      <w:r>
        <w:rPr>
          <w:rFonts w:ascii="Calibri" w:hAnsi="Calibri" w:cs="Calibri"/>
          <w:lang w:val="en-US"/>
        </w:rPr>
        <w:t xml:space="preserve"> </w:t>
      </w:r>
      <w:r w:rsidR="00B37F73">
        <w:rPr>
          <w:rFonts w:ascii="Calibri" w:hAnsi="Calibri" w:cs="Calibri"/>
          <w:lang w:val="en-US"/>
        </w:rPr>
        <w:t>are</w:t>
      </w:r>
      <w:r>
        <w:rPr>
          <w:rFonts w:ascii="Calibri" w:hAnsi="Calibri" w:cs="Calibri"/>
          <w:lang w:val="en-US"/>
        </w:rPr>
        <w:t xml:space="preserve"> in the vector:</w:t>
      </w:r>
    </w:p>
    <w:p w14:paraId="24681562" w14:textId="5A29C920" w:rsidR="00952CBB" w:rsidRPr="006F46EA" w:rsidRDefault="00952CBB" w:rsidP="00952CBB">
      <w:pPr>
        <w:pStyle w:val="Listenabsatz"/>
        <w:numPr>
          <w:ilvl w:val="1"/>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gramStart"/>
      <w:r w:rsidRPr="008B4155">
        <w:rPr>
          <w:rFonts w:ascii="Consolas" w:hAnsi="Consolas" w:cs="Consolas"/>
          <w:b/>
          <w:bCs/>
          <w:color w:val="007020"/>
          <w:spacing w:val="3"/>
          <w:sz w:val="20"/>
          <w:szCs w:val="20"/>
          <w:bdr w:val="none" w:sz="0" w:space="0" w:color="auto" w:frame="1"/>
          <w:lang w:val="en-US"/>
        </w:rPr>
        <w:t>c</w:t>
      </w:r>
      <w:r w:rsidRPr="008B4155">
        <w:rPr>
          <w:rFonts w:ascii="Consolas" w:hAnsi="Consolas" w:cs="Consolas"/>
          <w:color w:val="333333"/>
          <w:spacing w:val="3"/>
          <w:sz w:val="20"/>
          <w:szCs w:val="20"/>
          <w:bdr w:val="none" w:sz="0" w:space="0" w:color="auto" w:frame="1"/>
          <w:lang w:val="en-US"/>
        </w:rPr>
        <w:t>(</w:t>
      </w:r>
      <w:proofErr w:type="gramEnd"/>
      <w:r w:rsidRPr="008B4155">
        <w:rPr>
          <w:rFonts w:ascii="Consolas" w:hAnsi="Consolas" w:cs="Consolas"/>
          <w:color w:val="4070A0"/>
          <w:spacing w:val="3"/>
          <w:sz w:val="20"/>
          <w:szCs w:val="20"/>
          <w:bdr w:val="none" w:sz="0" w:space="0" w:color="auto" w:frame="1"/>
          <w:lang w:val="en-US"/>
        </w:rPr>
        <w:t>"Boston"</w:t>
      </w:r>
      <w:r w:rsidRPr="008B4155">
        <w:rPr>
          <w:rFonts w:ascii="Consolas" w:hAnsi="Consolas" w:cs="Consolas"/>
          <w:color w:val="333333"/>
          <w:spacing w:val="3"/>
          <w:sz w:val="20"/>
          <w:szCs w:val="20"/>
          <w:bdr w:val="none" w:sz="0" w:space="0" w:color="auto" w:frame="1"/>
          <w:lang w:val="en-US"/>
        </w:rPr>
        <w:t xml:space="preserve">, </w:t>
      </w:r>
      <w:r w:rsidRPr="008B4155">
        <w:rPr>
          <w:rFonts w:ascii="Consolas" w:hAnsi="Consolas" w:cs="Consolas"/>
          <w:color w:val="4070A0"/>
          <w:spacing w:val="3"/>
          <w:sz w:val="20"/>
          <w:szCs w:val="20"/>
          <w:bdr w:val="none" w:sz="0" w:space="0" w:color="auto" w:frame="1"/>
          <w:lang w:val="en-US"/>
        </w:rPr>
        <w:t>"Dakota"</w:t>
      </w:r>
      <w:r w:rsidRPr="008B4155">
        <w:rPr>
          <w:rFonts w:ascii="Consolas" w:hAnsi="Consolas" w:cs="Consolas"/>
          <w:color w:val="333333"/>
          <w:spacing w:val="3"/>
          <w:sz w:val="20"/>
          <w:szCs w:val="20"/>
          <w:bdr w:val="none" w:sz="0" w:space="0" w:color="auto" w:frame="1"/>
          <w:lang w:val="en-US"/>
        </w:rPr>
        <w:t xml:space="preserve">, </w:t>
      </w:r>
      <w:r w:rsidRPr="008B4155">
        <w:rPr>
          <w:rFonts w:ascii="Consolas" w:hAnsi="Consolas" w:cs="Consolas"/>
          <w:color w:val="4070A0"/>
          <w:spacing w:val="3"/>
          <w:sz w:val="20"/>
          <w:szCs w:val="20"/>
          <w:bdr w:val="none" w:sz="0" w:space="0" w:color="auto" w:frame="1"/>
          <w:lang w:val="en-US"/>
        </w:rPr>
        <w:t>"Washington"</w:t>
      </w:r>
      <w:r w:rsidRPr="008B4155">
        <w:rPr>
          <w:rFonts w:ascii="Consolas" w:hAnsi="Consolas" w:cs="Consolas"/>
          <w:color w:val="333333"/>
          <w:spacing w:val="3"/>
          <w:sz w:val="20"/>
          <w:szCs w:val="20"/>
          <w:bdr w:val="none" w:sz="0" w:space="0" w:color="auto" w:frame="1"/>
          <w:lang w:val="en-US"/>
        </w:rPr>
        <w:t xml:space="preserve">) </w:t>
      </w:r>
      <w:r w:rsidRPr="008B4155">
        <w:rPr>
          <w:rFonts w:ascii="Consolas" w:hAnsi="Consolas" w:cs="Consolas"/>
          <w:color w:val="666666"/>
          <w:spacing w:val="3"/>
          <w:sz w:val="20"/>
          <w:szCs w:val="20"/>
          <w:bdr w:val="none" w:sz="0" w:space="0" w:color="auto" w:frame="1"/>
          <w:lang w:val="en-US"/>
        </w:rPr>
        <w:t>%in%</w:t>
      </w:r>
      <w:r w:rsidRPr="008B4155">
        <w:rPr>
          <w:rFonts w:ascii="Consolas" w:hAnsi="Consolas" w:cs="Consolas"/>
          <w:color w:val="4070A0"/>
          <w:spacing w:val="3"/>
          <w:sz w:val="20"/>
          <w:szCs w:val="20"/>
          <w:bdr w:val="none" w:sz="0" w:space="0" w:color="auto" w:frame="1"/>
          <w:lang w:val="en-US"/>
        </w:rPr>
        <w:t xml:space="preserve"> </w:t>
      </w:r>
      <w:proofErr w:type="spellStart"/>
      <w:r w:rsidRPr="008B4155">
        <w:rPr>
          <w:rFonts w:ascii="Consolas" w:hAnsi="Consolas" w:cs="Consolas"/>
          <w:color w:val="333333"/>
          <w:spacing w:val="3"/>
          <w:sz w:val="20"/>
          <w:szCs w:val="20"/>
          <w:bdr w:val="none" w:sz="0" w:space="0" w:color="auto" w:frame="1"/>
          <w:lang w:val="en-US"/>
        </w:rPr>
        <w:t>murders</w:t>
      </w:r>
      <w:r w:rsidRPr="008B4155">
        <w:rPr>
          <w:rFonts w:ascii="Consolas" w:hAnsi="Consolas" w:cs="Consolas"/>
          <w:color w:val="666666"/>
          <w:spacing w:val="3"/>
          <w:sz w:val="20"/>
          <w:szCs w:val="20"/>
          <w:bdr w:val="none" w:sz="0" w:space="0" w:color="auto" w:frame="1"/>
          <w:lang w:val="en-US"/>
        </w:rPr>
        <w:t>$</w:t>
      </w:r>
      <w:r w:rsidRPr="008B4155">
        <w:rPr>
          <w:rFonts w:ascii="Consolas" w:hAnsi="Consolas" w:cs="Consolas"/>
          <w:color w:val="333333"/>
          <w:spacing w:val="3"/>
          <w:sz w:val="20"/>
          <w:szCs w:val="20"/>
          <w:bdr w:val="none" w:sz="0" w:space="0" w:color="auto" w:frame="1"/>
          <w:lang w:val="en-US"/>
        </w:rPr>
        <w:t>state</w:t>
      </w:r>
      <w:proofErr w:type="spellEnd"/>
    </w:p>
    <w:p w14:paraId="1015C4D8" w14:textId="414F14C4" w:rsidR="006F46EA" w:rsidRPr="006F46EA" w:rsidRDefault="006F46EA" w:rsidP="006F46EA">
      <w:pPr>
        <w:pStyle w:val="Listenabsatz"/>
        <w:numPr>
          <w:ilvl w:val="2"/>
          <w:numId w:val="20"/>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i/>
          <w:iCs/>
          <w:color w:val="000000" w:themeColor="text1"/>
          <w:spacing w:val="3"/>
        </w:rPr>
      </w:pPr>
      <w:r w:rsidRPr="006F46EA">
        <w:rPr>
          <w:rFonts w:ascii="Consolas" w:hAnsi="Consolas" w:cs="Consolas"/>
          <w:i/>
          <w:iCs/>
          <w:color w:val="000000" w:themeColor="text1"/>
          <w:spacing w:val="3"/>
          <w:sz w:val="20"/>
          <w:szCs w:val="20"/>
          <w:bdr w:val="none" w:sz="0" w:space="0" w:color="auto" w:frame="1"/>
        </w:rPr>
        <w:t xml:space="preserve">nur 3 Elemente lang da </w:t>
      </w:r>
      <w:proofErr w:type="spellStart"/>
      <w:r w:rsidRPr="006F46EA">
        <w:rPr>
          <w:rFonts w:ascii="Consolas" w:hAnsi="Consolas" w:cs="Consolas"/>
          <w:i/>
          <w:iCs/>
          <w:color w:val="000000" w:themeColor="text1"/>
          <w:spacing w:val="3"/>
          <w:sz w:val="20"/>
          <w:szCs w:val="20"/>
          <w:bdr w:val="none" w:sz="0" w:space="0" w:color="auto" w:frame="1"/>
        </w:rPr>
        <w:t>dirket</w:t>
      </w:r>
      <w:proofErr w:type="spellEnd"/>
      <w:r w:rsidRPr="006F46EA">
        <w:rPr>
          <w:rFonts w:ascii="Consolas" w:hAnsi="Consolas" w:cs="Consolas"/>
          <w:i/>
          <w:iCs/>
          <w:color w:val="000000" w:themeColor="text1"/>
          <w:spacing w:val="3"/>
          <w:sz w:val="20"/>
          <w:szCs w:val="20"/>
          <w:bdr w:val="none" w:sz="0" w:space="0" w:color="auto" w:frame="1"/>
        </w:rPr>
        <w:t xml:space="preserve"> selektiert</w:t>
      </w:r>
    </w:p>
    <w:p w14:paraId="023CEAE5" w14:textId="58C99ED8" w:rsidR="00952CBB" w:rsidRPr="006F46EA" w:rsidRDefault="00952CBB" w:rsidP="00912BD9">
      <w:pPr>
        <w:rPr>
          <w:rFonts w:ascii="Calibri" w:hAnsi="Calibri" w:cs="Calibri"/>
        </w:rPr>
      </w:pPr>
    </w:p>
    <w:p w14:paraId="427C9646" w14:textId="77777777" w:rsidR="00912BD9" w:rsidRPr="00912BD9" w:rsidRDefault="00912BD9" w:rsidP="00912B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gramStart"/>
      <w:r w:rsidRPr="00912BD9">
        <w:rPr>
          <w:rFonts w:ascii="Consolas" w:hAnsi="Consolas" w:cs="Consolas"/>
          <w:b/>
          <w:bCs/>
          <w:color w:val="007020"/>
          <w:spacing w:val="3"/>
          <w:sz w:val="20"/>
          <w:szCs w:val="20"/>
          <w:bdr w:val="none" w:sz="0" w:space="0" w:color="auto" w:frame="1"/>
          <w:lang w:val="en-US"/>
        </w:rPr>
        <w:t>match</w:t>
      </w:r>
      <w:r w:rsidRPr="00912BD9">
        <w:rPr>
          <w:rFonts w:ascii="Consolas" w:hAnsi="Consolas" w:cs="Consolas"/>
          <w:color w:val="333333"/>
          <w:spacing w:val="3"/>
          <w:sz w:val="20"/>
          <w:szCs w:val="20"/>
          <w:bdr w:val="none" w:sz="0" w:space="0" w:color="auto" w:frame="1"/>
          <w:lang w:val="en-US"/>
        </w:rPr>
        <w:t>(</w:t>
      </w:r>
      <w:proofErr w:type="gramEnd"/>
      <w:r w:rsidRPr="00912BD9">
        <w:rPr>
          <w:rFonts w:ascii="Consolas" w:hAnsi="Consolas" w:cs="Consolas"/>
          <w:b/>
          <w:bCs/>
          <w:color w:val="007020"/>
          <w:spacing w:val="3"/>
          <w:sz w:val="20"/>
          <w:szCs w:val="20"/>
          <w:bdr w:val="none" w:sz="0" w:space="0" w:color="auto" w:frame="1"/>
          <w:lang w:val="en-US"/>
        </w:rPr>
        <w:t>c</w:t>
      </w:r>
      <w:r w:rsidRPr="00912BD9">
        <w:rPr>
          <w:rFonts w:ascii="Consolas" w:hAnsi="Consolas" w:cs="Consolas"/>
          <w:color w:val="333333"/>
          <w:spacing w:val="3"/>
          <w:sz w:val="20"/>
          <w:szCs w:val="20"/>
          <w:bdr w:val="none" w:sz="0" w:space="0" w:color="auto" w:frame="1"/>
          <w:lang w:val="en-US"/>
        </w:rPr>
        <w:t>(</w:t>
      </w:r>
      <w:r w:rsidRPr="00912BD9">
        <w:rPr>
          <w:rFonts w:ascii="Consolas" w:hAnsi="Consolas" w:cs="Consolas"/>
          <w:color w:val="4070A0"/>
          <w:spacing w:val="3"/>
          <w:sz w:val="20"/>
          <w:szCs w:val="20"/>
          <w:bdr w:val="none" w:sz="0" w:space="0" w:color="auto" w:frame="1"/>
          <w:lang w:val="en-US"/>
        </w:rPr>
        <w:t>"New York"</w:t>
      </w:r>
      <w:r w:rsidRPr="00912BD9">
        <w:rPr>
          <w:rFonts w:ascii="Consolas" w:hAnsi="Consolas" w:cs="Consolas"/>
          <w:color w:val="333333"/>
          <w:spacing w:val="3"/>
          <w:sz w:val="20"/>
          <w:szCs w:val="20"/>
          <w:bdr w:val="none" w:sz="0" w:space="0" w:color="auto" w:frame="1"/>
          <w:lang w:val="en-US"/>
        </w:rPr>
        <w:t xml:space="preserve">, </w:t>
      </w:r>
      <w:r w:rsidRPr="00912BD9">
        <w:rPr>
          <w:rFonts w:ascii="Consolas" w:hAnsi="Consolas" w:cs="Consolas"/>
          <w:color w:val="4070A0"/>
          <w:spacing w:val="3"/>
          <w:sz w:val="20"/>
          <w:szCs w:val="20"/>
          <w:bdr w:val="none" w:sz="0" w:space="0" w:color="auto" w:frame="1"/>
          <w:lang w:val="en-US"/>
        </w:rPr>
        <w:t>"Florida"</w:t>
      </w:r>
      <w:r w:rsidRPr="00912BD9">
        <w:rPr>
          <w:rFonts w:ascii="Consolas" w:hAnsi="Consolas" w:cs="Consolas"/>
          <w:color w:val="333333"/>
          <w:spacing w:val="3"/>
          <w:sz w:val="20"/>
          <w:szCs w:val="20"/>
          <w:bdr w:val="none" w:sz="0" w:space="0" w:color="auto" w:frame="1"/>
          <w:lang w:val="en-US"/>
        </w:rPr>
        <w:t xml:space="preserve">, </w:t>
      </w:r>
      <w:r w:rsidRPr="00912BD9">
        <w:rPr>
          <w:rFonts w:ascii="Consolas" w:hAnsi="Consolas" w:cs="Consolas"/>
          <w:color w:val="4070A0"/>
          <w:spacing w:val="3"/>
          <w:sz w:val="20"/>
          <w:szCs w:val="20"/>
          <w:bdr w:val="none" w:sz="0" w:space="0" w:color="auto" w:frame="1"/>
          <w:lang w:val="en-US"/>
        </w:rPr>
        <w:t>"Texas"</w:t>
      </w:r>
      <w:r w:rsidRPr="00912BD9">
        <w:rPr>
          <w:rFonts w:ascii="Consolas" w:hAnsi="Consolas" w:cs="Consolas"/>
          <w:color w:val="333333"/>
          <w:spacing w:val="3"/>
          <w:sz w:val="20"/>
          <w:szCs w:val="20"/>
          <w:bdr w:val="none" w:sz="0" w:space="0" w:color="auto" w:frame="1"/>
          <w:lang w:val="en-US"/>
        </w:rPr>
        <w:t xml:space="preserve">), </w:t>
      </w:r>
      <w:proofErr w:type="spellStart"/>
      <w:r w:rsidRPr="00912BD9">
        <w:rPr>
          <w:rFonts w:ascii="Consolas" w:hAnsi="Consolas" w:cs="Consolas"/>
          <w:color w:val="333333"/>
          <w:spacing w:val="3"/>
          <w:sz w:val="20"/>
          <w:szCs w:val="20"/>
          <w:bdr w:val="none" w:sz="0" w:space="0" w:color="auto" w:frame="1"/>
          <w:lang w:val="en-US"/>
        </w:rPr>
        <w:t>murders</w:t>
      </w:r>
      <w:r w:rsidRPr="00912BD9">
        <w:rPr>
          <w:rFonts w:ascii="Consolas" w:hAnsi="Consolas" w:cs="Consolas"/>
          <w:color w:val="666666"/>
          <w:spacing w:val="3"/>
          <w:sz w:val="20"/>
          <w:szCs w:val="20"/>
          <w:bdr w:val="none" w:sz="0" w:space="0" w:color="auto" w:frame="1"/>
          <w:lang w:val="en-US"/>
        </w:rPr>
        <w:t>$</w:t>
      </w:r>
      <w:r w:rsidRPr="00912BD9">
        <w:rPr>
          <w:rFonts w:ascii="Consolas" w:hAnsi="Consolas" w:cs="Consolas"/>
          <w:color w:val="333333"/>
          <w:spacing w:val="3"/>
          <w:sz w:val="20"/>
          <w:szCs w:val="20"/>
          <w:bdr w:val="none" w:sz="0" w:space="0" w:color="auto" w:frame="1"/>
          <w:lang w:val="en-US"/>
        </w:rPr>
        <w:t>state</w:t>
      </w:r>
      <w:proofErr w:type="spellEnd"/>
      <w:r w:rsidRPr="00912BD9">
        <w:rPr>
          <w:rFonts w:ascii="Consolas" w:hAnsi="Consolas" w:cs="Consolas"/>
          <w:color w:val="333333"/>
          <w:spacing w:val="3"/>
          <w:sz w:val="20"/>
          <w:szCs w:val="20"/>
          <w:bdr w:val="none" w:sz="0" w:space="0" w:color="auto" w:frame="1"/>
          <w:lang w:val="en-US"/>
        </w:rPr>
        <w:t>)</w:t>
      </w:r>
    </w:p>
    <w:p w14:paraId="49DFB1DD" w14:textId="3511E956" w:rsidR="00912BD9" w:rsidRDefault="005277DC" w:rsidP="00912BD9">
      <w:pPr>
        <w:rPr>
          <w:rFonts w:ascii="Calibri" w:hAnsi="Calibri" w:cs="Calibri"/>
          <w:lang w:val="en-US"/>
        </w:rPr>
      </w:pPr>
      <w:r>
        <w:rPr>
          <w:rFonts w:ascii="Calibri" w:hAnsi="Calibri" w:cs="Calibri"/>
          <w:lang w:val="en-US"/>
        </w:rPr>
        <w:t>…</w:t>
      </w:r>
      <w:r w:rsidR="00912BD9">
        <w:rPr>
          <w:rFonts w:ascii="Calibri" w:hAnsi="Calibri" w:cs="Calibri"/>
          <w:lang w:val="en-US"/>
        </w:rPr>
        <w:t xml:space="preserve">same </w:t>
      </w:r>
      <w:r w:rsidR="00BF6BF2">
        <w:rPr>
          <w:rFonts w:ascii="Calibri" w:hAnsi="Calibri" w:cs="Calibri"/>
          <w:lang w:val="en-US"/>
        </w:rPr>
        <w:t>index</w:t>
      </w:r>
      <w:r w:rsidR="00912BD9">
        <w:rPr>
          <w:rFonts w:ascii="Calibri" w:hAnsi="Calibri" w:cs="Calibri"/>
          <w:lang w:val="en-US"/>
        </w:rPr>
        <w:t xml:space="preserve"> </w:t>
      </w:r>
      <w:r w:rsidR="00E57E4E">
        <w:rPr>
          <w:rFonts w:ascii="Calibri" w:hAnsi="Calibri" w:cs="Calibri"/>
          <w:lang w:val="en-US"/>
        </w:rPr>
        <w:t xml:space="preserve">vector (different </w:t>
      </w:r>
      <w:proofErr w:type="gramStart"/>
      <w:r w:rsidR="00E57E4E">
        <w:rPr>
          <w:rFonts w:ascii="Calibri" w:hAnsi="Calibri" w:cs="Calibri"/>
          <w:lang w:val="en-US"/>
        </w:rPr>
        <w:t>order)</w:t>
      </w:r>
      <w:r>
        <w:rPr>
          <w:rFonts w:ascii="Calibri" w:hAnsi="Calibri" w:cs="Calibri"/>
          <w:lang w:val="en-US"/>
        </w:rPr>
        <w:t>…</w:t>
      </w:r>
      <w:proofErr w:type="gramEnd"/>
    </w:p>
    <w:p w14:paraId="0891A73C" w14:textId="77777777" w:rsidR="00912BD9" w:rsidRPr="00912BD9" w:rsidRDefault="00912BD9" w:rsidP="00912BD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gramStart"/>
      <w:r w:rsidRPr="007A4FE4">
        <w:rPr>
          <w:rFonts w:ascii="Consolas" w:hAnsi="Consolas" w:cs="Consolas"/>
          <w:b/>
          <w:bCs/>
          <w:color w:val="007020"/>
          <w:spacing w:val="3"/>
          <w:sz w:val="20"/>
          <w:szCs w:val="20"/>
          <w:highlight w:val="cyan"/>
          <w:bdr w:val="none" w:sz="0" w:space="0" w:color="auto" w:frame="1"/>
          <w:lang w:val="en-US"/>
        </w:rPr>
        <w:t>which</w:t>
      </w:r>
      <w:r w:rsidRPr="007A4FE4">
        <w:rPr>
          <w:rFonts w:ascii="Consolas" w:hAnsi="Consolas" w:cs="Consolas"/>
          <w:color w:val="333333"/>
          <w:spacing w:val="3"/>
          <w:sz w:val="20"/>
          <w:szCs w:val="20"/>
          <w:highlight w:val="cyan"/>
          <w:bdr w:val="none" w:sz="0" w:space="0" w:color="auto" w:frame="1"/>
          <w:lang w:val="en-US"/>
        </w:rPr>
        <w:t>(</w:t>
      </w:r>
      <w:proofErr w:type="spellStart"/>
      <w:proofErr w:type="gramEnd"/>
      <w:r w:rsidRPr="007A4FE4">
        <w:rPr>
          <w:rFonts w:ascii="Consolas" w:hAnsi="Consolas" w:cs="Consolas"/>
          <w:color w:val="333333"/>
          <w:spacing w:val="3"/>
          <w:sz w:val="20"/>
          <w:szCs w:val="20"/>
          <w:highlight w:val="cyan"/>
          <w:bdr w:val="none" w:sz="0" w:space="0" w:color="auto" w:frame="1"/>
          <w:lang w:val="en-US"/>
        </w:rPr>
        <w:t>murders</w:t>
      </w:r>
      <w:r w:rsidRPr="007A4FE4">
        <w:rPr>
          <w:rFonts w:ascii="Consolas" w:hAnsi="Consolas" w:cs="Consolas"/>
          <w:color w:val="666666"/>
          <w:spacing w:val="3"/>
          <w:sz w:val="20"/>
          <w:szCs w:val="20"/>
          <w:highlight w:val="cyan"/>
          <w:bdr w:val="none" w:sz="0" w:space="0" w:color="auto" w:frame="1"/>
          <w:lang w:val="en-US"/>
        </w:rPr>
        <w:t>$</w:t>
      </w:r>
      <w:r w:rsidRPr="007A4FE4">
        <w:rPr>
          <w:rFonts w:ascii="Consolas" w:hAnsi="Consolas" w:cs="Consolas"/>
          <w:color w:val="333333"/>
          <w:spacing w:val="3"/>
          <w:sz w:val="20"/>
          <w:szCs w:val="20"/>
          <w:highlight w:val="cyan"/>
          <w:bdr w:val="none" w:sz="0" w:space="0" w:color="auto" w:frame="1"/>
          <w:lang w:val="en-US"/>
        </w:rPr>
        <w:t>state</w:t>
      </w:r>
      <w:r w:rsidRPr="007A4FE4">
        <w:rPr>
          <w:rFonts w:ascii="Consolas" w:hAnsi="Consolas" w:cs="Consolas"/>
          <w:color w:val="666666"/>
          <w:spacing w:val="3"/>
          <w:sz w:val="20"/>
          <w:szCs w:val="20"/>
          <w:highlight w:val="cyan"/>
          <w:bdr w:val="none" w:sz="0" w:space="0" w:color="auto" w:frame="1"/>
          <w:lang w:val="en-US"/>
        </w:rPr>
        <w:t>%in%</w:t>
      </w:r>
      <w:r w:rsidRPr="007A4FE4">
        <w:rPr>
          <w:rFonts w:ascii="Consolas" w:hAnsi="Consolas" w:cs="Consolas"/>
          <w:b/>
          <w:bCs/>
          <w:color w:val="007020"/>
          <w:spacing w:val="3"/>
          <w:sz w:val="20"/>
          <w:szCs w:val="20"/>
          <w:highlight w:val="cyan"/>
          <w:bdr w:val="none" w:sz="0" w:space="0" w:color="auto" w:frame="1"/>
          <w:lang w:val="en-US"/>
        </w:rPr>
        <w:t>c</w:t>
      </w:r>
      <w:proofErr w:type="spellEnd"/>
      <w:r w:rsidRPr="007A4FE4">
        <w:rPr>
          <w:rFonts w:ascii="Consolas" w:hAnsi="Consolas" w:cs="Consolas"/>
          <w:color w:val="333333"/>
          <w:spacing w:val="3"/>
          <w:sz w:val="20"/>
          <w:szCs w:val="20"/>
          <w:highlight w:val="cyan"/>
          <w:bdr w:val="none" w:sz="0" w:space="0" w:color="auto" w:frame="1"/>
          <w:lang w:val="en-US"/>
        </w:rPr>
        <w:t>(</w:t>
      </w:r>
      <w:r w:rsidRPr="007A4FE4">
        <w:rPr>
          <w:rFonts w:ascii="Consolas" w:hAnsi="Consolas" w:cs="Consolas"/>
          <w:color w:val="4070A0"/>
          <w:spacing w:val="3"/>
          <w:sz w:val="20"/>
          <w:szCs w:val="20"/>
          <w:highlight w:val="cyan"/>
          <w:bdr w:val="none" w:sz="0" w:space="0" w:color="auto" w:frame="1"/>
          <w:lang w:val="en-US"/>
        </w:rPr>
        <w:t>"New York"</w:t>
      </w:r>
      <w:r w:rsidRPr="007A4FE4">
        <w:rPr>
          <w:rFonts w:ascii="Consolas" w:hAnsi="Consolas" w:cs="Consolas"/>
          <w:color w:val="333333"/>
          <w:spacing w:val="3"/>
          <w:sz w:val="20"/>
          <w:szCs w:val="20"/>
          <w:highlight w:val="cyan"/>
          <w:bdr w:val="none" w:sz="0" w:space="0" w:color="auto" w:frame="1"/>
          <w:lang w:val="en-US"/>
        </w:rPr>
        <w:t xml:space="preserve">, </w:t>
      </w:r>
      <w:r w:rsidRPr="007A4FE4">
        <w:rPr>
          <w:rFonts w:ascii="Consolas" w:hAnsi="Consolas" w:cs="Consolas"/>
          <w:color w:val="4070A0"/>
          <w:spacing w:val="3"/>
          <w:sz w:val="20"/>
          <w:szCs w:val="20"/>
          <w:highlight w:val="cyan"/>
          <w:bdr w:val="none" w:sz="0" w:space="0" w:color="auto" w:frame="1"/>
          <w:lang w:val="en-US"/>
        </w:rPr>
        <w:t>"Florida"</w:t>
      </w:r>
      <w:r w:rsidRPr="007A4FE4">
        <w:rPr>
          <w:rFonts w:ascii="Consolas" w:hAnsi="Consolas" w:cs="Consolas"/>
          <w:color w:val="333333"/>
          <w:spacing w:val="3"/>
          <w:sz w:val="20"/>
          <w:szCs w:val="20"/>
          <w:highlight w:val="cyan"/>
          <w:bdr w:val="none" w:sz="0" w:space="0" w:color="auto" w:frame="1"/>
          <w:lang w:val="en-US"/>
        </w:rPr>
        <w:t xml:space="preserve">, </w:t>
      </w:r>
      <w:r w:rsidRPr="007A4FE4">
        <w:rPr>
          <w:rFonts w:ascii="Consolas" w:hAnsi="Consolas" w:cs="Consolas"/>
          <w:color w:val="4070A0"/>
          <w:spacing w:val="3"/>
          <w:sz w:val="20"/>
          <w:szCs w:val="20"/>
          <w:highlight w:val="cyan"/>
          <w:bdr w:val="none" w:sz="0" w:space="0" w:color="auto" w:frame="1"/>
          <w:lang w:val="en-US"/>
        </w:rPr>
        <w:t>"Texas"</w:t>
      </w:r>
      <w:r w:rsidRPr="007A4FE4">
        <w:rPr>
          <w:rFonts w:ascii="Consolas" w:hAnsi="Consolas" w:cs="Consolas"/>
          <w:color w:val="333333"/>
          <w:spacing w:val="3"/>
          <w:sz w:val="20"/>
          <w:szCs w:val="20"/>
          <w:highlight w:val="cyan"/>
          <w:bdr w:val="none" w:sz="0" w:space="0" w:color="auto" w:frame="1"/>
          <w:lang w:val="en-US"/>
        </w:rPr>
        <w:t>))</w:t>
      </w:r>
    </w:p>
    <w:p w14:paraId="0AB94424" w14:textId="77777777" w:rsidR="00912BD9" w:rsidRPr="00912BD9" w:rsidRDefault="00912BD9" w:rsidP="00912BD9">
      <w:pPr>
        <w:rPr>
          <w:rFonts w:ascii="Calibri" w:hAnsi="Calibri" w:cs="Calibri"/>
          <w:lang w:val="en-US"/>
        </w:rPr>
      </w:pPr>
    </w:p>
    <w:p w14:paraId="354E4CFA" w14:textId="20A9314E" w:rsidR="00E24812" w:rsidRPr="0013605D" w:rsidRDefault="00E24812" w:rsidP="00E24812">
      <w:pPr>
        <w:pStyle w:val="berschrift1"/>
        <w:rPr>
          <w:rFonts w:ascii="Calibri" w:hAnsi="Calibri" w:cs="Calibri"/>
        </w:rPr>
      </w:pPr>
      <w:r w:rsidRPr="0013605D">
        <w:rPr>
          <w:rFonts w:ascii="Calibri" w:hAnsi="Calibri" w:cs="Calibri"/>
        </w:rPr>
        <w:t>II. Data Wrangling</w:t>
      </w:r>
    </w:p>
    <w:p w14:paraId="17EBE432" w14:textId="77777777" w:rsidR="00E24812" w:rsidRPr="0013605D" w:rsidRDefault="00A10D5E" w:rsidP="00E24812">
      <w:pPr>
        <w:rPr>
          <w:rFonts w:ascii="Calibri" w:hAnsi="Calibri" w:cs="Calibri"/>
          <w:b/>
          <w:bCs/>
        </w:rPr>
      </w:pPr>
      <w:proofErr w:type="spellStart"/>
      <w:proofErr w:type="gramStart"/>
      <w:r w:rsidRPr="0013605D">
        <w:rPr>
          <w:rFonts w:ascii="Calibri" w:hAnsi="Calibri" w:cs="Calibri"/>
          <w:b/>
          <w:bCs/>
        </w:rPr>
        <w:t>data.table</w:t>
      </w:r>
      <w:proofErr w:type="spellEnd"/>
      <w:proofErr w:type="gramEnd"/>
    </w:p>
    <w:p w14:paraId="25487BFE" w14:textId="5A441258" w:rsidR="00A10D5E" w:rsidRPr="00A05327" w:rsidRDefault="00A363CF" w:rsidP="008D7F84">
      <w:pPr>
        <w:pStyle w:val="Listenabsatz"/>
        <w:numPr>
          <w:ilvl w:val="0"/>
          <w:numId w:val="7"/>
        </w:numPr>
        <w:rPr>
          <w:rFonts w:ascii="Calibri" w:hAnsi="Calibri" w:cs="Calibri"/>
          <w:lang w:val="en-US"/>
        </w:rPr>
      </w:pPr>
      <w:r w:rsidRPr="00A363CF">
        <w:rPr>
          <w:rFonts w:ascii="Calibri" w:hAnsi="Calibri" w:cs="Calibri"/>
          <w:lang w:val="en-US"/>
        </w:rPr>
        <w:t xml:space="preserve">faster than df: </w:t>
      </w:r>
      <w:r w:rsidR="00A10D5E" w:rsidRPr="00A363CF">
        <w:rPr>
          <w:rFonts w:ascii="Calibri" w:hAnsi="Calibri" w:cs="Calibri"/>
          <w:lang w:val="en-US"/>
        </w:rPr>
        <w:t xml:space="preserve">Operates columns </w:t>
      </w:r>
      <w:r w:rsidR="00A10D5E" w:rsidRPr="00A363CF">
        <w:rPr>
          <w:rFonts w:ascii="Calibri" w:hAnsi="Calibri" w:cs="Calibri"/>
          <w:b/>
          <w:bCs/>
          <w:lang w:val="en-US"/>
        </w:rPr>
        <w:t>by</w:t>
      </w:r>
      <w:r w:rsidR="00A10D5E" w:rsidRPr="00A363CF">
        <w:rPr>
          <w:rFonts w:ascii="Calibri" w:hAnsi="Calibri" w:cs="Calibri"/>
          <w:lang w:val="en-US"/>
        </w:rPr>
        <w:t xml:space="preserve"> </w:t>
      </w:r>
      <w:r w:rsidR="00A10D5E" w:rsidRPr="00A363CF">
        <w:rPr>
          <w:rFonts w:ascii="Calibri" w:hAnsi="Calibri" w:cs="Calibri"/>
          <w:b/>
          <w:bCs/>
          <w:lang w:val="en-US"/>
        </w:rPr>
        <w:t>reference</w:t>
      </w:r>
    </w:p>
    <w:p w14:paraId="7B9B123C" w14:textId="36B6E9AF" w:rsidR="00085F3C" w:rsidRPr="00E21E1B" w:rsidRDefault="00085F3C" w:rsidP="00085F3C">
      <w:pPr>
        <w:pStyle w:val="Listenabsatz"/>
        <w:numPr>
          <w:ilvl w:val="1"/>
          <w:numId w:val="7"/>
        </w:numPr>
        <w:rPr>
          <w:rFonts w:ascii="Calibri" w:hAnsi="Calibri" w:cs="Calibri"/>
          <w:b/>
          <w:bCs/>
          <w:lang w:val="en-US"/>
        </w:rPr>
      </w:pPr>
      <w:r w:rsidRPr="00E21E1B">
        <w:rPr>
          <w:rFonts w:ascii="Calibri" w:hAnsi="Calibri" w:cs="Calibri"/>
          <w:lang w:val="en-US"/>
        </w:rPr>
        <w:t>R is not copying the data</w:t>
      </w:r>
    </w:p>
    <w:p w14:paraId="2CA80DA2" w14:textId="77777777" w:rsidR="00B9035A" w:rsidRPr="00B9035A" w:rsidRDefault="00B01DD8" w:rsidP="00B9035A">
      <w:pPr>
        <w:pStyle w:val="Listenabsatz"/>
        <w:numPr>
          <w:ilvl w:val="2"/>
          <w:numId w:val="7"/>
        </w:numPr>
        <w:rPr>
          <w:rFonts w:ascii="Calibri" w:hAnsi="Calibri" w:cs="Calibri"/>
          <w:b/>
          <w:bCs/>
          <w:lang w:val="en-US"/>
        </w:rPr>
      </w:pPr>
      <w:r>
        <w:rPr>
          <w:rFonts w:ascii="Calibri" w:hAnsi="Calibri" w:cs="Calibri"/>
          <w:lang w:val="en-US"/>
        </w:rPr>
        <w:t>because</w:t>
      </w:r>
      <w:r w:rsidR="00085F3C" w:rsidRPr="00E21E1B">
        <w:rPr>
          <w:rFonts w:ascii="Calibri" w:hAnsi="Calibri" w:cs="Calibri"/>
          <w:lang w:val="en-US"/>
        </w:rPr>
        <w:t xml:space="preserve"> overwriting the old </w:t>
      </w:r>
      <w:proofErr w:type="spellStart"/>
      <w:proofErr w:type="gramStart"/>
      <w:r w:rsidR="00085F3C" w:rsidRPr="00E21E1B">
        <w:rPr>
          <w:rFonts w:ascii="Calibri" w:hAnsi="Calibri" w:cs="Calibri"/>
          <w:lang w:val="en-US"/>
        </w:rPr>
        <w:t>data.table</w:t>
      </w:r>
      <w:proofErr w:type="spellEnd"/>
      <w:proofErr w:type="gramEnd"/>
      <w:r w:rsidR="00085F3C" w:rsidRPr="00E21E1B">
        <w:rPr>
          <w:rFonts w:ascii="Calibri" w:hAnsi="Calibri" w:cs="Calibri"/>
          <w:lang w:val="en-US"/>
        </w:rPr>
        <w:t>!</w:t>
      </w:r>
      <w:r>
        <w:rPr>
          <w:rFonts w:ascii="Calibri" w:hAnsi="Calibri" w:cs="Calibri"/>
          <w:lang w:val="en-US"/>
        </w:rPr>
        <w:t xml:space="preserve"> </w:t>
      </w:r>
    </w:p>
    <w:p w14:paraId="305BF08C" w14:textId="66BCDF1E" w:rsidR="00B01DD8" w:rsidRPr="00B9035A" w:rsidRDefault="00B01DD8" w:rsidP="00B9035A">
      <w:pPr>
        <w:pStyle w:val="Listenabsatz"/>
        <w:numPr>
          <w:ilvl w:val="3"/>
          <w:numId w:val="7"/>
        </w:numPr>
        <w:rPr>
          <w:rFonts w:ascii="Calibri" w:hAnsi="Calibri" w:cs="Calibri"/>
          <w:b/>
          <w:bCs/>
          <w:lang w:val="en-US"/>
        </w:rPr>
      </w:pPr>
      <w:proofErr w:type="spellStart"/>
      <w:r w:rsidRPr="00B9035A">
        <w:rPr>
          <w:rFonts w:ascii="Calibri" w:hAnsi="Calibri" w:cs="Calibri"/>
          <w:lang w:val="en-US"/>
        </w:rPr>
        <w:t>new_dt</w:t>
      </w:r>
      <w:proofErr w:type="spellEnd"/>
      <w:r w:rsidRPr="00B9035A">
        <w:rPr>
          <w:rFonts w:ascii="Calibri" w:hAnsi="Calibri" w:cs="Calibri"/>
          <w:lang w:val="en-US"/>
        </w:rPr>
        <w:t xml:space="preserve"> &lt;- </w:t>
      </w:r>
      <w:proofErr w:type="spellStart"/>
      <w:r w:rsidRPr="00B9035A">
        <w:rPr>
          <w:rFonts w:ascii="Calibri" w:hAnsi="Calibri" w:cs="Calibri"/>
          <w:lang w:val="en-US"/>
        </w:rPr>
        <w:t>old_dt</w:t>
      </w:r>
      <w:proofErr w:type="spellEnd"/>
      <w:r w:rsidRPr="00B9035A">
        <w:rPr>
          <w:rFonts w:ascii="Calibri" w:hAnsi="Calibri" w:cs="Calibri"/>
          <w:lang w:val="en-US"/>
        </w:rPr>
        <w:t xml:space="preserve"> </w:t>
      </w:r>
      <w:r w:rsidRPr="00B01DD8">
        <w:rPr>
          <w:lang w:val="en-US"/>
        </w:rPr>
        <w:sym w:font="Wingdings" w:char="F0E0"/>
      </w:r>
      <w:r w:rsidRPr="00B9035A">
        <w:rPr>
          <w:rFonts w:ascii="Calibri" w:hAnsi="Calibri" w:cs="Calibri"/>
          <w:lang w:val="en-US"/>
        </w:rPr>
        <w:t xml:space="preserve"> new object created, both point to same memory</w:t>
      </w:r>
      <w:r w:rsidR="00B9035A">
        <w:rPr>
          <w:rFonts w:ascii="Calibri" w:hAnsi="Calibri" w:cs="Calibri"/>
          <w:lang w:val="en-US"/>
        </w:rPr>
        <w:t xml:space="preserve"> </w:t>
      </w:r>
      <w:r w:rsidR="00B9035A" w:rsidRPr="00B9035A">
        <w:rPr>
          <w:rFonts w:ascii="Calibri" w:hAnsi="Calibri" w:cs="Calibri"/>
          <w:lang w:val="en-US"/>
        </w:rPr>
        <w:sym w:font="Wingdings" w:char="F0E0"/>
      </w:r>
      <w:r w:rsidR="00B9035A">
        <w:rPr>
          <w:rFonts w:ascii="Calibri" w:hAnsi="Calibri" w:cs="Calibri"/>
          <w:lang w:val="en-US"/>
        </w:rPr>
        <w:t xml:space="preserve"> </w:t>
      </w:r>
      <w:proofErr w:type="spellStart"/>
      <w:r w:rsidR="00B9035A">
        <w:rPr>
          <w:rFonts w:ascii="Calibri" w:hAnsi="Calibri" w:cs="Calibri"/>
          <w:lang w:val="en-US"/>
        </w:rPr>
        <w:t>old_dt</w:t>
      </w:r>
      <w:proofErr w:type="spellEnd"/>
      <w:r w:rsidR="00B9035A">
        <w:rPr>
          <w:rFonts w:ascii="Calibri" w:hAnsi="Calibri" w:cs="Calibri"/>
          <w:lang w:val="en-US"/>
        </w:rPr>
        <w:t xml:space="preserve"> will be affected by changes</w:t>
      </w:r>
    </w:p>
    <w:p w14:paraId="2A81B3ED" w14:textId="2DBEA2DB" w:rsidR="00085F3C" w:rsidRPr="00E21E1B" w:rsidRDefault="00085F3C" w:rsidP="00085F3C">
      <w:pPr>
        <w:pStyle w:val="Listenabsatz"/>
        <w:numPr>
          <w:ilvl w:val="2"/>
          <w:numId w:val="7"/>
        </w:numPr>
        <w:rPr>
          <w:rFonts w:ascii="Calibri" w:hAnsi="Calibri" w:cs="Calibri"/>
          <w:b/>
          <w:bCs/>
          <w:lang w:val="en-US"/>
        </w:rPr>
      </w:pPr>
      <w:r w:rsidRPr="00E21E1B">
        <w:rPr>
          <w:rFonts w:ascii="Calibri" w:hAnsi="Calibri" w:cs="Calibri"/>
          <w:lang w:val="en-US"/>
        </w:rPr>
        <w:t xml:space="preserve">-&gt; Create a </w:t>
      </w:r>
      <w:proofErr w:type="gramStart"/>
      <w:r w:rsidRPr="00E21E1B">
        <w:rPr>
          <w:rFonts w:ascii="Calibri" w:hAnsi="Calibri" w:cs="Calibri"/>
          <w:lang w:val="en-US"/>
        </w:rPr>
        <w:t>copy(</w:t>
      </w:r>
      <w:proofErr w:type="gramEnd"/>
      <w:r w:rsidRPr="00E21E1B">
        <w:rPr>
          <w:rFonts w:ascii="Calibri" w:hAnsi="Calibri" w:cs="Calibri"/>
          <w:lang w:val="en-US"/>
        </w:rPr>
        <w:t xml:space="preserve">) to </w:t>
      </w:r>
      <w:r w:rsidR="00313745">
        <w:rPr>
          <w:rFonts w:ascii="Calibri" w:hAnsi="Calibri" w:cs="Calibri"/>
          <w:lang w:val="en-US"/>
        </w:rPr>
        <w:t>avoid</w:t>
      </w:r>
      <w:r w:rsidRPr="00E21E1B">
        <w:rPr>
          <w:rFonts w:ascii="Calibri" w:hAnsi="Calibri" w:cs="Calibri"/>
          <w:lang w:val="en-US"/>
        </w:rPr>
        <w:t xml:space="preserve"> this</w:t>
      </w:r>
      <w:r w:rsidR="00B01DD8">
        <w:rPr>
          <w:rFonts w:ascii="Calibri" w:hAnsi="Calibri" w:cs="Calibri"/>
          <w:lang w:val="en-US"/>
        </w:rPr>
        <w:t xml:space="preserve"> </w:t>
      </w:r>
      <w:r w:rsidR="00B01DD8" w:rsidRPr="00B01DD8">
        <w:rPr>
          <w:rFonts w:ascii="Calibri" w:hAnsi="Calibri" w:cs="Calibri"/>
          <w:lang w:val="en-US"/>
        </w:rPr>
        <w:sym w:font="Wingdings" w:char="F0E0"/>
      </w:r>
      <w:r w:rsidR="00B01DD8">
        <w:rPr>
          <w:rFonts w:ascii="Calibri" w:hAnsi="Calibri" w:cs="Calibri"/>
          <w:lang w:val="en-US"/>
        </w:rPr>
        <w:t xml:space="preserve"> changes of the copy do not affect the old one</w:t>
      </w:r>
    </w:p>
    <w:p w14:paraId="690B8FDD" w14:textId="77777777" w:rsidR="00085F3C" w:rsidRPr="00085F3C" w:rsidRDefault="00085F3C" w:rsidP="00085F3C">
      <w:pPr>
        <w:rPr>
          <w:rFonts w:ascii="Calibri" w:hAnsi="Calibri" w:cs="Calibri"/>
          <w:lang w:val="en-US"/>
        </w:rPr>
      </w:pPr>
    </w:p>
    <w:p w14:paraId="27F58F95" w14:textId="77777777" w:rsidR="00E67109" w:rsidRPr="00E67109" w:rsidRDefault="00E67109" w:rsidP="00E67109">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rPr>
      </w:pPr>
      <w:proofErr w:type="gramStart"/>
      <w:r w:rsidRPr="00E67109">
        <w:rPr>
          <w:rFonts w:ascii="Consolas" w:hAnsi="Consolas" w:cs="Consolas"/>
          <w:color w:val="333333"/>
          <w:spacing w:val="3"/>
          <w:sz w:val="20"/>
          <w:szCs w:val="20"/>
          <w:bdr w:val="none" w:sz="0" w:space="0" w:color="auto" w:frame="1"/>
        </w:rPr>
        <w:t>DT[</w:t>
      </w:r>
      <w:proofErr w:type="gramEnd"/>
      <w:r w:rsidRPr="00E67109">
        <w:rPr>
          <w:rFonts w:ascii="Consolas" w:hAnsi="Consolas" w:cs="Consolas"/>
          <w:color w:val="333333"/>
          <w:spacing w:val="3"/>
          <w:sz w:val="20"/>
          <w:szCs w:val="20"/>
          <w:bdr w:val="none" w:sz="0" w:space="0" w:color="auto" w:frame="1"/>
        </w:rPr>
        <w:t xml:space="preserve"> i,  j,  </w:t>
      </w:r>
      <w:proofErr w:type="spellStart"/>
      <w:r w:rsidRPr="00E67109">
        <w:rPr>
          <w:rFonts w:ascii="Consolas" w:hAnsi="Consolas" w:cs="Consolas"/>
          <w:color w:val="333333"/>
          <w:spacing w:val="3"/>
          <w:sz w:val="20"/>
          <w:szCs w:val="20"/>
          <w:bdr w:val="none" w:sz="0" w:space="0" w:color="auto" w:frame="1"/>
        </w:rPr>
        <w:t>by</w:t>
      </w:r>
      <w:proofErr w:type="spellEnd"/>
      <w:r w:rsidRPr="00E67109">
        <w:rPr>
          <w:rFonts w:ascii="Consolas" w:hAnsi="Consolas" w:cs="Consolas"/>
          <w:color w:val="333333"/>
          <w:spacing w:val="3"/>
          <w:sz w:val="20"/>
          <w:szCs w:val="20"/>
          <w:bdr w:val="none" w:sz="0" w:space="0" w:color="auto" w:frame="1"/>
        </w:rPr>
        <w:t xml:space="preserve"> ] #</w:t>
      </w:r>
    </w:p>
    <w:p w14:paraId="129220D2" w14:textId="77777777" w:rsidR="00E67109" w:rsidRPr="00E67109" w:rsidRDefault="00E67109" w:rsidP="00E67109">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rPr>
      </w:pPr>
      <w:r w:rsidRPr="00E67109">
        <w:rPr>
          <w:rFonts w:ascii="Consolas" w:hAnsi="Consolas" w:cs="Consolas"/>
          <w:color w:val="333333"/>
          <w:spacing w:val="3"/>
          <w:sz w:val="20"/>
          <w:szCs w:val="20"/>
          <w:bdr w:val="none" w:sz="0" w:space="0" w:color="auto" w:frame="1"/>
        </w:rPr>
        <w:t xml:space="preserve">    |   |   |</w:t>
      </w:r>
    </w:p>
    <w:p w14:paraId="0B01DC07" w14:textId="77777777" w:rsidR="00E67109" w:rsidRPr="00E67109" w:rsidRDefault="00E67109" w:rsidP="00E67109">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rPr>
      </w:pPr>
      <w:r w:rsidRPr="00E67109">
        <w:rPr>
          <w:rFonts w:ascii="Consolas" w:hAnsi="Consolas" w:cs="Consolas"/>
          <w:color w:val="333333"/>
          <w:spacing w:val="3"/>
          <w:sz w:val="20"/>
          <w:szCs w:val="20"/>
          <w:bdr w:val="none" w:sz="0" w:space="0" w:color="auto" w:frame="1"/>
        </w:rPr>
        <w:t xml:space="preserve">    |   |    -------&gt; </w:t>
      </w:r>
      <w:proofErr w:type="spellStart"/>
      <w:r w:rsidRPr="00E67109">
        <w:rPr>
          <w:rFonts w:ascii="Consolas" w:hAnsi="Consolas" w:cs="Consolas"/>
          <w:color w:val="333333"/>
          <w:spacing w:val="3"/>
          <w:sz w:val="20"/>
          <w:szCs w:val="20"/>
          <w:bdr w:val="none" w:sz="0" w:space="0" w:color="auto" w:frame="1"/>
        </w:rPr>
        <w:t>grouped</w:t>
      </w:r>
      <w:proofErr w:type="spellEnd"/>
      <w:r w:rsidRPr="00E67109">
        <w:rPr>
          <w:rFonts w:ascii="Consolas" w:hAnsi="Consolas" w:cs="Consolas"/>
          <w:color w:val="333333"/>
          <w:spacing w:val="3"/>
          <w:sz w:val="20"/>
          <w:szCs w:val="20"/>
          <w:bdr w:val="none" w:sz="0" w:space="0" w:color="auto" w:frame="1"/>
        </w:rPr>
        <w:t xml:space="preserve"> </w:t>
      </w:r>
      <w:proofErr w:type="spellStart"/>
      <w:r w:rsidRPr="00E67109">
        <w:rPr>
          <w:rFonts w:ascii="Consolas" w:hAnsi="Consolas" w:cs="Consolas"/>
          <w:color w:val="333333"/>
          <w:spacing w:val="3"/>
          <w:sz w:val="20"/>
          <w:szCs w:val="20"/>
          <w:bdr w:val="none" w:sz="0" w:space="0" w:color="auto" w:frame="1"/>
        </w:rPr>
        <w:t>by</w:t>
      </w:r>
      <w:proofErr w:type="spellEnd"/>
      <w:r w:rsidRPr="00E67109">
        <w:rPr>
          <w:rFonts w:ascii="Consolas" w:hAnsi="Consolas" w:cs="Consolas"/>
          <w:color w:val="333333"/>
          <w:spacing w:val="3"/>
          <w:sz w:val="20"/>
          <w:szCs w:val="20"/>
          <w:bdr w:val="none" w:sz="0" w:space="0" w:color="auto" w:frame="1"/>
        </w:rPr>
        <w:t xml:space="preserve"> </w:t>
      </w:r>
      <w:proofErr w:type="spellStart"/>
      <w:r w:rsidRPr="00E67109">
        <w:rPr>
          <w:rFonts w:ascii="Consolas" w:hAnsi="Consolas" w:cs="Consolas"/>
          <w:color w:val="333333"/>
          <w:spacing w:val="3"/>
          <w:sz w:val="20"/>
          <w:szCs w:val="20"/>
          <w:bdr w:val="none" w:sz="0" w:space="0" w:color="auto" w:frame="1"/>
        </w:rPr>
        <w:t>what</w:t>
      </w:r>
      <w:proofErr w:type="spellEnd"/>
      <w:r w:rsidRPr="00E67109">
        <w:rPr>
          <w:rFonts w:ascii="Consolas" w:hAnsi="Consolas" w:cs="Consolas"/>
          <w:color w:val="333333"/>
          <w:spacing w:val="3"/>
          <w:sz w:val="20"/>
          <w:szCs w:val="20"/>
          <w:bdr w:val="none" w:sz="0" w:space="0" w:color="auto" w:frame="1"/>
        </w:rPr>
        <w:t>?</w:t>
      </w:r>
    </w:p>
    <w:p w14:paraId="6162B3CF" w14:textId="0DD52700" w:rsidR="00E67109" w:rsidRPr="00E67109" w:rsidRDefault="00E67109" w:rsidP="00E67109">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E67109">
        <w:rPr>
          <w:rFonts w:ascii="Consolas" w:hAnsi="Consolas" w:cs="Consolas"/>
          <w:color w:val="333333"/>
          <w:spacing w:val="3"/>
          <w:sz w:val="20"/>
          <w:szCs w:val="20"/>
          <w:bdr w:val="none" w:sz="0" w:space="0" w:color="auto" w:frame="1"/>
          <w:lang w:val="en-US"/>
        </w:rPr>
        <w:t xml:space="preserve">    |    -------&gt; what to do with the columns?</w:t>
      </w:r>
      <w:r w:rsidR="00085F3C">
        <w:rPr>
          <w:rFonts w:ascii="Consolas" w:hAnsi="Consolas" w:cs="Consolas"/>
          <w:color w:val="333333"/>
          <w:spacing w:val="3"/>
          <w:sz w:val="20"/>
          <w:szCs w:val="20"/>
          <w:bdr w:val="none" w:sz="0" w:space="0" w:color="auto" w:frame="1"/>
          <w:lang w:val="en-US"/>
        </w:rPr>
        <w:t xml:space="preserve"> </w:t>
      </w:r>
      <w:r w:rsidR="00A363CF">
        <w:rPr>
          <w:rFonts w:ascii="Consolas" w:hAnsi="Consolas" w:cs="Consolas"/>
          <w:color w:val="333333"/>
          <w:spacing w:val="3"/>
          <w:sz w:val="20"/>
          <w:szCs w:val="20"/>
          <w:bdr w:val="none" w:sz="0" w:space="0" w:color="auto" w:frame="1"/>
          <w:lang w:val="en-US"/>
        </w:rPr>
        <w:t>Computations</w:t>
      </w:r>
    </w:p>
    <w:p w14:paraId="6FA01FE4" w14:textId="77777777" w:rsidR="00E67109" w:rsidRPr="00E67109" w:rsidRDefault="00E67109" w:rsidP="00E67109">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rPr>
      </w:pPr>
      <w:r w:rsidRPr="00E67109">
        <w:rPr>
          <w:rFonts w:ascii="Consolas" w:hAnsi="Consolas" w:cs="Consolas"/>
          <w:color w:val="333333"/>
          <w:spacing w:val="3"/>
          <w:sz w:val="20"/>
          <w:szCs w:val="20"/>
          <w:bdr w:val="none" w:sz="0" w:space="0" w:color="auto" w:frame="1"/>
          <w:lang w:val="en-US"/>
        </w:rPr>
        <w:t xml:space="preserve">     </w:t>
      </w:r>
      <w:r w:rsidRPr="00E67109">
        <w:rPr>
          <w:rFonts w:ascii="Consolas" w:hAnsi="Consolas" w:cs="Consolas"/>
          <w:color w:val="333333"/>
          <w:spacing w:val="3"/>
          <w:sz w:val="20"/>
          <w:szCs w:val="20"/>
          <w:bdr w:val="none" w:sz="0" w:space="0" w:color="auto" w:frame="1"/>
        </w:rPr>
        <w:t xml:space="preserve">---&gt; on </w:t>
      </w:r>
      <w:proofErr w:type="spellStart"/>
      <w:r w:rsidRPr="00E67109">
        <w:rPr>
          <w:rFonts w:ascii="Consolas" w:hAnsi="Consolas" w:cs="Consolas"/>
          <w:color w:val="333333"/>
          <w:spacing w:val="3"/>
          <w:sz w:val="20"/>
          <w:szCs w:val="20"/>
          <w:bdr w:val="none" w:sz="0" w:space="0" w:color="auto" w:frame="1"/>
        </w:rPr>
        <w:t>which</w:t>
      </w:r>
      <w:proofErr w:type="spellEnd"/>
      <w:r w:rsidRPr="00E67109">
        <w:rPr>
          <w:rFonts w:ascii="Consolas" w:hAnsi="Consolas" w:cs="Consolas"/>
          <w:color w:val="333333"/>
          <w:spacing w:val="3"/>
          <w:sz w:val="20"/>
          <w:szCs w:val="20"/>
          <w:bdr w:val="none" w:sz="0" w:space="0" w:color="auto" w:frame="1"/>
        </w:rPr>
        <w:t xml:space="preserve"> </w:t>
      </w:r>
      <w:proofErr w:type="spellStart"/>
      <w:r w:rsidRPr="00E67109">
        <w:rPr>
          <w:rFonts w:ascii="Consolas" w:hAnsi="Consolas" w:cs="Consolas"/>
          <w:color w:val="333333"/>
          <w:spacing w:val="3"/>
          <w:sz w:val="20"/>
          <w:szCs w:val="20"/>
          <w:bdr w:val="none" w:sz="0" w:space="0" w:color="auto" w:frame="1"/>
        </w:rPr>
        <w:t>rows</w:t>
      </w:r>
      <w:proofErr w:type="spellEnd"/>
      <w:r w:rsidRPr="00E67109">
        <w:rPr>
          <w:rFonts w:ascii="Consolas" w:hAnsi="Consolas" w:cs="Consolas"/>
          <w:color w:val="333333"/>
          <w:spacing w:val="3"/>
          <w:sz w:val="20"/>
          <w:szCs w:val="20"/>
          <w:bdr w:val="none" w:sz="0" w:space="0" w:color="auto" w:frame="1"/>
        </w:rPr>
        <w:t>?</w:t>
      </w:r>
    </w:p>
    <w:p w14:paraId="0CE7F986" w14:textId="34EE4CCE" w:rsidR="00E67109" w:rsidRDefault="00E67109" w:rsidP="00E67109">
      <w:pPr>
        <w:rPr>
          <w:rFonts w:ascii="Calibri" w:hAnsi="Calibri" w:cs="Calibri"/>
          <w:b/>
          <w:bCs/>
          <w:lang w:val="en-US"/>
        </w:rPr>
      </w:pPr>
    </w:p>
    <w:p w14:paraId="35055B1F" w14:textId="7BF15E10" w:rsidR="00E67109" w:rsidRPr="00E67109" w:rsidRDefault="003304D2" w:rsidP="00E67109">
      <w:pPr>
        <w:rPr>
          <w:rFonts w:ascii="Calibri" w:hAnsi="Calibri" w:cs="Calibri"/>
          <w:b/>
          <w:bCs/>
          <w:lang w:val="en-US"/>
        </w:rPr>
      </w:pPr>
      <w:r>
        <w:rPr>
          <w:rFonts w:ascii="Calibri" w:hAnsi="Calibri" w:cs="Calibri"/>
          <w:b/>
          <w:bCs/>
          <w:lang w:val="en-US"/>
        </w:rPr>
        <w:t xml:space="preserve">Creating a </w:t>
      </w:r>
      <w:proofErr w:type="spellStart"/>
      <w:proofErr w:type="gramStart"/>
      <w:r>
        <w:rPr>
          <w:rFonts w:ascii="Calibri" w:hAnsi="Calibri" w:cs="Calibri"/>
          <w:b/>
          <w:bCs/>
          <w:lang w:val="en-US"/>
        </w:rPr>
        <w:t>data.table</w:t>
      </w:r>
      <w:proofErr w:type="spellEnd"/>
      <w:proofErr w:type="gramEnd"/>
      <w:r>
        <w:rPr>
          <w:rFonts w:ascii="Calibri" w:hAnsi="Calibri" w:cs="Calibri"/>
          <w:b/>
          <w:bCs/>
          <w:lang w:val="en-US"/>
        </w:rPr>
        <w:t>:</w:t>
      </w:r>
    </w:p>
    <w:p w14:paraId="6C93EBEA" w14:textId="08F3D2BB" w:rsidR="00640AA0" w:rsidRPr="00640AA0" w:rsidRDefault="00640AA0" w:rsidP="00640AA0">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r w:rsidRPr="00640AA0">
        <w:rPr>
          <w:rFonts w:ascii="Consolas" w:hAnsi="Consolas" w:cs="Consolas"/>
          <w:color w:val="333333"/>
          <w:spacing w:val="3"/>
          <w:sz w:val="20"/>
          <w:szCs w:val="20"/>
          <w:bdr w:val="none" w:sz="0" w:space="0" w:color="auto" w:frame="1"/>
          <w:lang w:val="en-US"/>
        </w:rPr>
        <w:t>DT &lt;-</w:t>
      </w:r>
      <w:r w:rsidRPr="00640AA0">
        <w:rPr>
          <w:rFonts w:ascii="Consolas" w:hAnsi="Consolas" w:cs="Consolas"/>
          <w:color w:val="4070A0"/>
          <w:spacing w:val="3"/>
          <w:sz w:val="20"/>
          <w:szCs w:val="20"/>
          <w:bdr w:val="none" w:sz="0" w:space="0" w:color="auto" w:frame="1"/>
          <w:lang w:val="en-US"/>
        </w:rPr>
        <w:t xml:space="preserve"> </w:t>
      </w:r>
      <w:proofErr w:type="spellStart"/>
      <w:proofErr w:type="gramStart"/>
      <w:r w:rsidRPr="00640AA0">
        <w:rPr>
          <w:rFonts w:ascii="Consolas" w:hAnsi="Consolas" w:cs="Consolas"/>
          <w:b/>
          <w:bCs/>
          <w:color w:val="007020"/>
          <w:spacing w:val="3"/>
          <w:sz w:val="20"/>
          <w:szCs w:val="20"/>
          <w:bdr w:val="none" w:sz="0" w:space="0" w:color="auto" w:frame="1"/>
          <w:lang w:val="en-US"/>
        </w:rPr>
        <w:t>data.table</w:t>
      </w:r>
      <w:proofErr w:type="spellEnd"/>
      <w:proofErr w:type="gramEnd"/>
      <w:r w:rsidRPr="00640AA0">
        <w:rPr>
          <w:rFonts w:ascii="Consolas" w:hAnsi="Consolas" w:cs="Consolas"/>
          <w:color w:val="333333"/>
          <w:spacing w:val="3"/>
          <w:sz w:val="20"/>
          <w:szCs w:val="20"/>
          <w:bdr w:val="none" w:sz="0" w:space="0" w:color="auto" w:frame="1"/>
          <w:lang w:val="en-US"/>
        </w:rPr>
        <w:t>(</w:t>
      </w:r>
      <w:r w:rsidRPr="00640AA0">
        <w:rPr>
          <w:rFonts w:ascii="Consolas" w:hAnsi="Consolas" w:cs="Consolas"/>
          <w:color w:val="902000"/>
          <w:spacing w:val="3"/>
          <w:sz w:val="20"/>
          <w:szCs w:val="20"/>
          <w:bdr w:val="none" w:sz="0" w:space="0" w:color="auto" w:frame="1"/>
          <w:lang w:val="en-US"/>
        </w:rPr>
        <w:t>x =</w:t>
      </w:r>
      <w:r w:rsidRPr="00640AA0">
        <w:rPr>
          <w:rFonts w:ascii="Consolas" w:hAnsi="Consolas" w:cs="Consolas"/>
          <w:color w:val="333333"/>
          <w:spacing w:val="3"/>
          <w:sz w:val="20"/>
          <w:szCs w:val="20"/>
          <w:bdr w:val="none" w:sz="0" w:space="0" w:color="auto" w:frame="1"/>
          <w:lang w:val="en-US"/>
        </w:rPr>
        <w:t xml:space="preserve"> </w:t>
      </w:r>
      <w:r w:rsidRPr="00640AA0">
        <w:rPr>
          <w:rFonts w:ascii="Consolas" w:hAnsi="Consolas" w:cs="Consolas"/>
          <w:b/>
          <w:bCs/>
          <w:color w:val="007020"/>
          <w:spacing w:val="3"/>
          <w:sz w:val="20"/>
          <w:szCs w:val="20"/>
          <w:bdr w:val="none" w:sz="0" w:space="0" w:color="auto" w:frame="1"/>
          <w:lang w:val="en-US"/>
        </w:rPr>
        <w:t>rep</w:t>
      </w:r>
      <w:r w:rsidRPr="00640AA0">
        <w:rPr>
          <w:rFonts w:ascii="Consolas" w:hAnsi="Consolas" w:cs="Consolas"/>
          <w:color w:val="333333"/>
          <w:spacing w:val="3"/>
          <w:sz w:val="20"/>
          <w:szCs w:val="20"/>
          <w:bdr w:val="none" w:sz="0" w:space="0" w:color="auto" w:frame="1"/>
          <w:lang w:val="en-US"/>
        </w:rPr>
        <w:t>(</w:t>
      </w:r>
      <w:r w:rsidRPr="00640AA0">
        <w:rPr>
          <w:rFonts w:ascii="Consolas" w:hAnsi="Consolas" w:cs="Consolas"/>
          <w:b/>
          <w:bCs/>
          <w:color w:val="007020"/>
          <w:spacing w:val="3"/>
          <w:sz w:val="20"/>
          <w:szCs w:val="20"/>
          <w:bdr w:val="none" w:sz="0" w:space="0" w:color="auto" w:frame="1"/>
          <w:lang w:val="en-US"/>
        </w:rPr>
        <w:t>c</w:t>
      </w:r>
      <w:r w:rsidRPr="00640AA0">
        <w:rPr>
          <w:rFonts w:ascii="Consolas" w:hAnsi="Consolas" w:cs="Consolas"/>
          <w:color w:val="333333"/>
          <w:spacing w:val="3"/>
          <w:sz w:val="20"/>
          <w:szCs w:val="20"/>
          <w:bdr w:val="none" w:sz="0" w:space="0" w:color="auto" w:frame="1"/>
          <w:lang w:val="en-US"/>
        </w:rPr>
        <w:t>(</w:t>
      </w:r>
      <w:r w:rsidRPr="00640AA0">
        <w:rPr>
          <w:rFonts w:ascii="Consolas" w:hAnsi="Consolas" w:cs="Consolas"/>
          <w:color w:val="4070A0"/>
          <w:spacing w:val="3"/>
          <w:sz w:val="20"/>
          <w:szCs w:val="20"/>
          <w:bdr w:val="none" w:sz="0" w:space="0" w:color="auto" w:frame="1"/>
          <w:lang w:val="en-US"/>
        </w:rPr>
        <w:t>"</w:t>
      </w:r>
      <w:proofErr w:type="spellStart"/>
      <w:r w:rsidRPr="00640AA0">
        <w:rPr>
          <w:rFonts w:ascii="Consolas" w:hAnsi="Consolas" w:cs="Consolas"/>
          <w:color w:val="4070A0"/>
          <w:spacing w:val="3"/>
          <w:sz w:val="20"/>
          <w:szCs w:val="20"/>
          <w:bdr w:val="none" w:sz="0" w:space="0" w:color="auto" w:frame="1"/>
          <w:lang w:val="en-US"/>
        </w:rPr>
        <w:t>a"</w:t>
      </w:r>
      <w:r w:rsidRPr="00640AA0">
        <w:rPr>
          <w:rFonts w:ascii="Consolas" w:hAnsi="Consolas" w:cs="Consolas"/>
          <w:color w:val="333333"/>
          <w:spacing w:val="3"/>
          <w:sz w:val="20"/>
          <w:szCs w:val="20"/>
          <w:bdr w:val="none" w:sz="0" w:space="0" w:color="auto" w:frame="1"/>
          <w:lang w:val="en-US"/>
        </w:rPr>
        <w:t>,</w:t>
      </w:r>
      <w:r w:rsidRPr="00640AA0">
        <w:rPr>
          <w:rFonts w:ascii="Consolas" w:hAnsi="Consolas" w:cs="Consolas"/>
          <w:color w:val="4070A0"/>
          <w:spacing w:val="3"/>
          <w:sz w:val="20"/>
          <w:szCs w:val="20"/>
          <w:bdr w:val="none" w:sz="0" w:space="0" w:color="auto" w:frame="1"/>
          <w:lang w:val="en-US"/>
        </w:rPr>
        <w:t>"b"</w:t>
      </w:r>
      <w:r w:rsidRPr="00640AA0">
        <w:rPr>
          <w:rFonts w:ascii="Consolas" w:hAnsi="Consolas" w:cs="Consolas"/>
          <w:color w:val="333333"/>
          <w:spacing w:val="3"/>
          <w:sz w:val="20"/>
          <w:szCs w:val="20"/>
          <w:bdr w:val="none" w:sz="0" w:space="0" w:color="auto" w:frame="1"/>
          <w:lang w:val="en-US"/>
        </w:rPr>
        <w:t>,</w:t>
      </w:r>
      <w:r w:rsidRPr="00640AA0">
        <w:rPr>
          <w:rFonts w:ascii="Consolas" w:hAnsi="Consolas" w:cs="Consolas"/>
          <w:color w:val="4070A0"/>
          <w:spacing w:val="3"/>
          <w:sz w:val="20"/>
          <w:szCs w:val="20"/>
          <w:bdr w:val="none" w:sz="0" w:space="0" w:color="auto" w:frame="1"/>
          <w:lang w:val="en-US"/>
        </w:rPr>
        <w:t>"c</w:t>
      </w:r>
      <w:proofErr w:type="spellEnd"/>
      <w:r w:rsidRPr="00640AA0">
        <w:rPr>
          <w:rFonts w:ascii="Consolas" w:hAnsi="Consolas" w:cs="Consolas"/>
          <w:color w:val="4070A0"/>
          <w:spacing w:val="3"/>
          <w:sz w:val="20"/>
          <w:szCs w:val="20"/>
          <w:bdr w:val="none" w:sz="0" w:space="0" w:color="auto" w:frame="1"/>
          <w:lang w:val="en-US"/>
        </w:rPr>
        <w:t>"</w:t>
      </w:r>
      <w:r w:rsidRPr="00640AA0">
        <w:rPr>
          <w:rFonts w:ascii="Consolas" w:hAnsi="Consolas" w:cs="Consolas"/>
          <w:color w:val="333333"/>
          <w:spacing w:val="3"/>
          <w:sz w:val="20"/>
          <w:szCs w:val="20"/>
          <w:bdr w:val="none" w:sz="0" w:space="0" w:color="auto" w:frame="1"/>
          <w:lang w:val="en-US"/>
        </w:rPr>
        <w:t xml:space="preserve">), </w:t>
      </w:r>
      <w:r w:rsidRPr="00640AA0">
        <w:rPr>
          <w:rFonts w:ascii="Consolas" w:hAnsi="Consolas" w:cs="Consolas"/>
          <w:color w:val="902000"/>
          <w:spacing w:val="3"/>
          <w:sz w:val="20"/>
          <w:szCs w:val="20"/>
          <w:bdr w:val="none" w:sz="0" w:space="0" w:color="auto" w:frame="1"/>
          <w:lang w:val="en-US"/>
        </w:rPr>
        <w:t>each =</w:t>
      </w:r>
      <w:r w:rsidRPr="00640AA0">
        <w:rPr>
          <w:rFonts w:ascii="Consolas" w:hAnsi="Consolas" w:cs="Consolas"/>
          <w:color w:val="333333"/>
          <w:spacing w:val="3"/>
          <w:sz w:val="20"/>
          <w:szCs w:val="20"/>
          <w:bdr w:val="none" w:sz="0" w:space="0" w:color="auto" w:frame="1"/>
          <w:lang w:val="en-US"/>
        </w:rPr>
        <w:t xml:space="preserve"> </w:t>
      </w:r>
      <w:r w:rsidRPr="00640AA0">
        <w:rPr>
          <w:rFonts w:ascii="Consolas" w:hAnsi="Consolas" w:cs="Consolas"/>
          <w:color w:val="40A070"/>
          <w:spacing w:val="3"/>
          <w:sz w:val="20"/>
          <w:szCs w:val="20"/>
          <w:bdr w:val="none" w:sz="0" w:space="0" w:color="auto" w:frame="1"/>
          <w:lang w:val="en-US"/>
        </w:rPr>
        <w:t>3</w:t>
      </w:r>
      <w:r w:rsidRPr="00640AA0">
        <w:rPr>
          <w:rFonts w:ascii="Consolas" w:hAnsi="Consolas" w:cs="Consolas"/>
          <w:color w:val="333333"/>
          <w:spacing w:val="3"/>
          <w:sz w:val="20"/>
          <w:szCs w:val="20"/>
          <w:bdr w:val="none" w:sz="0" w:space="0" w:color="auto" w:frame="1"/>
          <w:lang w:val="en-US"/>
        </w:rPr>
        <w:t xml:space="preserve">), </w:t>
      </w:r>
      <w:r w:rsidRPr="00640AA0">
        <w:rPr>
          <w:rFonts w:ascii="Consolas" w:hAnsi="Consolas" w:cs="Consolas"/>
          <w:color w:val="902000"/>
          <w:spacing w:val="3"/>
          <w:sz w:val="20"/>
          <w:szCs w:val="20"/>
          <w:bdr w:val="none" w:sz="0" w:space="0" w:color="auto" w:frame="1"/>
          <w:lang w:val="en-US"/>
        </w:rPr>
        <w:t>y =</w:t>
      </w:r>
      <w:r w:rsidRPr="00640AA0">
        <w:rPr>
          <w:rFonts w:ascii="Consolas" w:hAnsi="Consolas" w:cs="Consolas"/>
          <w:color w:val="333333"/>
          <w:spacing w:val="3"/>
          <w:sz w:val="20"/>
          <w:szCs w:val="20"/>
          <w:bdr w:val="none" w:sz="0" w:space="0" w:color="auto" w:frame="1"/>
          <w:lang w:val="en-US"/>
        </w:rPr>
        <w:t xml:space="preserve"> </w:t>
      </w:r>
      <w:r w:rsidRPr="00640AA0">
        <w:rPr>
          <w:rFonts w:ascii="Consolas" w:hAnsi="Consolas" w:cs="Consolas"/>
          <w:b/>
          <w:bCs/>
          <w:color w:val="007020"/>
          <w:spacing w:val="3"/>
          <w:sz w:val="20"/>
          <w:szCs w:val="20"/>
          <w:bdr w:val="none" w:sz="0" w:space="0" w:color="auto" w:frame="1"/>
          <w:lang w:val="en-US"/>
        </w:rPr>
        <w:t>c</w:t>
      </w:r>
      <w:r w:rsidRPr="00640AA0">
        <w:rPr>
          <w:rFonts w:ascii="Consolas" w:hAnsi="Consolas" w:cs="Consolas"/>
          <w:color w:val="333333"/>
          <w:spacing w:val="3"/>
          <w:sz w:val="20"/>
          <w:szCs w:val="20"/>
          <w:bdr w:val="none" w:sz="0" w:space="0" w:color="auto" w:frame="1"/>
          <w:lang w:val="en-US"/>
        </w:rPr>
        <w:t>(</w:t>
      </w:r>
      <w:r w:rsidRPr="00640AA0">
        <w:rPr>
          <w:rFonts w:ascii="Consolas" w:hAnsi="Consolas" w:cs="Consolas"/>
          <w:color w:val="40A070"/>
          <w:spacing w:val="3"/>
          <w:sz w:val="20"/>
          <w:szCs w:val="20"/>
          <w:bdr w:val="none" w:sz="0" w:space="0" w:color="auto" w:frame="1"/>
          <w:lang w:val="en-US"/>
        </w:rPr>
        <w:t>1</w:t>
      </w:r>
      <w:r w:rsidRPr="00640AA0">
        <w:rPr>
          <w:rFonts w:ascii="Consolas" w:hAnsi="Consolas" w:cs="Consolas"/>
          <w:color w:val="333333"/>
          <w:spacing w:val="3"/>
          <w:sz w:val="20"/>
          <w:szCs w:val="20"/>
          <w:bdr w:val="none" w:sz="0" w:space="0" w:color="auto" w:frame="1"/>
          <w:lang w:val="en-US"/>
        </w:rPr>
        <w:t xml:space="preserve">, </w:t>
      </w:r>
      <w:r w:rsidRPr="00640AA0">
        <w:rPr>
          <w:rFonts w:ascii="Consolas" w:hAnsi="Consolas" w:cs="Consolas"/>
          <w:color w:val="40A070"/>
          <w:spacing w:val="3"/>
          <w:sz w:val="20"/>
          <w:szCs w:val="20"/>
          <w:bdr w:val="none" w:sz="0" w:space="0" w:color="auto" w:frame="1"/>
          <w:lang w:val="en-US"/>
        </w:rPr>
        <w:t>3</w:t>
      </w:r>
      <w:r w:rsidRPr="00640AA0">
        <w:rPr>
          <w:rFonts w:ascii="Consolas" w:hAnsi="Consolas" w:cs="Consolas"/>
          <w:color w:val="333333"/>
          <w:spacing w:val="3"/>
          <w:sz w:val="20"/>
          <w:szCs w:val="20"/>
          <w:bdr w:val="none" w:sz="0" w:space="0" w:color="auto" w:frame="1"/>
          <w:lang w:val="en-US"/>
        </w:rPr>
        <w:t xml:space="preserve">, </w:t>
      </w:r>
      <w:r w:rsidRPr="00640AA0">
        <w:rPr>
          <w:rFonts w:ascii="Consolas" w:hAnsi="Consolas" w:cs="Consolas"/>
          <w:color w:val="40A070"/>
          <w:spacing w:val="3"/>
          <w:sz w:val="20"/>
          <w:szCs w:val="20"/>
          <w:bdr w:val="none" w:sz="0" w:space="0" w:color="auto" w:frame="1"/>
          <w:lang w:val="en-US"/>
        </w:rPr>
        <w:t>6</w:t>
      </w:r>
      <w:r w:rsidRPr="00640AA0">
        <w:rPr>
          <w:rFonts w:ascii="Consolas" w:hAnsi="Consolas" w:cs="Consolas"/>
          <w:color w:val="333333"/>
          <w:spacing w:val="3"/>
          <w:sz w:val="20"/>
          <w:szCs w:val="20"/>
          <w:bdr w:val="none" w:sz="0" w:space="0" w:color="auto" w:frame="1"/>
          <w:lang w:val="en-US"/>
        </w:rPr>
        <w:t xml:space="preserve">), </w:t>
      </w:r>
      <w:r w:rsidRPr="00640AA0">
        <w:rPr>
          <w:rFonts w:ascii="Consolas" w:hAnsi="Consolas" w:cs="Consolas"/>
          <w:color w:val="902000"/>
          <w:spacing w:val="3"/>
          <w:sz w:val="20"/>
          <w:szCs w:val="20"/>
          <w:bdr w:val="none" w:sz="0" w:space="0" w:color="auto" w:frame="1"/>
          <w:lang w:val="en-US"/>
        </w:rPr>
        <w:t>v =</w:t>
      </w:r>
      <w:r w:rsidRPr="00640AA0">
        <w:rPr>
          <w:rFonts w:ascii="Consolas" w:hAnsi="Consolas" w:cs="Consolas"/>
          <w:color w:val="333333"/>
          <w:spacing w:val="3"/>
          <w:sz w:val="20"/>
          <w:szCs w:val="20"/>
          <w:bdr w:val="none" w:sz="0" w:space="0" w:color="auto" w:frame="1"/>
          <w:lang w:val="en-US"/>
        </w:rPr>
        <w:t xml:space="preserve"> </w:t>
      </w:r>
      <w:r w:rsidRPr="00640AA0">
        <w:rPr>
          <w:rFonts w:ascii="Consolas" w:hAnsi="Consolas" w:cs="Consolas"/>
          <w:color w:val="40A070"/>
          <w:spacing w:val="3"/>
          <w:sz w:val="20"/>
          <w:szCs w:val="20"/>
          <w:bdr w:val="none" w:sz="0" w:space="0" w:color="auto" w:frame="1"/>
          <w:lang w:val="en-US"/>
        </w:rPr>
        <w:t>1</w:t>
      </w:r>
      <w:r w:rsidRPr="00640AA0">
        <w:rPr>
          <w:rFonts w:ascii="Consolas" w:hAnsi="Consolas" w:cs="Consolas"/>
          <w:color w:val="666666"/>
          <w:spacing w:val="3"/>
          <w:sz w:val="20"/>
          <w:szCs w:val="20"/>
          <w:bdr w:val="none" w:sz="0" w:space="0" w:color="auto" w:frame="1"/>
          <w:lang w:val="en-US"/>
        </w:rPr>
        <w:t>:</w:t>
      </w:r>
      <w:r w:rsidRPr="00640AA0">
        <w:rPr>
          <w:rFonts w:ascii="Consolas" w:hAnsi="Consolas" w:cs="Consolas"/>
          <w:color w:val="40A070"/>
          <w:spacing w:val="3"/>
          <w:sz w:val="20"/>
          <w:szCs w:val="20"/>
          <w:bdr w:val="none" w:sz="0" w:space="0" w:color="auto" w:frame="1"/>
          <w:lang w:val="en-US"/>
        </w:rPr>
        <w:t>9</w:t>
      </w:r>
      <w:r w:rsidRPr="00640AA0">
        <w:rPr>
          <w:rFonts w:ascii="Consolas" w:hAnsi="Consolas" w:cs="Consolas"/>
          <w:color w:val="333333"/>
          <w:spacing w:val="3"/>
          <w:sz w:val="20"/>
          <w:szCs w:val="20"/>
          <w:bdr w:val="none" w:sz="0" w:space="0" w:color="auto" w:frame="1"/>
          <w:lang w:val="en-US"/>
        </w:rPr>
        <w:t>)</w:t>
      </w:r>
    </w:p>
    <w:p w14:paraId="7D770D08" w14:textId="01DA053C" w:rsidR="002B73D4" w:rsidRPr="002B73D4" w:rsidRDefault="0056398B" w:rsidP="002B73D4">
      <w:pPr>
        <w:pStyle w:val="Listenabsatz"/>
        <w:numPr>
          <w:ilvl w:val="0"/>
          <w:numId w:val="7"/>
        </w:numPr>
        <w:rPr>
          <w:rFonts w:ascii="Calibri" w:hAnsi="Calibri" w:cs="Calibri"/>
          <w:b/>
          <w:bCs/>
          <w:lang w:val="en-US"/>
        </w:rPr>
      </w:pPr>
      <w:proofErr w:type="spellStart"/>
      <w:r w:rsidRPr="00626AC9">
        <w:rPr>
          <w:rFonts w:ascii="Calibri" w:hAnsi="Calibri" w:cs="Calibri"/>
          <w:highlight w:val="cyan"/>
          <w:lang w:val="en-US"/>
        </w:rPr>
        <w:t>as.</w:t>
      </w:r>
      <w:proofErr w:type="gramStart"/>
      <w:r w:rsidRPr="00626AC9">
        <w:rPr>
          <w:rFonts w:ascii="Calibri" w:hAnsi="Calibri" w:cs="Calibri"/>
          <w:highlight w:val="cyan"/>
          <w:lang w:val="en-US"/>
        </w:rPr>
        <w:t>data.table</w:t>
      </w:r>
      <w:proofErr w:type="spellEnd"/>
      <w:proofErr w:type="gramEnd"/>
      <w:r w:rsidRPr="00626AC9">
        <w:rPr>
          <w:rFonts w:ascii="Calibri" w:hAnsi="Calibri" w:cs="Calibri"/>
          <w:highlight w:val="cyan"/>
          <w:lang w:val="en-US"/>
        </w:rPr>
        <w:t>(df</w:t>
      </w:r>
      <w:r w:rsidR="006F3FC8" w:rsidRPr="00626AC9">
        <w:rPr>
          <w:rFonts w:ascii="Calibri" w:hAnsi="Calibri" w:cs="Calibri"/>
          <w:highlight w:val="cyan"/>
          <w:lang w:val="en-US"/>
        </w:rPr>
        <w:t xml:space="preserve">, </w:t>
      </w:r>
      <w:proofErr w:type="spellStart"/>
      <w:r w:rsidR="006F3FC8" w:rsidRPr="00626AC9">
        <w:rPr>
          <w:rFonts w:ascii="Calibri" w:hAnsi="Calibri" w:cs="Calibri"/>
          <w:highlight w:val="cyan"/>
          <w:lang w:val="en-US"/>
        </w:rPr>
        <w:t>keep.rownames</w:t>
      </w:r>
      <w:proofErr w:type="spellEnd"/>
      <w:r w:rsidR="006F3FC8" w:rsidRPr="00626AC9">
        <w:rPr>
          <w:rFonts w:ascii="Calibri" w:hAnsi="Calibri" w:cs="Calibri"/>
          <w:highlight w:val="cyan"/>
          <w:lang w:val="en-US"/>
        </w:rPr>
        <w:t xml:space="preserve"> = F</w:t>
      </w:r>
      <w:r w:rsidRPr="00626AC9">
        <w:rPr>
          <w:rFonts w:ascii="Calibri" w:hAnsi="Calibri" w:cs="Calibri"/>
          <w:highlight w:val="cyan"/>
          <w:lang w:val="en-US"/>
        </w:rPr>
        <w:t>)</w:t>
      </w:r>
      <w:r>
        <w:rPr>
          <w:rFonts w:ascii="Calibri" w:hAnsi="Calibri" w:cs="Calibri"/>
          <w:lang w:val="en-US"/>
        </w:rPr>
        <w:t xml:space="preserve"> </w:t>
      </w:r>
      <w:r w:rsidRPr="0056398B">
        <w:rPr>
          <w:rFonts w:ascii="Calibri" w:hAnsi="Calibri" w:cs="Calibri"/>
          <w:lang w:val="en-US"/>
        </w:rPr>
        <w:sym w:font="Wingdings" w:char="F0E0"/>
      </w:r>
      <w:r>
        <w:rPr>
          <w:rFonts w:ascii="Calibri" w:hAnsi="Calibri" w:cs="Calibri"/>
          <w:lang w:val="en-US"/>
        </w:rPr>
        <w:t xml:space="preserve"> converting</w:t>
      </w:r>
      <w:r w:rsidR="002B73D4">
        <w:rPr>
          <w:rFonts w:ascii="Calibri" w:hAnsi="Calibri" w:cs="Calibri"/>
          <w:lang w:val="en-US"/>
        </w:rPr>
        <w:t xml:space="preserve"> any object to dt</w:t>
      </w:r>
    </w:p>
    <w:p w14:paraId="7AA666D4" w14:textId="77777777" w:rsidR="002B73D4" w:rsidRPr="002B73D4" w:rsidRDefault="002B73D4" w:rsidP="002B73D4">
      <w:pPr>
        <w:rPr>
          <w:rFonts w:ascii="Calibri" w:hAnsi="Calibri" w:cs="Calibri"/>
          <w:b/>
          <w:bCs/>
          <w:lang w:val="en-US"/>
        </w:rPr>
      </w:pPr>
    </w:p>
    <w:p w14:paraId="75327578" w14:textId="2A6174AF" w:rsidR="00877874" w:rsidRDefault="00877874" w:rsidP="00877874">
      <w:pPr>
        <w:rPr>
          <w:rFonts w:ascii="Calibri" w:hAnsi="Calibri" w:cs="Calibri"/>
          <w:b/>
          <w:bCs/>
          <w:lang w:val="en-US"/>
        </w:rPr>
      </w:pPr>
      <w:r>
        <w:rPr>
          <w:rFonts w:ascii="Calibri" w:hAnsi="Calibri" w:cs="Calibri"/>
          <w:b/>
          <w:bCs/>
          <w:lang w:val="en-US"/>
        </w:rPr>
        <w:t xml:space="preserve">Reading and inspecting </w:t>
      </w:r>
      <w:proofErr w:type="spellStart"/>
      <w:proofErr w:type="gramStart"/>
      <w:r>
        <w:rPr>
          <w:rFonts w:ascii="Calibri" w:hAnsi="Calibri" w:cs="Calibri"/>
          <w:b/>
          <w:bCs/>
          <w:lang w:val="en-US"/>
        </w:rPr>
        <w:t>data.table</w:t>
      </w:r>
      <w:proofErr w:type="spellEnd"/>
      <w:proofErr w:type="gramEnd"/>
      <w:r>
        <w:rPr>
          <w:rFonts w:ascii="Calibri" w:hAnsi="Calibri" w:cs="Calibri"/>
          <w:b/>
          <w:bCs/>
          <w:lang w:val="en-US"/>
        </w:rPr>
        <w:t>:</w:t>
      </w:r>
    </w:p>
    <w:p w14:paraId="4F6B302F" w14:textId="54290EC9" w:rsidR="00877874" w:rsidRPr="00F82FC2" w:rsidRDefault="00877874" w:rsidP="00877874">
      <w:pPr>
        <w:pStyle w:val="Listenabsatz"/>
        <w:numPr>
          <w:ilvl w:val="0"/>
          <w:numId w:val="7"/>
        </w:numPr>
        <w:rPr>
          <w:rFonts w:ascii="Calibri" w:hAnsi="Calibri" w:cs="Calibri"/>
          <w:b/>
          <w:bCs/>
          <w:highlight w:val="cyan"/>
          <w:lang w:val="en-US"/>
        </w:rPr>
      </w:pPr>
      <w:proofErr w:type="spellStart"/>
      <w:proofErr w:type="gramStart"/>
      <w:r w:rsidRPr="000117D5">
        <w:rPr>
          <w:rFonts w:ascii="Calibri" w:hAnsi="Calibri" w:cs="Calibri"/>
          <w:highlight w:val="cyan"/>
          <w:lang w:val="en-US"/>
        </w:rPr>
        <w:t>fread</w:t>
      </w:r>
      <w:proofErr w:type="spellEnd"/>
      <w:r w:rsidRPr="000117D5">
        <w:rPr>
          <w:rFonts w:ascii="Calibri" w:hAnsi="Calibri" w:cs="Calibri"/>
          <w:highlight w:val="cyan"/>
          <w:lang w:val="en-US"/>
        </w:rPr>
        <w:t>(</w:t>
      </w:r>
      <w:proofErr w:type="gramEnd"/>
      <w:r w:rsidRPr="000117D5">
        <w:rPr>
          <w:rFonts w:ascii="Calibri" w:hAnsi="Calibri" w:cs="Calibri"/>
          <w:highlight w:val="cyan"/>
          <w:lang w:val="en-US"/>
        </w:rPr>
        <w:t>“./………. .csv”)</w:t>
      </w:r>
    </w:p>
    <w:p w14:paraId="46292929" w14:textId="568839B6" w:rsidR="00F82FC2" w:rsidRPr="000117D5" w:rsidRDefault="00F82FC2" w:rsidP="00877874">
      <w:pPr>
        <w:pStyle w:val="Listenabsatz"/>
        <w:numPr>
          <w:ilvl w:val="0"/>
          <w:numId w:val="7"/>
        </w:numPr>
        <w:rPr>
          <w:rFonts w:ascii="Calibri" w:hAnsi="Calibri" w:cs="Calibri"/>
          <w:b/>
          <w:bCs/>
          <w:highlight w:val="cyan"/>
          <w:lang w:val="en-US"/>
        </w:rPr>
      </w:pPr>
      <w:r>
        <w:rPr>
          <w:rFonts w:ascii="Calibri" w:hAnsi="Calibri" w:cs="Calibri"/>
          <w:highlight w:val="cyan"/>
          <w:lang w:val="en-US"/>
        </w:rPr>
        <w:t>head(dt)</w:t>
      </w:r>
    </w:p>
    <w:p w14:paraId="1C0F8060" w14:textId="3D2DC9A3" w:rsidR="00877874" w:rsidRPr="00B655E0" w:rsidRDefault="00877874" w:rsidP="00877874">
      <w:pPr>
        <w:pStyle w:val="Listenabsatz"/>
        <w:numPr>
          <w:ilvl w:val="0"/>
          <w:numId w:val="7"/>
        </w:numPr>
        <w:rPr>
          <w:rFonts w:ascii="Calibri" w:hAnsi="Calibri" w:cs="Calibri"/>
          <w:b/>
          <w:bCs/>
          <w:highlight w:val="cyan"/>
          <w:lang w:val="en-US"/>
        </w:rPr>
      </w:pPr>
      <w:proofErr w:type="spellStart"/>
      <w:r w:rsidRPr="000117D5">
        <w:rPr>
          <w:rFonts w:ascii="Calibri" w:hAnsi="Calibri" w:cs="Calibri"/>
          <w:highlight w:val="cyan"/>
          <w:lang w:val="en-US"/>
        </w:rPr>
        <w:t>ncol</w:t>
      </w:r>
      <w:proofErr w:type="spellEnd"/>
      <w:r w:rsidRPr="000117D5">
        <w:rPr>
          <w:rFonts w:ascii="Calibri" w:hAnsi="Calibri" w:cs="Calibri"/>
          <w:highlight w:val="cyan"/>
          <w:lang w:val="en-US"/>
        </w:rPr>
        <w:t>(dt)</w:t>
      </w:r>
    </w:p>
    <w:p w14:paraId="209D4FCD" w14:textId="620238D4" w:rsidR="00B655E0" w:rsidRPr="000117D5" w:rsidRDefault="00B655E0" w:rsidP="00877874">
      <w:pPr>
        <w:pStyle w:val="Listenabsatz"/>
        <w:numPr>
          <w:ilvl w:val="0"/>
          <w:numId w:val="7"/>
        </w:numPr>
        <w:rPr>
          <w:rFonts w:ascii="Calibri" w:hAnsi="Calibri" w:cs="Calibri"/>
          <w:b/>
          <w:bCs/>
          <w:highlight w:val="cyan"/>
          <w:lang w:val="en-US"/>
        </w:rPr>
      </w:pPr>
      <w:proofErr w:type="spellStart"/>
      <w:r>
        <w:rPr>
          <w:rFonts w:ascii="Calibri" w:hAnsi="Calibri" w:cs="Calibri"/>
          <w:highlight w:val="cyan"/>
          <w:lang w:val="en-US"/>
        </w:rPr>
        <w:t>nrow</w:t>
      </w:r>
      <w:proofErr w:type="spellEnd"/>
      <w:r>
        <w:rPr>
          <w:rFonts w:ascii="Calibri" w:hAnsi="Calibri" w:cs="Calibri"/>
          <w:highlight w:val="cyan"/>
          <w:lang w:val="en-US"/>
        </w:rPr>
        <w:t>(dt)</w:t>
      </w:r>
    </w:p>
    <w:p w14:paraId="4F683A8E" w14:textId="0A4B0864" w:rsidR="00877874" w:rsidRPr="000117D5" w:rsidRDefault="00877874" w:rsidP="00877874">
      <w:pPr>
        <w:pStyle w:val="Listenabsatz"/>
        <w:numPr>
          <w:ilvl w:val="0"/>
          <w:numId w:val="7"/>
        </w:numPr>
        <w:rPr>
          <w:rFonts w:ascii="Calibri" w:hAnsi="Calibri" w:cs="Calibri"/>
          <w:b/>
          <w:bCs/>
          <w:highlight w:val="cyan"/>
          <w:lang w:val="en-US"/>
        </w:rPr>
      </w:pPr>
      <w:r w:rsidRPr="000117D5">
        <w:rPr>
          <w:rFonts w:ascii="Calibri" w:hAnsi="Calibri" w:cs="Calibri"/>
          <w:highlight w:val="cyan"/>
          <w:lang w:val="en-US"/>
        </w:rPr>
        <w:t xml:space="preserve">dim(dt) </w:t>
      </w:r>
      <w:r w:rsidRPr="00917253">
        <w:rPr>
          <w:rFonts w:ascii="Calibri" w:hAnsi="Calibri" w:cs="Calibri"/>
          <w:lang w:val="en-US"/>
        </w:rPr>
        <w:sym w:font="Wingdings" w:char="F0E0"/>
      </w:r>
      <w:r w:rsidRPr="00917253">
        <w:rPr>
          <w:rFonts w:ascii="Calibri" w:hAnsi="Calibri" w:cs="Calibri"/>
          <w:lang w:val="en-US"/>
        </w:rPr>
        <w:t xml:space="preserve"> return</w:t>
      </w:r>
      <w:r w:rsidR="00B655E0" w:rsidRPr="00917253">
        <w:rPr>
          <w:rFonts w:ascii="Calibri" w:hAnsi="Calibri" w:cs="Calibri"/>
          <w:lang w:val="en-US"/>
        </w:rPr>
        <w:t>s</w:t>
      </w:r>
      <w:r w:rsidRPr="00917253">
        <w:rPr>
          <w:rFonts w:ascii="Calibri" w:hAnsi="Calibri" w:cs="Calibri"/>
          <w:lang w:val="en-US"/>
        </w:rPr>
        <w:t xml:space="preserve"> </w:t>
      </w:r>
      <w:proofErr w:type="spellStart"/>
      <w:r w:rsidRPr="00917253">
        <w:rPr>
          <w:rFonts w:ascii="Calibri" w:hAnsi="Calibri" w:cs="Calibri"/>
          <w:lang w:val="en-US"/>
        </w:rPr>
        <w:t>nrow</w:t>
      </w:r>
      <w:proofErr w:type="spellEnd"/>
      <w:r w:rsidRPr="00917253">
        <w:rPr>
          <w:rFonts w:ascii="Calibri" w:hAnsi="Calibri" w:cs="Calibri"/>
          <w:lang w:val="en-US"/>
        </w:rPr>
        <w:t xml:space="preserve"> and </w:t>
      </w:r>
      <w:proofErr w:type="spellStart"/>
      <w:r w:rsidRPr="00917253">
        <w:rPr>
          <w:rFonts w:ascii="Calibri" w:hAnsi="Calibri" w:cs="Calibri"/>
          <w:lang w:val="en-US"/>
        </w:rPr>
        <w:t>ncol</w:t>
      </w:r>
      <w:proofErr w:type="spellEnd"/>
    </w:p>
    <w:p w14:paraId="7F11FEF0" w14:textId="052FD9B7" w:rsidR="00877874" w:rsidRPr="000117D5" w:rsidRDefault="00877874" w:rsidP="00877874">
      <w:pPr>
        <w:pStyle w:val="Listenabsatz"/>
        <w:numPr>
          <w:ilvl w:val="0"/>
          <w:numId w:val="7"/>
        </w:numPr>
        <w:rPr>
          <w:rFonts w:ascii="Calibri" w:hAnsi="Calibri" w:cs="Calibri"/>
          <w:b/>
          <w:bCs/>
          <w:highlight w:val="cyan"/>
          <w:lang w:val="en-US"/>
        </w:rPr>
      </w:pPr>
      <w:r w:rsidRPr="000117D5">
        <w:rPr>
          <w:rFonts w:ascii="Calibri" w:hAnsi="Calibri" w:cs="Calibri"/>
          <w:highlight w:val="cyan"/>
          <w:lang w:val="en-US"/>
        </w:rPr>
        <w:t>summary(dt)</w:t>
      </w:r>
      <w:r w:rsidR="00917253">
        <w:rPr>
          <w:rFonts w:ascii="Calibri" w:hAnsi="Calibri" w:cs="Calibri"/>
          <w:highlight w:val="cyan"/>
          <w:lang w:val="en-US"/>
        </w:rPr>
        <w:t xml:space="preserve">  </w:t>
      </w:r>
      <w:r w:rsidR="00917253" w:rsidRPr="00917253">
        <w:rPr>
          <w:rFonts w:ascii="Calibri" w:hAnsi="Calibri" w:cs="Calibri"/>
          <w:lang w:val="en-US"/>
        </w:rPr>
        <w:sym w:font="Wingdings" w:char="F0E0"/>
      </w:r>
      <w:r w:rsidR="00917253" w:rsidRPr="00917253">
        <w:rPr>
          <w:rFonts w:ascii="Calibri" w:hAnsi="Calibri" w:cs="Calibri"/>
          <w:lang w:val="en-US"/>
        </w:rPr>
        <w:t xml:space="preserve"> basic statistics on columns</w:t>
      </w:r>
    </w:p>
    <w:p w14:paraId="46D9A69B" w14:textId="6799125E" w:rsidR="00877874" w:rsidRPr="00DA7D65" w:rsidRDefault="000117D5" w:rsidP="003802EF">
      <w:pPr>
        <w:pStyle w:val="Listenabsatz"/>
        <w:numPr>
          <w:ilvl w:val="0"/>
          <w:numId w:val="7"/>
        </w:numPr>
        <w:rPr>
          <w:rFonts w:ascii="Calibri" w:hAnsi="Calibri" w:cs="Calibri"/>
          <w:b/>
          <w:bCs/>
          <w:highlight w:val="cyan"/>
          <w:lang w:val="en-US"/>
        </w:rPr>
      </w:pPr>
      <w:proofErr w:type="gramStart"/>
      <w:r w:rsidRPr="000117D5">
        <w:rPr>
          <w:rFonts w:ascii="Calibri" w:hAnsi="Calibri" w:cs="Calibri"/>
          <w:highlight w:val="cyan"/>
          <w:lang w:val="en-US"/>
        </w:rPr>
        <w:t>dt[</w:t>
      </w:r>
      <w:proofErr w:type="gramEnd"/>
      <w:r w:rsidRPr="000117D5">
        <w:rPr>
          <w:rFonts w:ascii="Calibri" w:hAnsi="Calibri" w:cs="Calibri"/>
          <w:highlight w:val="cyan"/>
          <w:lang w:val="en-US"/>
        </w:rPr>
        <w:t>, unique(column)]</w:t>
      </w:r>
      <w:r w:rsidR="005403F5">
        <w:rPr>
          <w:rFonts w:ascii="Calibri" w:hAnsi="Calibri" w:cs="Calibri"/>
          <w:highlight w:val="cyan"/>
          <w:lang w:val="en-US"/>
        </w:rPr>
        <w:t xml:space="preserve"> </w:t>
      </w:r>
      <w:r w:rsidR="005403F5" w:rsidRPr="005403F5">
        <w:rPr>
          <w:rFonts w:ascii="Calibri" w:hAnsi="Calibri" w:cs="Calibri"/>
          <w:lang w:val="en-US"/>
        </w:rPr>
        <w:sym w:font="Wingdings" w:char="F0E0"/>
      </w:r>
      <w:r w:rsidR="005403F5" w:rsidRPr="005403F5">
        <w:rPr>
          <w:rFonts w:ascii="Calibri" w:hAnsi="Calibri" w:cs="Calibri"/>
          <w:lang w:val="en-US"/>
        </w:rPr>
        <w:t xml:space="preserve"> investigating categorical columns</w:t>
      </w:r>
    </w:p>
    <w:p w14:paraId="76628A05" w14:textId="135327D5" w:rsidR="00DA7D65" w:rsidRPr="00936F6A" w:rsidRDefault="00DA7D65" w:rsidP="003802EF">
      <w:pPr>
        <w:pStyle w:val="Listenabsatz"/>
        <w:numPr>
          <w:ilvl w:val="0"/>
          <w:numId w:val="7"/>
        </w:numPr>
        <w:rPr>
          <w:rFonts w:ascii="Calibri" w:hAnsi="Calibri" w:cs="Calibri"/>
          <w:b/>
          <w:bCs/>
          <w:highlight w:val="cyan"/>
          <w:lang w:val="en-US"/>
        </w:rPr>
      </w:pPr>
      <w:proofErr w:type="gramStart"/>
      <w:r w:rsidRPr="00DA7D65">
        <w:rPr>
          <w:rFonts w:ascii="Calibri" w:hAnsi="Calibri" w:cs="Calibri"/>
          <w:highlight w:val="cyan"/>
          <w:lang w:val="en-US"/>
        </w:rPr>
        <w:t>dt[</w:t>
      </w:r>
      <w:proofErr w:type="gramEnd"/>
      <w:r w:rsidRPr="00DA7D65">
        <w:rPr>
          <w:rFonts w:ascii="Calibri" w:hAnsi="Calibri" w:cs="Calibri"/>
          <w:highlight w:val="cyan"/>
          <w:lang w:val="en-US"/>
        </w:rPr>
        <w:t>, table(column)]</w:t>
      </w:r>
      <w:r>
        <w:rPr>
          <w:rFonts w:ascii="Calibri" w:hAnsi="Calibri" w:cs="Calibri"/>
          <w:lang w:val="en-US"/>
        </w:rPr>
        <w:t xml:space="preserve"> </w:t>
      </w:r>
      <w:r w:rsidRPr="00DA7D65">
        <w:rPr>
          <w:rFonts w:ascii="Calibri" w:hAnsi="Calibri" w:cs="Calibri"/>
          <w:lang w:val="en-US"/>
        </w:rPr>
        <w:sym w:font="Wingdings" w:char="F0E0"/>
      </w:r>
      <w:r>
        <w:rPr>
          <w:rFonts w:ascii="Calibri" w:hAnsi="Calibri" w:cs="Calibri"/>
          <w:lang w:val="en-US"/>
        </w:rPr>
        <w:t xml:space="preserve"> how often each category occurs</w:t>
      </w:r>
    </w:p>
    <w:p w14:paraId="373C1A67" w14:textId="3600834A" w:rsidR="003802EF" w:rsidRPr="00936F6A" w:rsidRDefault="00936F6A" w:rsidP="003802EF">
      <w:pPr>
        <w:pStyle w:val="StandardWeb"/>
        <w:numPr>
          <w:ilvl w:val="1"/>
          <w:numId w:val="7"/>
        </w:numPr>
        <w:rPr>
          <w:rFonts w:ascii="Calibri" w:hAnsi="Calibri" w:cs="Calibri"/>
          <w:sz w:val="20"/>
          <w:szCs w:val="20"/>
          <w:lang w:val="en-US"/>
        </w:rPr>
      </w:pPr>
      <w:r w:rsidRPr="0017263E">
        <w:rPr>
          <w:rFonts w:ascii="Calibri" w:hAnsi="Calibri" w:cs="Calibri"/>
          <w:sz w:val="20"/>
          <w:szCs w:val="20"/>
          <w:highlight w:val="cyan"/>
          <w:lang w:val="en-US"/>
        </w:rPr>
        <w:t>table</w:t>
      </w:r>
      <w:r w:rsidRPr="00936F6A">
        <w:rPr>
          <w:rFonts w:ascii="Calibri" w:hAnsi="Calibri" w:cs="Calibri"/>
          <w:sz w:val="20"/>
          <w:szCs w:val="20"/>
          <w:lang w:val="en-US"/>
        </w:rPr>
        <w:t xml:space="preserve"> takes one or multiple vectors and returns the frequency of each elemen</w:t>
      </w:r>
      <w:r>
        <w:rPr>
          <w:rFonts w:ascii="Calibri" w:hAnsi="Calibri" w:cs="Calibri"/>
          <w:sz w:val="20"/>
          <w:szCs w:val="20"/>
          <w:lang w:val="en-US"/>
        </w:rPr>
        <w:t>t</w:t>
      </w:r>
      <w:r w:rsidRPr="00936F6A">
        <w:rPr>
          <w:rFonts w:ascii="Calibri" w:hAnsi="Calibri" w:cs="Calibri"/>
          <w:sz w:val="20"/>
          <w:szCs w:val="20"/>
          <w:lang w:val="en-US"/>
        </w:rPr>
        <w:t xml:space="preserve"> </w:t>
      </w:r>
    </w:p>
    <w:p w14:paraId="7C663FAC" w14:textId="278AFB6E" w:rsidR="00877874" w:rsidRDefault="00A05D06" w:rsidP="00A05D06">
      <w:pPr>
        <w:rPr>
          <w:rFonts w:ascii="Calibri" w:hAnsi="Calibri" w:cs="Calibri"/>
          <w:b/>
          <w:bCs/>
          <w:lang w:val="en-US"/>
        </w:rPr>
      </w:pPr>
      <w:proofErr w:type="spellStart"/>
      <w:r>
        <w:rPr>
          <w:rFonts w:ascii="Calibri" w:hAnsi="Calibri" w:cs="Calibri"/>
          <w:b/>
          <w:bCs/>
          <w:lang w:val="en-US"/>
        </w:rPr>
        <w:t>Subsetting</w:t>
      </w:r>
      <w:proofErr w:type="spellEnd"/>
    </w:p>
    <w:p w14:paraId="5D0636F2" w14:textId="6306E6EC" w:rsidR="00362023" w:rsidRPr="00362023" w:rsidRDefault="00362023" w:rsidP="00A05D06">
      <w:pPr>
        <w:pStyle w:val="Listenabsatz"/>
        <w:numPr>
          <w:ilvl w:val="0"/>
          <w:numId w:val="7"/>
        </w:numPr>
        <w:rPr>
          <w:rFonts w:ascii="Calibri" w:hAnsi="Calibri" w:cs="Calibri"/>
          <w:b/>
          <w:bCs/>
          <w:highlight w:val="cyan"/>
          <w:lang w:val="en-US"/>
        </w:rPr>
      </w:pPr>
      <w:r>
        <w:rPr>
          <w:rFonts w:ascii="Calibri" w:hAnsi="Calibri" w:cs="Calibri"/>
          <w:highlight w:val="cyan"/>
          <w:lang w:val="en-US"/>
        </w:rPr>
        <w:t>dt[c(</w:t>
      </w:r>
      <w:proofErr w:type="spellStart"/>
      <w:proofErr w:type="gramStart"/>
      <w:r>
        <w:rPr>
          <w:rFonts w:ascii="Calibri" w:hAnsi="Calibri" w:cs="Calibri"/>
          <w:highlight w:val="cyan"/>
          <w:lang w:val="en-US"/>
        </w:rPr>
        <w:t>x,y</w:t>
      </w:r>
      <w:proofErr w:type="spellEnd"/>
      <w:proofErr w:type="gramEnd"/>
      <w:r>
        <w:rPr>
          <w:rFonts w:ascii="Calibri" w:hAnsi="Calibri" w:cs="Calibri"/>
          <w:highlight w:val="cyan"/>
          <w:lang w:val="en-US"/>
        </w:rPr>
        <w:t xml:space="preserve">)] </w:t>
      </w:r>
      <w:r w:rsidRPr="00362023">
        <w:rPr>
          <w:rFonts w:ascii="Calibri" w:hAnsi="Calibri" w:cs="Calibri"/>
          <w:lang w:val="en-US"/>
        </w:rPr>
        <w:sym w:font="Wingdings" w:char="F0E0"/>
      </w:r>
      <w:r w:rsidRPr="00362023">
        <w:rPr>
          <w:rFonts w:ascii="Calibri" w:hAnsi="Calibri" w:cs="Calibri"/>
          <w:lang w:val="en-US"/>
        </w:rPr>
        <w:t xml:space="preserve"> not consecutive accessing</w:t>
      </w:r>
    </w:p>
    <w:p w14:paraId="19DC6ACD" w14:textId="058867E4" w:rsidR="00A05D06" w:rsidRPr="00601FE8" w:rsidRDefault="00A05D06" w:rsidP="00A05D06">
      <w:pPr>
        <w:pStyle w:val="Listenabsatz"/>
        <w:numPr>
          <w:ilvl w:val="0"/>
          <w:numId w:val="7"/>
        </w:numPr>
        <w:rPr>
          <w:rFonts w:ascii="Calibri" w:hAnsi="Calibri" w:cs="Calibri"/>
          <w:b/>
          <w:bCs/>
          <w:highlight w:val="cyan"/>
          <w:lang w:val="en-US"/>
        </w:rPr>
      </w:pPr>
      <w:proofErr w:type="gramStart"/>
      <w:r w:rsidRPr="00601FE8">
        <w:rPr>
          <w:rFonts w:ascii="Calibri" w:hAnsi="Calibri" w:cs="Calibri"/>
          <w:highlight w:val="cyan"/>
          <w:lang w:val="en-US"/>
        </w:rPr>
        <w:t>dt[</w:t>
      </w:r>
      <w:proofErr w:type="gramEnd"/>
      <w:r w:rsidRPr="00601FE8">
        <w:rPr>
          <w:rFonts w:ascii="Calibri" w:hAnsi="Calibri" w:cs="Calibri"/>
          <w:highlight w:val="cyan"/>
          <w:lang w:val="en-US"/>
        </w:rPr>
        <w:t>column == “…”]</w:t>
      </w:r>
    </w:p>
    <w:p w14:paraId="010C7508" w14:textId="45F5EF70" w:rsidR="00A05D06" w:rsidRPr="00601FE8" w:rsidRDefault="00A05D06" w:rsidP="00A05D06">
      <w:pPr>
        <w:pStyle w:val="Listenabsatz"/>
        <w:numPr>
          <w:ilvl w:val="0"/>
          <w:numId w:val="7"/>
        </w:numPr>
        <w:rPr>
          <w:rFonts w:ascii="Calibri" w:hAnsi="Calibri" w:cs="Calibri"/>
          <w:b/>
          <w:bCs/>
          <w:highlight w:val="cyan"/>
          <w:lang w:val="en-US"/>
        </w:rPr>
      </w:pPr>
      <w:proofErr w:type="gramStart"/>
      <w:r w:rsidRPr="00601FE8">
        <w:rPr>
          <w:rFonts w:ascii="Calibri" w:hAnsi="Calibri" w:cs="Calibri"/>
          <w:highlight w:val="cyan"/>
          <w:lang w:val="en-US"/>
        </w:rPr>
        <w:t>dt[</w:t>
      </w:r>
      <w:proofErr w:type="gramEnd"/>
      <w:r w:rsidRPr="00601FE8">
        <w:rPr>
          <w:rFonts w:ascii="Calibri" w:hAnsi="Calibri" w:cs="Calibri"/>
          <w:highlight w:val="cyan"/>
          <w:lang w:val="en-US"/>
        </w:rPr>
        <w:t>column %in% c(“..”,”..”)</w:t>
      </w:r>
    </w:p>
    <w:p w14:paraId="06EF6BDD" w14:textId="0B60794F" w:rsidR="00601FE8" w:rsidRPr="000A5B05" w:rsidRDefault="00601FE8" w:rsidP="00A05D06">
      <w:pPr>
        <w:pStyle w:val="Listenabsatz"/>
        <w:numPr>
          <w:ilvl w:val="0"/>
          <w:numId w:val="7"/>
        </w:numPr>
        <w:rPr>
          <w:rFonts w:ascii="Calibri" w:hAnsi="Calibri" w:cs="Calibri"/>
          <w:b/>
          <w:bCs/>
          <w:lang w:val="en-US"/>
        </w:rPr>
      </w:pPr>
      <w:r>
        <w:rPr>
          <w:rFonts w:ascii="Calibri" w:hAnsi="Calibri" w:cs="Calibri"/>
          <w:lang w:val="en-US"/>
        </w:rPr>
        <w:t xml:space="preserve">Concatenating multiple conditions with </w:t>
      </w:r>
      <w:r w:rsidRPr="00601FE8">
        <w:rPr>
          <w:rFonts w:ascii="Calibri" w:hAnsi="Calibri" w:cs="Calibri"/>
          <w:highlight w:val="cyan"/>
          <w:lang w:val="en-US"/>
        </w:rPr>
        <w:t>|</w:t>
      </w:r>
      <w:r>
        <w:rPr>
          <w:rFonts w:ascii="Calibri" w:hAnsi="Calibri" w:cs="Calibri"/>
          <w:lang w:val="en-US"/>
        </w:rPr>
        <w:t xml:space="preserve"> (or) </w:t>
      </w:r>
      <w:r w:rsidRPr="00601FE8">
        <w:rPr>
          <w:rFonts w:ascii="Calibri" w:hAnsi="Calibri" w:cs="Calibri"/>
          <w:highlight w:val="cyan"/>
          <w:lang w:val="en-US"/>
        </w:rPr>
        <w:t>&amp;</w:t>
      </w:r>
      <w:r>
        <w:rPr>
          <w:rFonts w:ascii="Calibri" w:hAnsi="Calibri" w:cs="Calibri"/>
          <w:lang w:val="en-US"/>
        </w:rPr>
        <w:t xml:space="preserve"> (and)</w:t>
      </w:r>
    </w:p>
    <w:p w14:paraId="0F1A7510" w14:textId="292CD604" w:rsidR="000A5B05" w:rsidRPr="008B5926" w:rsidRDefault="000A5B05" w:rsidP="00A05D06">
      <w:pPr>
        <w:pStyle w:val="Listenabsatz"/>
        <w:numPr>
          <w:ilvl w:val="0"/>
          <w:numId w:val="7"/>
        </w:numPr>
        <w:rPr>
          <w:rFonts w:ascii="Calibri" w:hAnsi="Calibri" w:cs="Calibri"/>
          <w:b/>
          <w:bCs/>
          <w:lang w:val="en-US"/>
        </w:rPr>
      </w:pPr>
      <w:proofErr w:type="gramStart"/>
      <w:r w:rsidRPr="00352525">
        <w:rPr>
          <w:rFonts w:ascii="Calibri" w:hAnsi="Calibri" w:cs="Calibri"/>
          <w:highlight w:val="cyan"/>
          <w:lang w:val="en-US"/>
        </w:rPr>
        <w:t>dt[</w:t>
      </w:r>
      <w:proofErr w:type="gramEnd"/>
      <w:r w:rsidRPr="00352525">
        <w:rPr>
          <w:rFonts w:ascii="Calibri" w:hAnsi="Calibri" w:cs="Calibri"/>
          <w:highlight w:val="cyan"/>
          <w:lang w:val="en-US"/>
        </w:rPr>
        <w:t>, c(</w:t>
      </w:r>
      <w:proofErr w:type="spellStart"/>
      <w:r w:rsidRPr="00352525">
        <w:rPr>
          <w:rFonts w:ascii="Calibri" w:hAnsi="Calibri" w:cs="Calibri"/>
          <w:highlight w:val="cyan"/>
          <w:lang w:val="en-US"/>
        </w:rPr>
        <w:t>colA,colB</w:t>
      </w:r>
      <w:proofErr w:type="spellEnd"/>
      <w:r w:rsidRPr="00352525">
        <w:rPr>
          <w:rFonts w:ascii="Calibri" w:hAnsi="Calibri" w:cs="Calibri"/>
          <w:highlight w:val="cyan"/>
          <w:lang w:val="en-US"/>
        </w:rPr>
        <w:t>)]</w:t>
      </w:r>
      <w:r>
        <w:rPr>
          <w:rFonts w:ascii="Calibri" w:hAnsi="Calibri" w:cs="Calibri"/>
          <w:lang w:val="en-US"/>
        </w:rPr>
        <w:t xml:space="preserve"> </w:t>
      </w:r>
      <w:r w:rsidRPr="000A5B05">
        <w:rPr>
          <w:rFonts w:ascii="Calibri" w:hAnsi="Calibri" w:cs="Calibri"/>
          <w:lang w:val="en-US"/>
        </w:rPr>
        <w:sym w:font="Wingdings" w:char="F0E0"/>
      </w:r>
      <w:r>
        <w:rPr>
          <w:rFonts w:ascii="Calibri" w:hAnsi="Calibri" w:cs="Calibri"/>
          <w:lang w:val="en-US"/>
        </w:rPr>
        <w:t xml:space="preserve"> accessing multiple columns, returning as vector</w:t>
      </w:r>
    </w:p>
    <w:p w14:paraId="18DA97BD" w14:textId="60829DB0" w:rsidR="008B5926" w:rsidRPr="006F58EB" w:rsidRDefault="008B5926" w:rsidP="00A05D06">
      <w:pPr>
        <w:pStyle w:val="Listenabsatz"/>
        <w:numPr>
          <w:ilvl w:val="0"/>
          <w:numId w:val="7"/>
        </w:numPr>
        <w:rPr>
          <w:rFonts w:ascii="Calibri" w:hAnsi="Calibri" w:cs="Calibri"/>
          <w:b/>
          <w:bCs/>
          <w:lang w:val="en-US"/>
        </w:rPr>
      </w:pPr>
      <w:proofErr w:type="gramStart"/>
      <w:r w:rsidRPr="00483869">
        <w:rPr>
          <w:rFonts w:ascii="Calibri" w:hAnsi="Calibri" w:cs="Calibri"/>
          <w:highlight w:val="cyan"/>
          <w:lang w:val="en-US"/>
        </w:rPr>
        <w:t>dt[</w:t>
      </w:r>
      <w:proofErr w:type="gramEnd"/>
      <w:r w:rsidRPr="00483869">
        <w:rPr>
          <w:rFonts w:ascii="Calibri" w:hAnsi="Calibri" w:cs="Calibri"/>
          <w:highlight w:val="cyan"/>
          <w:lang w:val="en-US"/>
        </w:rPr>
        <w:t xml:space="preserve">, </w:t>
      </w:r>
      <w:r w:rsidR="00483869" w:rsidRPr="00483869">
        <w:rPr>
          <w:rFonts w:ascii="Calibri" w:hAnsi="Calibri" w:cs="Calibri"/>
          <w:highlight w:val="cyan"/>
          <w:lang w:val="en-US"/>
        </w:rPr>
        <w:t>.</w:t>
      </w:r>
      <w:r w:rsidR="006F58EB">
        <w:rPr>
          <w:rFonts w:ascii="Calibri" w:hAnsi="Calibri" w:cs="Calibri"/>
          <w:highlight w:val="cyan"/>
          <w:lang w:val="en-US"/>
        </w:rPr>
        <w:t>(</w:t>
      </w:r>
      <w:proofErr w:type="spellStart"/>
      <w:r w:rsidR="006F58EB">
        <w:rPr>
          <w:rFonts w:ascii="Calibri" w:hAnsi="Calibri" w:cs="Calibri"/>
          <w:highlight w:val="cyan"/>
          <w:lang w:val="en-US"/>
        </w:rPr>
        <w:t>colA</w:t>
      </w:r>
      <w:proofErr w:type="spellEnd"/>
      <w:r w:rsidRPr="00483869">
        <w:rPr>
          <w:rFonts w:ascii="Calibri" w:hAnsi="Calibri" w:cs="Calibri"/>
          <w:highlight w:val="cyan"/>
          <w:lang w:val="en-US"/>
        </w:rPr>
        <w:t xml:space="preserve"> , </w:t>
      </w:r>
      <w:proofErr w:type="spellStart"/>
      <w:r w:rsidR="006F58EB">
        <w:rPr>
          <w:rFonts w:ascii="Calibri" w:hAnsi="Calibri" w:cs="Calibri"/>
          <w:highlight w:val="cyan"/>
          <w:lang w:val="en-US"/>
        </w:rPr>
        <w:t>colB</w:t>
      </w:r>
      <w:proofErr w:type="spellEnd"/>
      <w:r w:rsidR="00483869">
        <w:rPr>
          <w:rFonts w:ascii="Calibri" w:hAnsi="Calibri" w:cs="Calibri"/>
          <w:highlight w:val="cyan"/>
          <w:lang w:val="en-US"/>
        </w:rPr>
        <w:t>)]</w:t>
      </w:r>
      <w:r w:rsidRPr="00483869">
        <w:rPr>
          <w:rFonts w:ascii="Calibri" w:hAnsi="Calibri" w:cs="Calibri"/>
          <w:highlight w:val="cyan"/>
          <w:lang w:val="en-US"/>
        </w:rPr>
        <w:t xml:space="preserve"> </w:t>
      </w:r>
      <w:r>
        <w:rPr>
          <w:rFonts w:ascii="Calibri" w:hAnsi="Calibri" w:cs="Calibri"/>
          <w:lang w:val="en-US"/>
        </w:rPr>
        <w:t xml:space="preserve"> </w:t>
      </w:r>
      <w:r w:rsidRPr="008B5926">
        <w:rPr>
          <w:rFonts w:ascii="Calibri" w:hAnsi="Calibri" w:cs="Calibri"/>
          <w:lang w:val="en-US"/>
        </w:rPr>
        <w:sym w:font="Wingdings" w:char="F0E0"/>
      </w:r>
      <w:r>
        <w:rPr>
          <w:rFonts w:ascii="Calibri" w:hAnsi="Calibri" w:cs="Calibri"/>
          <w:lang w:val="en-US"/>
        </w:rPr>
        <w:t xml:space="preserve"> </w:t>
      </w:r>
      <w:r w:rsidR="00F25281">
        <w:rPr>
          <w:rFonts w:ascii="Calibri" w:hAnsi="Calibri" w:cs="Calibri"/>
          <w:lang w:val="en-US"/>
        </w:rPr>
        <w:t xml:space="preserve">(list) </w:t>
      </w:r>
      <w:r>
        <w:rPr>
          <w:rFonts w:ascii="Calibri" w:hAnsi="Calibri" w:cs="Calibri"/>
          <w:lang w:val="en-US"/>
        </w:rPr>
        <w:t xml:space="preserve">accessing </w:t>
      </w:r>
      <w:r w:rsidR="000A5B05">
        <w:rPr>
          <w:rFonts w:ascii="Calibri" w:hAnsi="Calibri" w:cs="Calibri"/>
          <w:lang w:val="en-US"/>
        </w:rPr>
        <w:t>multiple</w:t>
      </w:r>
      <w:r>
        <w:rPr>
          <w:rFonts w:ascii="Calibri" w:hAnsi="Calibri" w:cs="Calibri"/>
          <w:lang w:val="en-US"/>
        </w:rPr>
        <w:t xml:space="preserve"> columns</w:t>
      </w:r>
      <w:r w:rsidR="00483869">
        <w:rPr>
          <w:rFonts w:ascii="Calibri" w:hAnsi="Calibri" w:cs="Calibri"/>
          <w:lang w:val="en-US"/>
        </w:rPr>
        <w:t xml:space="preserve">, </w:t>
      </w:r>
      <w:r w:rsidR="00483869" w:rsidRPr="00B61811">
        <w:rPr>
          <w:rFonts w:ascii="Calibri" w:hAnsi="Calibri" w:cs="Calibri"/>
          <w:highlight w:val="yellow"/>
          <w:lang w:val="en-US"/>
        </w:rPr>
        <w:t xml:space="preserve">returning as </w:t>
      </w:r>
      <w:proofErr w:type="spellStart"/>
      <w:r w:rsidR="00483869" w:rsidRPr="00B61811">
        <w:rPr>
          <w:rFonts w:ascii="Calibri" w:hAnsi="Calibri" w:cs="Calibri"/>
          <w:highlight w:val="yellow"/>
          <w:lang w:val="en-US"/>
        </w:rPr>
        <w:t>data.tabl</w:t>
      </w:r>
      <w:r w:rsidR="008B2322" w:rsidRPr="00B61811">
        <w:rPr>
          <w:rFonts w:ascii="Calibri" w:hAnsi="Calibri" w:cs="Calibri"/>
          <w:highlight w:val="yellow"/>
          <w:lang w:val="en-US"/>
        </w:rPr>
        <w:t>e</w:t>
      </w:r>
      <w:proofErr w:type="spellEnd"/>
      <w:r w:rsidR="00F25281">
        <w:rPr>
          <w:rFonts w:ascii="Calibri" w:hAnsi="Calibri" w:cs="Calibri"/>
          <w:lang w:val="en-US"/>
        </w:rPr>
        <w:t xml:space="preserve"> </w:t>
      </w:r>
    </w:p>
    <w:p w14:paraId="4B8DAA8D" w14:textId="5BBACD6F" w:rsidR="006F58EB" w:rsidRDefault="006F58EB" w:rsidP="006F58EB">
      <w:pPr>
        <w:rPr>
          <w:rFonts w:ascii="Calibri" w:hAnsi="Calibri" w:cs="Calibri"/>
          <w:b/>
          <w:bCs/>
          <w:lang w:val="en-US"/>
        </w:rPr>
      </w:pPr>
    </w:p>
    <w:p w14:paraId="4778BCCD" w14:textId="1F0D5274" w:rsidR="006F58EB" w:rsidRDefault="006F58EB" w:rsidP="006F58EB">
      <w:pPr>
        <w:rPr>
          <w:rFonts w:ascii="Calibri" w:hAnsi="Calibri" w:cs="Calibri"/>
          <w:b/>
          <w:bCs/>
          <w:lang w:val="en-US"/>
        </w:rPr>
      </w:pPr>
      <w:r>
        <w:rPr>
          <w:rFonts w:ascii="Calibri" w:hAnsi="Calibri" w:cs="Calibri"/>
          <w:b/>
          <w:bCs/>
          <w:lang w:val="en-US"/>
        </w:rPr>
        <w:t>Column Operations</w:t>
      </w:r>
    </w:p>
    <w:p w14:paraId="0F7DC669" w14:textId="736EF776" w:rsidR="00310C29" w:rsidRPr="00310C29" w:rsidRDefault="00310C29" w:rsidP="006F58EB">
      <w:pPr>
        <w:pStyle w:val="Listenabsatz"/>
        <w:numPr>
          <w:ilvl w:val="0"/>
          <w:numId w:val="7"/>
        </w:numPr>
        <w:rPr>
          <w:rFonts w:ascii="Calibri" w:hAnsi="Calibri" w:cs="Calibri"/>
          <w:lang w:val="en-US"/>
        </w:rPr>
      </w:pPr>
      <w:r w:rsidRPr="00310C29">
        <w:rPr>
          <w:rFonts w:ascii="Calibri" w:hAnsi="Calibri" w:cs="Calibri"/>
          <w:lang w:val="en-US"/>
        </w:rPr>
        <w:t>access columns by name</w:t>
      </w:r>
    </w:p>
    <w:p w14:paraId="5D210035" w14:textId="66739039" w:rsidR="006F58EB" w:rsidRPr="00397798" w:rsidRDefault="006F58EB" w:rsidP="006F58EB">
      <w:pPr>
        <w:pStyle w:val="Listenabsatz"/>
        <w:numPr>
          <w:ilvl w:val="0"/>
          <w:numId w:val="7"/>
        </w:numPr>
        <w:rPr>
          <w:rFonts w:ascii="Calibri" w:hAnsi="Calibri" w:cs="Calibri"/>
          <w:b/>
          <w:bCs/>
          <w:highlight w:val="cyan"/>
          <w:lang w:val="en-US"/>
        </w:rPr>
      </w:pPr>
      <w:proofErr w:type="gramStart"/>
      <w:r w:rsidRPr="006F58EB">
        <w:rPr>
          <w:rFonts w:ascii="Calibri" w:hAnsi="Calibri" w:cs="Calibri"/>
          <w:highlight w:val="cyan"/>
          <w:lang w:val="en-US"/>
        </w:rPr>
        <w:t>dt[</w:t>
      </w:r>
      <w:proofErr w:type="gramEnd"/>
      <w:r w:rsidRPr="006F58EB">
        <w:rPr>
          <w:rFonts w:ascii="Calibri" w:hAnsi="Calibri" w:cs="Calibri"/>
          <w:highlight w:val="cyan"/>
          <w:lang w:val="en-US"/>
        </w:rPr>
        <w:t>, mean(.., na.rm = T)</w:t>
      </w:r>
      <w:r w:rsidR="00A83D3E">
        <w:rPr>
          <w:rFonts w:ascii="Calibri" w:hAnsi="Calibri" w:cs="Calibri"/>
          <w:highlight w:val="cyan"/>
          <w:lang w:val="en-US"/>
        </w:rPr>
        <w:t xml:space="preserve">, by = … </w:t>
      </w:r>
      <w:r w:rsidRPr="006F58EB">
        <w:rPr>
          <w:rFonts w:ascii="Calibri" w:hAnsi="Calibri" w:cs="Calibri"/>
          <w:highlight w:val="cyan"/>
          <w:lang w:val="en-US"/>
        </w:rPr>
        <w:t>]</w:t>
      </w:r>
    </w:p>
    <w:p w14:paraId="7A70B824" w14:textId="0DF27E64" w:rsidR="00397798" w:rsidRPr="00397798" w:rsidRDefault="00397798" w:rsidP="00397798">
      <w:pPr>
        <w:pStyle w:val="Listenabsatz"/>
        <w:numPr>
          <w:ilvl w:val="1"/>
          <w:numId w:val="7"/>
        </w:numPr>
        <w:rPr>
          <w:rFonts w:ascii="Calibri" w:hAnsi="Calibri" w:cs="Calibri"/>
          <w:b/>
          <w:bCs/>
          <w:lang w:val="en-US"/>
        </w:rPr>
      </w:pPr>
      <w:r w:rsidRPr="00397798">
        <w:rPr>
          <w:rFonts w:ascii="Calibri" w:hAnsi="Calibri" w:cs="Calibri"/>
          <w:lang w:val="en-US"/>
        </w:rPr>
        <w:t xml:space="preserve">by </w:t>
      </w:r>
      <w:r w:rsidRPr="00397798">
        <w:rPr>
          <w:rFonts w:ascii="Calibri" w:hAnsi="Calibri" w:cs="Calibri"/>
          <w:lang w:val="en-US"/>
        </w:rPr>
        <w:sym w:font="Wingdings" w:char="F0E0"/>
      </w:r>
      <w:r w:rsidRPr="00397798">
        <w:rPr>
          <w:rFonts w:ascii="Calibri" w:hAnsi="Calibri" w:cs="Calibri"/>
          <w:lang w:val="en-US"/>
        </w:rPr>
        <w:t xml:space="preserve"> </w:t>
      </w:r>
      <w:r w:rsidR="007D18AF" w:rsidRPr="00397798">
        <w:rPr>
          <w:rFonts w:ascii="Calibri" w:hAnsi="Calibri" w:cs="Calibri"/>
          <w:lang w:val="en-US"/>
        </w:rPr>
        <w:t>executes</w:t>
      </w:r>
      <w:r w:rsidRPr="00397798">
        <w:rPr>
          <w:rFonts w:ascii="Calibri" w:hAnsi="Calibri" w:cs="Calibri"/>
          <w:lang w:val="en-US"/>
        </w:rPr>
        <w:t xml:space="preserve"> j command by groups</w:t>
      </w:r>
    </w:p>
    <w:p w14:paraId="6B412905" w14:textId="77E259E8" w:rsidR="006F58EB" w:rsidRPr="006F58EB" w:rsidRDefault="006F58EB" w:rsidP="006F58EB">
      <w:pPr>
        <w:pStyle w:val="Listenabsatz"/>
        <w:numPr>
          <w:ilvl w:val="0"/>
          <w:numId w:val="7"/>
        </w:numPr>
        <w:rPr>
          <w:rFonts w:ascii="Calibri" w:hAnsi="Calibri" w:cs="Calibri"/>
          <w:b/>
          <w:bCs/>
          <w:lang w:val="en-US"/>
        </w:rPr>
      </w:pPr>
      <w:r>
        <w:rPr>
          <w:rFonts w:ascii="Calibri" w:hAnsi="Calibri" w:cs="Calibri"/>
          <w:lang w:val="en-US"/>
        </w:rPr>
        <w:t xml:space="preserve">Multiple: </w:t>
      </w:r>
      <w:proofErr w:type="gramStart"/>
      <w:r w:rsidRPr="006F58EB">
        <w:rPr>
          <w:rFonts w:ascii="Calibri" w:hAnsi="Calibri" w:cs="Calibri"/>
          <w:highlight w:val="cyan"/>
          <w:lang w:val="en-US"/>
        </w:rPr>
        <w:t>dt[</w:t>
      </w:r>
      <w:proofErr w:type="gramEnd"/>
      <w:r w:rsidRPr="006F58EB">
        <w:rPr>
          <w:rFonts w:ascii="Calibri" w:hAnsi="Calibri" w:cs="Calibri"/>
          <w:highlight w:val="cyan"/>
          <w:lang w:val="en-US"/>
        </w:rPr>
        <w:t>, .(newname = mean(.., na.rm = T), newName2 = median(..,na.rm = T)]</w:t>
      </w:r>
    </w:p>
    <w:p w14:paraId="0BEFC428" w14:textId="153D10D6" w:rsidR="006F58EB" w:rsidRPr="00A83D3E" w:rsidRDefault="00FE6FA2" w:rsidP="006F58EB">
      <w:pPr>
        <w:pStyle w:val="Listenabsatz"/>
        <w:numPr>
          <w:ilvl w:val="0"/>
          <w:numId w:val="7"/>
        </w:numPr>
        <w:rPr>
          <w:rFonts w:ascii="Calibri" w:hAnsi="Calibri" w:cs="Calibri"/>
          <w:b/>
          <w:bCs/>
          <w:highlight w:val="cyan"/>
          <w:lang w:val="en-US"/>
        </w:rPr>
      </w:pPr>
      <w:proofErr w:type="gramStart"/>
      <w:r w:rsidRPr="00FE6FA2">
        <w:rPr>
          <w:rFonts w:ascii="Calibri" w:hAnsi="Calibri" w:cs="Calibri"/>
          <w:highlight w:val="cyan"/>
          <w:lang w:val="en-US"/>
        </w:rPr>
        <w:t>dt[</w:t>
      </w:r>
      <w:proofErr w:type="gramEnd"/>
      <w:r w:rsidRPr="00FE6FA2">
        <w:rPr>
          <w:rFonts w:ascii="Calibri" w:hAnsi="Calibri" w:cs="Calibri"/>
          <w:highlight w:val="cyan"/>
          <w:lang w:val="en-US"/>
        </w:rPr>
        <w:t xml:space="preserve">…, </w:t>
      </w:r>
      <w:proofErr w:type="spellStart"/>
      <w:r w:rsidRPr="00FE6FA2">
        <w:rPr>
          <w:rFonts w:ascii="Calibri" w:hAnsi="Calibri" w:cs="Calibri"/>
          <w:highlight w:val="cyan"/>
          <w:lang w:val="en-US"/>
        </w:rPr>
        <w:t>colA</w:t>
      </w:r>
      <w:proofErr w:type="spellEnd"/>
      <w:r w:rsidRPr="00FE6FA2">
        <w:rPr>
          <w:rFonts w:ascii="Calibri" w:hAnsi="Calibri" w:cs="Calibri"/>
          <w:highlight w:val="cyan"/>
          <w:lang w:val="en-US"/>
        </w:rPr>
        <w:t xml:space="preserve"> / </w:t>
      </w:r>
      <w:proofErr w:type="spellStart"/>
      <w:r w:rsidRPr="00FE6FA2">
        <w:rPr>
          <w:rFonts w:ascii="Calibri" w:hAnsi="Calibri" w:cs="Calibri"/>
          <w:highlight w:val="cyan"/>
          <w:lang w:val="en-US"/>
        </w:rPr>
        <w:t>colB</w:t>
      </w:r>
      <w:proofErr w:type="spellEnd"/>
      <w:r w:rsidRPr="00FE6FA2">
        <w:rPr>
          <w:rFonts w:ascii="Calibri" w:hAnsi="Calibri" w:cs="Calibri"/>
          <w:highlight w:val="cyan"/>
          <w:lang w:val="en-US"/>
        </w:rPr>
        <w:t>]</w:t>
      </w:r>
    </w:p>
    <w:p w14:paraId="62BBA673" w14:textId="4096211D" w:rsidR="00A83D3E" w:rsidRPr="005865CA" w:rsidRDefault="00A83D3E" w:rsidP="006F58EB">
      <w:pPr>
        <w:pStyle w:val="Listenabsatz"/>
        <w:numPr>
          <w:ilvl w:val="0"/>
          <w:numId w:val="7"/>
        </w:numPr>
        <w:rPr>
          <w:rFonts w:ascii="Calibri" w:hAnsi="Calibri" w:cs="Calibri"/>
          <w:b/>
          <w:bCs/>
          <w:highlight w:val="cyan"/>
          <w:lang w:val="en-US"/>
        </w:rPr>
      </w:pPr>
      <w:proofErr w:type="spellStart"/>
      <w:proofErr w:type="gramStart"/>
      <w:r>
        <w:rPr>
          <w:rFonts w:ascii="Calibri" w:hAnsi="Calibri" w:cs="Calibri"/>
          <w:highlight w:val="cyan"/>
          <w:lang w:val="en-US"/>
        </w:rPr>
        <w:t>sapply</w:t>
      </w:r>
      <w:proofErr w:type="spellEnd"/>
      <w:r>
        <w:rPr>
          <w:rFonts w:ascii="Calibri" w:hAnsi="Calibri" w:cs="Calibri"/>
          <w:highlight w:val="cyan"/>
          <w:lang w:val="en-US"/>
        </w:rPr>
        <w:t>(</w:t>
      </w:r>
      <w:proofErr w:type="gramEnd"/>
      <w:r>
        <w:rPr>
          <w:rFonts w:ascii="Calibri" w:hAnsi="Calibri" w:cs="Calibri"/>
          <w:highlight w:val="cyan"/>
          <w:lang w:val="en-US"/>
        </w:rPr>
        <w:t>dt, function to be applied on each element of dt)</w:t>
      </w:r>
    </w:p>
    <w:p w14:paraId="5A812675" w14:textId="317DA670" w:rsidR="005865CA" w:rsidRPr="007D18AF" w:rsidRDefault="005865CA" w:rsidP="006F58EB">
      <w:pPr>
        <w:pStyle w:val="Listenabsatz"/>
        <w:numPr>
          <w:ilvl w:val="0"/>
          <w:numId w:val="7"/>
        </w:numPr>
        <w:rPr>
          <w:rFonts w:ascii="Calibri" w:hAnsi="Calibri" w:cs="Calibri"/>
          <w:b/>
          <w:bCs/>
          <w:lang w:val="en-US"/>
        </w:rPr>
      </w:pPr>
      <w:r w:rsidRPr="007D18AF">
        <w:rPr>
          <w:rFonts w:ascii="Calibri" w:hAnsi="Calibri" w:cs="Calibri"/>
          <w:lang w:val="en-US"/>
        </w:rPr>
        <w:t xml:space="preserve">Counting </w:t>
      </w:r>
      <w:r w:rsidR="00EB6763" w:rsidRPr="007D18AF">
        <w:rPr>
          <w:rFonts w:ascii="Calibri" w:hAnsi="Calibri" w:cs="Calibri"/>
          <w:lang w:val="en-US"/>
        </w:rPr>
        <w:t>occurrences</w:t>
      </w:r>
      <w:r w:rsidRPr="007D18AF">
        <w:rPr>
          <w:rFonts w:ascii="Calibri" w:hAnsi="Calibri" w:cs="Calibri"/>
          <w:lang w:val="en-US"/>
        </w:rPr>
        <w:t xml:space="preserve"> </w:t>
      </w:r>
      <w:proofErr w:type="gramStart"/>
      <w:r w:rsidRPr="007D18AF">
        <w:rPr>
          <w:rFonts w:ascii="Calibri" w:hAnsi="Calibri" w:cs="Calibri"/>
          <w:lang w:val="en-US"/>
        </w:rPr>
        <w:t xml:space="preserve">= </w:t>
      </w:r>
      <w:r w:rsidRPr="007D18AF">
        <w:rPr>
          <w:rFonts w:ascii="Calibri" w:hAnsi="Calibri" w:cs="Calibri"/>
          <w:highlight w:val="cyan"/>
          <w:lang w:val="en-US"/>
        </w:rPr>
        <w:t>.N</w:t>
      </w:r>
      <w:proofErr w:type="gramEnd"/>
      <w:r w:rsidR="005A0380" w:rsidRPr="007D18AF">
        <w:rPr>
          <w:rFonts w:ascii="Calibri" w:hAnsi="Calibri" w:cs="Calibri"/>
          <w:lang w:val="en-US"/>
        </w:rPr>
        <w:t xml:space="preserve"> </w:t>
      </w:r>
    </w:p>
    <w:p w14:paraId="6CB61DD6" w14:textId="1B821628" w:rsidR="005A0380" w:rsidRPr="005A0380" w:rsidRDefault="005A0380" w:rsidP="005A0380">
      <w:pPr>
        <w:pStyle w:val="Listenabsatz"/>
        <w:numPr>
          <w:ilvl w:val="1"/>
          <w:numId w:val="7"/>
        </w:numPr>
        <w:rPr>
          <w:rFonts w:ascii="Calibri" w:hAnsi="Calibri" w:cs="Calibri"/>
          <w:b/>
          <w:bCs/>
          <w:lang w:val="en-US"/>
        </w:rPr>
      </w:pPr>
      <w:proofErr w:type="gramStart"/>
      <w:r>
        <w:rPr>
          <w:rFonts w:ascii="Calibri" w:hAnsi="Calibri" w:cs="Calibri"/>
          <w:lang w:val="en-US"/>
        </w:rPr>
        <w:t>Dt[</w:t>
      </w:r>
      <w:proofErr w:type="gramEnd"/>
      <w:r>
        <w:rPr>
          <w:rFonts w:ascii="Calibri" w:hAnsi="Calibri" w:cs="Calibri"/>
          <w:lang w:val="en-US"/>
        </w:rPr>
        <w:t xml:space="preserve">, .N] == </w:t>
      </w:r>
      <w:proofErr w:type="spellStart"/>
      <w:r>
        <w:rPr>
          <w:rFonts w:ascii="Calibri" w:hAnsi="Calibri" w:cs="Calibri"/>
          <w:lang w:val="en-US"/>
        </w:rPr>
        <w:t>nrow</w:t>
      </w:r>
      <w:proofErr w:type="spellEnd"/>
      <w:r>
        <w:rPr>
          <w:rFonts w:ascii="Calibri" w:hAnsi="Calibri" w:cs="Calibri"/>
          <w:lang w:val="en-US"/>
        </w:rPr>
        <w:t>(dt)</w:t>
      </w:r>
    </w:p>
    <w:p w14:paraId="6898CB0E" w14:textId="6132A761" w:rsidR="005A0380" w:rsidRPr="00877165" w:rsidRDefault="00877165" w:rsidP="005A0380">
      <w:pPr>
        <w:pStyle w:val="Listenabsatz"/>
        <w:numPr>
          <w:ilvl w:val="1"/>
          <w:numId w:val="7"/>
        </w:numPr>
        <w:rPr>
          <w:rFonts w:ascii="Calibri" w:hAnsi="Calibri" w:cs="Calibri"/>
          <w:b/>
          <w:bCs/>
          <w:lang w:val="en-US"/>
        </w:rPr>
      </w:pPr>
      <w:r>
        <w:rPr>
          <w:rFonts w:ascii="Calibri" w:hAnsi="Calibri" w:cs="Calibri"/>
          <w:lang w:val="en-US"/>
        </w:rPr>
        <w:t>#</w:t>
      </w:r>
      <w:r w:rsidR="005A0380">
        <w:rPr>
          <w:rFonts w:ascii="Calibri" w:hAnsi="Calibri" w:cs="Calibri"/>
          <w:lang w:val="en-US"/>
        </w:rPr>
        <w:t xml:space="preserve"> of flights per airline: </w:t>
      </w:r>
      <w:proofErr w:type="gramStart"/>
      <w:r w:rsidR="005A0380">
        <w:rPr>
          <w:rFonts w:ascii="Calibri" w:hAnsi="Calibri" w:cs="Calibri"/>
          <w:lang w:val="en-US"/>
        </w:rPr>
        <w:t>flights[</w:t>
      </w:r>
      <w:proofErr w:type="gramEnd"/>
      <w:r w:rsidR="005A0380">
        <w:rPr>
          <w:rFonts w:ascii="Calibri" w:hAnsi="Calibri" w:cs="Calibri"/>
          <w:lang w:val="en-US"/>
        </w:rPr>
        <w:t>, .N, by = “Airline”]</w:t>
      </w:r>
    </w:p>
    <w:p w14:paraId="08F8864F" w14:textId="4C568374" w:rsidR="00877165" w:rsidRPr="00FD1F13" w:rsidRDefault="00877165" w:rsidP="005A0380">
      <w:pPr>
        <w:pStyle w:val="Listenabsatz"/>
        <w:numPr>
          <w:ilvl w:val="1"/>
          <w:numId w:val="7"/>
        </w:numPr>
        <w:rPr>
          <w:rFonts w:ascii="Calibri" w:hAnsi="Calibri" w:cs="Calibri"/>
          <w:b/>
          <w:bCs/>
          <w:lang w:val="en-US"/>
        </w:rPr>
      </w:pPr>
      <w:r>
        <w:rPr>
          <w:rFonts w:ascii="Calibri" w:hAnsi="Calibri" w:cs="Calibri"/>
          <w:lang w:val="en-US"/>
        </w:rPr>
        <w:t xml:space="preserve"># of flights arriving in JFK: </w:t>
      </w:r>
      <w:proofErr w:type="gramStart"/>
      <w:r>
        <w:rPr>
          <w:rFonts w:ascii="Calibri" w:hAnsi="Calibri" w:cs="Calibri"/>
          <w:lang w:val="en-US"/>
        </w:rPr>
        <w:t>flights[</w:t>
      </w:r>
      <w:proofErr w:type="gramEnd"/>
      <w:r>
        <w:rPr>
          <w:rFonts w:ascii="Calibri" w:hAnsi="Calibri" w:cs="Calibri"/>
          <w:lang w:val="en-US"/>
        </w:rPr>
        <w:t xml:space="preserve"> destination == “JFK”, .N, by = “Airline”]</w:t>
      </w:r>
    </w:p>
    <w:p w14:paraId="2DFDE0D8" w14:textId="1E99DB1D" w:rsidR="00FD1F13" w:rsidRPr="003F601E" w:rsidRDefault="00FD1F13" w:rsidP="00FD1F13">
      <w:pPr>
        <w:pStyle w:val="Listenabsatz"/>
        <w:numPr>
          <w:ilvl w:val="0"/>
          <w:numId w:val="7"/>
        </w:numPr>
        <w:rPr>
          <w:rFonts w:ascii="Calibri" w:hAnsi="Calibri" w:cs="Calibri"/>
          <w:b/>
          <w:bCs/>
          <w:lang w:val="en-US"/>
        </w:rPr>
      </w:pPr>
      <w:r>
        <w:rPr>
          <w:rFonts w:ascii="Calibri" w:hAnsi="Calibri" w:cs="Calibri"/>
          <w:lang w:val="en-US"/>
        </w:rPr>
        <w:t>Creating new columns</w:t>
      </w:r>
      <w:proofErr w:type="gramStart"/>
      <w:r>
        <w:rPr>
          <w:rFonts w:ascii="Calibri" w:hAnsi="Calibri" w:cs="Calibri"/>
          <w:lang w:val="en-US"/>
        </w:rPr>
        <w:t xml:space="preserve">: </w:t>
      </w:r>
      <w:r w:rsidRPr="00FD1F13">
        <w:rPr>
          <w:rFonts w:ascii="Calibri" w:hAnsi="Calibri" w:cs="Calibri"/>
          <w:highlight w:val="cyan"/>
          <w:lang w:val="en-US"/>
        </w:rPr>
        <w:t>:</w:t>
      </w:r>
      <w:proofErr w:type="gramEnd"/>
      <w:r w:rsidRPr="00FD1F13">
        <w:rPr>
          <w:rFonts w:ascii="Calibri" w:hAnsi="Calibri" w:cs="Calibri"/>
          <w:highlight w:val="cyan"/>
          <w:lang w:val="en-US"/>
        </w:rPr>
        <w:t>=</w:t>
      </w:r>
      <w:r w:rsidR="00F82FC2">
        <w:rPr>
          <w:rFonts w:ascii="Calibri" w:hAnsi="Calibri" w:cs="Calibri"/>
          <w:lang w:val="en-US"/>
        </w:rPr>
        <w:t xml:space="preserve"> </w:t>
      </w:r>
    </w:p>
    <w:p w14:paraId="0F7798FE" w14:textId="157CAC42" w:rsidR="003F601E" w:rsidRPr="003F601E" w:rsidRDefault="003F601E" w:rsidP="003F601E">
      <w:pPr>
        <w:pStyle w:val="Listenabsatz"/>
        <w:numPr>
          <w:ilvl w:val="1"/>
          <w:numId w:val="7"/>
        </w:numPr>
        <w:rPr>
          <w:rFonts w:ascii="Calibri" w:hAnsi="Calibri" w:cs="Calibri"/>
          <w:b/>
          <w:bCs/>
          <w:lang w:val="en-US"/>
        </w:rPr>
      </w:pPr>
      <w:r w:rsidRPr="007752E5">
        <w:rPr>
          <w:rFonts w:ascii="Calibri" w:hAnsi="Calibri" w:cs="Calibri"/>
          <w:b/>
          <w:bCs/>
          <w:lang w:val="en-US"/>
        </w:rPr>
        <w:t>Multiple</w:t>
      </w:r>
      <w:r>
        <w:rPr>
          <w:rFonts w:ascii="Calibri" w:hAnsi="Calibri" w:cs="Calibri"/>
          <w:lang w:val="en-US"/>
        </w:rPr>
        <w:t xml:space="preserve"> new columns at on</w:t>
      </w:r>
      <w:r w:rsidR="006729F7">
        <w:rPr>
          <w:rFonts w:ascii="Calibri" w:hAnsi="Calibri" w:cs="Calibri"/>
          <w:lang w:val="en-US"/>
        </w:rPr>
        <w:t>c</w:t>
      </w:r>
      <w:r>
        <w:rPr>
          <w:rFonts w:ascii="Calibri" w:hAnsi="Calibri" w:cs="Calibri"/>
          <w:lang w:val="en-US"/>
        </w:rPr>
        <w:t xml:space="preserve">e: </w:t>
      </w:r>
    </w:p>
    <w:p w14:paraId="053DE77C" w14:textId="7BA67CB4" w:rsidR="003F601E" w:rsidRPr="003F601E" w:rsidRDefault="003F601E" w:rsidP="003F601E">
      <w:pPr>
        <w:pStyle w:val="Listenabsatz"/>
        <w:numPr>
          <w:ilvl w:val="2"/>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gramStart"/>
      <w:r>
        <w:rPr>
          <w:rFonts w:ascii="Consolas" w:hAnsi="Consolas" w:cs="Consolas"/>
          <w:i/>
          <w:iCs/>
          <w:color w:val="60A0B0"/>
          <w:spacing w:val="3"/>
          <w:sz w:val="20"/>
          <w:szCs w:val="20"/>
          <w:bdr w:val="none" w:sz="0" w:space="0" w:color="auto" w:frame="1"/>
          <w:lang w:val="en-US"/>
        </w:rPr>
        <w:t>dt</w:t>
      </w:r>
      <w:r w:rsidRPr="003F601E">
        <w:rPr>
          <w:rFonts w:ascii="Consolas" w:hAnsi="Consolas" w:cs="Consolas"/>
          <w:i/>
          <w:iCs/>
          <w:color w:val="60A0B0"/>
          <w:spacing w:val="3"/>
          <w:sz w:val="20"/>
          <w:szCs w:val="20"/>
          <w:bdr w:val="none" w:sz="0" w:space="0" w:color="auto" w:frame="1"/>
          <w:lang w:val="en-US"/>
        </w:rPr>
        <w:t>[</w:t>
      </w:r>
      <w:proofErr w:type="gramEnd"/>
      <w:r w:rsidRPr="003F601E">
        <w:rPr>
          <w:rFonts w:ascii="Consolas" w:hAnsi="Consolas" w:cs="Consolas"/>
          <w:i/>
          <w:iCs/>
          <w:color w:val="60A0B0"/>
          <w:spacing w:val="3"/>
          <w:sz w:val="20"/>
          <w:szCs w:val="20"/>
          <w:bdr w:val="none" w:sz="0" w:space="0" w:color="auto" w:frame="1"/>
          <w:lang w:val="en-US"/>
        </w:rPr>
        <w:t>, `:=` (</w:t>
      </w:r>
      <w:proofErr w:type="spellStart"/>
      <w:r w:rsidRPr="003F601E">
        <w:rPr>
          <w:rFonts w:ascii="Consolas" w:hAnsi="Consolas" w:cs="Consolas"/>
          <w:i/>
          <w:iCs/>
          <w:color w:val="60A0B0"/>
          <w:spacing w:val="3"/>
          <w:sz w:val="20"/>
          <w:szCs w:val="20"/>
          <w:bdr w:val="none" w:sz="0" w:space="0" w:color="auto" w:frame="1"/>
          <w:lang w:val="en-US"/>
        </w:rPr>
        <w:t>Sepal.Area</w:t>
      </w:r>
      <w:proofErr w:type="spellEnd"/>
      <w:r w:rsidRPr="003F601E">
        <w:rPr>
          <w:rFonts w:ascii="Consolas" w:hAnsi="Consolas" w:cs="Consolas"/>
          <w:i/>
          <w:iCs/>
          <w:color w:val="60A0B0"/>
          <w:spacing w:val="3"/>
          <w:sz w:val="20"/>
          <w:szCs w:val="20"/>
          <w:bdr w:val="none" w:sz="0" w:space="0" w:color="auto" w:frame="1"/>
          <w:lang w:val="en-US"/>
        </w:rPr>
        <w:t xml:space="preserve"> = </w:t>
      </w:r>
      <w:proofErr w:type="spellStart"/>
      <w:r w:rsidRPr="003F601E">
        <w:rPr>
          <w:rFonts w:ascii="Consolas" w:hAnsi="Consolas" w:cs="Consolas"/>
          <w:i/>
          <w:iCs/>
          <w:color w:val="60A0B0"/>
          <w:spacing w:val="3"/>
          <w:sz w:val="20"/>
          <w:szCs w:val="20"/>
          <w:bdr w:val="none" w:sz="0" w:space="0" w:color="auto" w:frame="1"/>
          <w:lang w:val="en-US"/>
        </w:rPr>
        <w:t>Sepal.Length</w:t>
      </w:r>
      <w:proofErr w:type="spellEnd"/>
      <w:r w:rsidRPr="003F601E">
        <w:rPr>
          <w:rFonts w:ascii="Consolas" w:hAnsi="Consolas" w:cs="Consolas"/>
          <w:i/>
          <w:iCs/>
          <w:color w:val="60A0B0"/>
          <w:spacing w:val="3"/>
          <w:sz w:val="20"/>
          <w:szCs w:val="20"/>
          <w:bdr w:val="none" w:sz="0" w:space="0" w:color="auto" w:frame="1"/>
          <w:lang w:val="en-US"/>
        </w:rPr>
        <w:t xml:space="preserve"> * </w:t>
      </w:r>
      <w:proofErr w:type="spellStart"/>
      <w:r w:rsidRPr="003F601E">
        <w:rPr>
          <w:rFonts w:ascii="Consolas" w:hAnsi="Consolas" w:cs="Consolas"/>
          <w:i/>
          <w:iCs/>
          <w:color w:val="60A0B0"/>
          <w:spacing w:val="3"/>
          <w:sz w:val="20"/>
          <w:szCs w:val="20"/>
          <w:bdr w:val="none" w:sz="0" w:space="0" w:color="auto" w:frame="1"/>
          <w:lang w:val="en-US"/>
        </w:rPr>
        <w:t>Sepal.Width</w:t>
      </w:r>
      <w:proofErr w:type="spellEnd"/>
      <w:r w:rsidRPr="003F601E">
        <w:rPr>
          <w:rFonts w:ascii="Consolas" w:hAnsi="Consolas" w:cs="Consolas"/>
          <w:i/>
          <w:iCs/>
          <w:color w:val="60A0B0"/>
          <w:spacing w:val="3"/>
          <w:sz w:val="20"/>
          <w:szCs w:val="20"/>
          <w:bdr w:val="none" w:sz="0" w:space="0" w:color="auto" w:frame="1"/>
          <w:lang w:val="en-US"/>
        </w:rPr>
        <w:t>,</w:t>
      </w:r>
    </w:p>
    <w:p w14:paraId="3FE78727" w14:textId="5C30F05B" w:rsidR="003F601E" w:rsidRPr="003F601E" w:rsidRDefault="003F601E" w:rsidP="003F601E">
      <w:pPr>
        <w:pStyle w:val="Listenabsatz"/>
        <w:numPr>
          <w:ilvl w:val="2"/>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r w:rsidRPr="003F601E">
        <w:rPr>
          <w:rFonts w:ascii="Consolas" w:hAnsi="Consolas" w:cs="Consolas"/>
          <w:i/>
          <w:iCs/>
          <w:color w:val="60A0B0"/>
          <w:spacing w:val="3"/>
          <w:sz w:val="20"/>
          <w:szCs w:val="20"/>
          <w:bdr w:val="none" w:sz="0" w:space="0" w:color="auto" w:frame="1"/>
          <w:lang w:val="en-US"/>
        </w:rPr>
        <w:t xml:space="preserve">           </w:t>
      </w:r>
      <w:proofErr w:type="spellStart"/>
      <w:r w:rsidRPr="003F601E">
        <w:rPr>
          <w:rFonts w:ascii="Consolas" w:hAnsi="Consolas" w:cs="Consolas"/>
          <w:i/>
          <w:iCs/>
          <w:color w:val="60A0B0"/>
          <w:spacing w:val="3"/>
          <w:sz w:val="20"/>
          <w:szCs w:val="20"/>
          <w:bdr w:val="none" w:sz="0" w:space="0" w:color="auto" w:frame="1"/>
          <w:lang w:val="en-US"/>
        </w:rPr>
        <w:t>Petal.Area</w:t>
      </w:r>
      <w:proofErr w:type="spellEnd"/>
      <w:r w:rsidRPr="003F601E">
        <w:rPr>
          <w:rFonts w:ascii="Consolas" w:hAnsi="Consolas" w:cs="Consolas"/>
          <w:i/>
          <w:iCs/>
          <w:color w:val="60A0B0"/>
          <w:spacing w:val="3"/>
          <w:sz w:val="20"/>
          <w:szCs w:val="20"/>
          <w:bdr w:val="none" w:sz="0" w:space="0" w:color="auto" w:frame="1"/>
          <w:lang w:val="en-US"/>
        </w:rPr>
        <w:t xml:space="preserve"> = </w:t>
      </w:r>
      <w:proofErr w:type="spellStart"/>
      <w:r w:rsidRPr="003F601E">
        <w:rPr>
          <w:rFonts w:ascii="Consolas" w:hAnsi="Consolas" w:cs="Consolas"/>
          <w:i/>
          <w:iCs/>
          <w:color w:val="60A0B0"/>
          <w:spacing w:val="3"/>
          <w:sz w:val="20"/>
          <w:szCs w:val="20"/>
          <w:bdr w:val="none" w:sz="0" w:space="0" w:color="auto" w:frame="1"/>
          <w:lang w:val="en-US"/>
        </w:rPr>
        <w:t>Petal.Length</w:t>
      </w:r>
      <w:proofErr w:type="spellEnd"/>
      <w:r w:rsidRPr="003F601E">
        <w:rPr>
          <w:rFonts w:ascii="Consolas" w:hAnsi="Consolas" w:cs="Consolas"/>
          <w:i/>
          <w:iCs/>
          <w:color w:val="60A0B0"/>
          <w:spacing w:val="3"/>
          <w:sz w:val="20"/>
          <w:szCs w:val="20"/>
          <w:bdr w:val="none" w:sz="0" w:space="0" w:color="auto" w:frame="1"/>
          <w:lang w:val="en-US"/>
        </w:rPr>
        <w:t xml:space="preserve"> * </w:t>
      </w:r>
      <w:proofErr w:type="spellStart"/>
      <w:r w:rsidRPr="003F601E">
        <w:rPr>
          <w:rFonts w:ascii="Consolas" w:hAnsi="Consolas" w:cs="Consolas"/>
          <w:i/>
          <w:iCs/>
          <w:color w:val="60A0B0"/>
          <w:spacing w:val="3"/>
          <w:sz w:val="20"/>
          <w:szCs w:val="20"/>
          <w:bdr w:val="none" w:sz="0" w:space="0" w:color="auto" w:frame="1"/>
          <w:lang w:val="en-US"/>
        </w:rPr>
        <w:t>Petal.Width</w:t>
      </w:r>
      <w:proofErr w:type="spellEnd"/>
      <w:proofErr w:type="gramStart"/>
      <w:r w:rsidRPr="003F601E">
        <w:rPr>
          <w:rFonts w:ascii="Consolas" w:hAnsi="Consolas" w:cs="Consolas"/>
          <w:i/>
          <w:iCs/>
          <w:color w:val="60A0B0"/>
          <w:spacing w:val="3"/>
          <w:sz w:val="20"/>
          <w:szCs w:val="20"/>
          <w:bdr w:val="none" w:sz="0" w:space="0" w:color="auto" w:frame="1"/>
          <w:lang w:val="en-US"/>
        </w:rPr>
        <w:t>)][</w:t>
      </w:r>
      <w:proofErr w:type="gramEnd"/>
      <w:r w:rsidRPr="003F601E">
        <w:rPr>
          <w:rFonts w:ascii="Consolas" w:hAnsi="Consolas" w:cs="Consolas"/>
          <w:i/>
          <w:iCs/>
          <w:color w:val="60A0B0"/>
          <w:spacing w:val="3"/>
          <w:sz w:val="20"/>
          <w:szCs w:val="20"/>
          <w:bdr w:val="none" w:sz="0" w:space="0" w:color="auto" w:frame="1"/>
          <w:lang w:val="en-US"/>
        </w:rPr>
        <w:t>1:3]</w:t>
      </w:r>
    </w:p>
    <w:p w14:paraId="7E73DEDC" w14:textId="30623B33" w:rsidR="00F82FC2" w:rsidRPr="007328D4" w:rsidRDefault="00F82FC2" w:rsidP="00F82FC2">
      <w:pPr>
        <w:pStyle w:val="Listenabsatz"/>
        <w:numPr>
          <w:ilvl w:val="1"/>
          <w:numId w:val="7"/>
        </w:numPr>
        <w:rPr>
          <w:rFonts w:ascii="Calibri" w:hAnsi="Calibri" w:cs="Calibri"/>
          <w:b/>
          <w:bCs/>
          <w:lang w:val="en-US"/>
        </w:rPr>
      </w:pPr>
      <w:r>
        <w:rPr>
          <w:rFonts w:ascii="Calibri" w:hAnsi="Calibri" w:cs="Calibri"/>
          <w:lang w:val="en-US"/>
        </w:rPr>
        <w:t>Removing</w:t>
      </w:r>
      <w:proofErr w:type="gramStart"/>
      <w:r>
        <w:rPr>
          <w:rFonts w:ascii="Calibri" w:hAnsi="Calibri" w:cs="Calibri"/>
          <w:lang w:val="en-US"/>
        </w:rPr>
        <w:t xml:space="preserve">: </w:t>
      </w:r>
      <w:r w:rsidRPr="00F82FC2">
        <w:rPr>
          <w:rFonts w:ascii="Calibri" w:hAnsi="Calibri" w:cs="Calibri"/>
          <w:highlight w:val="cyan"/>
          <w:lang w:val="en-US"/>
        </w:rPr>
        <w:t>:</w:t>
      </w:r>
      <w:proofErr w:type="gramEnd"/>
      <w:r w:rsidRPr="00F82FC2">
        <w:rPr>
          <w:rFonts w:ascii="Calibri" w:hAnsi="Calibri" w:cs="Calibri"/>
          <w:highlight w:val="cyan"/>
          <w:lang w:val="en-US"/>
        </w:rPr>
        <w:t>= NULL</w:t>
      </w:r>
    </w:p>
    <w:p w14:paraId="4385ED97" w14:textId="35DDC989" w:rsidR="007328D4" w:rsidRPr="007328D4" w:rsidRDefault="007328D4" w:rsidP="007328D4">
      <w:pPr>
        <w:pStyle w:val="Listenabsatz"/>
        <w:numPr>
          <w:ilvl w:val="2"/>
          <w:numId w:val="7"/>
        </w:numPr>
        <w:spacing w:before="100" w:beforeAutospacing="1" w:after="100" w:afterAutospacing="1"/>
        <w:rPr>
          <w:lang w:val="en-US"/>
        </w:rPr>
      </w:pPr>
      <w:proofErr w:type="spellStart"/>
      <w:r w:rsidRPr="007328D4">
        <w:rPr>
          <w:rFonts w:ascii="LMMono10" w:hAnsi="LMMono10"/>
          <w:sz w:val="20"/>
          <w:szCs w:val="20"/>
          <w:shd w:val="clear" w:color="auto" w:fill="F7F7F7"/>
          <w:lang w:val="en-US"/>
        </w:rPr>
        <w:t>books_</w:t>
      </w:r>
      <w:proofErr w:type="gramStart"/>
      <w:r w:rsidRPr="007328D4">
        <w:rPr>
          <w:rFonts w:ascii="LMMono10" w:hAnsi="LMMono10"/>
          <w:sz w:val="20"/>
          <w:szCs w:val="20"/>
          <w:shd w:val="clear" w:color="auto" w:fill="F7F7F7"/>
          <w:lang w:val="en-US"/>
        </w:rPr>
        <w:t>dt</w:t>
      </w:r>
      <w:proofErr w:type="spellEnd"/>
      <w:r w:rsidRPr="007328D4">
        <w:rPr>
          <w:rFonts w:ascii="LMMono10" w:hAnsi="LMMono10"/>
          <w:sz w:val="20"/>
          <w:szCs w:val="20"/>
          <w:shd w:val="clear" w:color="auto" w:fill="F7F7F7"/>
          <w:lang w:val="en-US"/>
        </w:rPr>
        <w:t>[</w:t>
      </w:r>
      <w:proofErr w:type="gramEnd"/>
      <w:r w:rsidRPr="007328D4">
        <w:rPr>
          <w:rFonts w:ascii="LMMono10" w:hAnsi="LMMono10"/>
          <w:sz w:val="20"/>
          <w:szCs w:val="20"/>
          <w:shd w:val="clear" w:color="auto" w:fill="F7F7F7"/>
          <w:lang w:val="en-US"/>
        </w:rPr>
        <w:t xml:space="preserve">, </w:t>
      </w:r>
      <w:r w:rsidRPr="007328D4">
        <w:rPr>
          <w:rFonts w:ascii="LMMonoLt10" w:hAnsi="LMMonoLt10"/>
          <w:b/>
          <w:bCs/>
          <w:color w:val="214987"/>
          <w:sz w:val="20"/>
          <w:szCs w:val="20"/>
          <w:shd w:val="clear" w:color="auto" w:fill="F7F7F7"/>
          <w:lang w:val="en-US"/>
        </w:rPr>
        <w:t>c</w:t>
      </w:r>
      <w:r w:rsidRPr="007328D4">
        <w:rPr>
          <w:rFonts w:ascii="LMMono10" w:hAnsi="LMMono10"/>
          <w:sz w:val="20"/>
          <w:szCs w:val="20"/>
          <w:shd w:val="clear" w:color="auto" w:fill="F7F7F7"/>
          <w:lang w:val="en-US"/>
        </w:rPr>
        <w:t>(</w:t>
      </w:r>
      <w:r w:rsidRPr="007328D4">
        <w:rPr>
          <w:rFonts w:ascii="LMMono10" w:hAnsi="LMMono10"/>
          <w:color w:val="4F9905"/>
          <w:sz w:val="20"/>
          <w:szCs w:val="20"/>
          <w:shd w:val="clear" w:color="auto" w:fill="F7F7F7"/>
          <w:lang w:val="en-US"/>
        </w:rPr>
        <w:t>"</w:t>
      </w:r>
      <w:proofErr w:type="spellStart"/>
      <w:r w:rsidRPr="007328D4">
        <w:rPr>
          <w:rFonts w:ascii="LMMono10" w:hAnsi="LMMono10"/>
          <w:color w:val="4F9905"/>
          <w:sz w:val="20"/>
          <w:szCs w:val="20"/>
          <w:shd w:val="clear" w:color="auto" w:fill="F7F7F7"/>
          <w:lang w:val="en-US"/>
        </w:rPr>
        <w:t>Image_URL_S</w:t>
      </w:r>
      <w:proofErr w:type="spellEnd"/>
      <w:r w:rsidRPr="007328D4">
        <w:rPr>
          <w:rFonts w:ascii="LMMono10" w:hAnsi="LMMono10"/>
          <w:color w:val="4F9905"/>
          <w:sz w:val="20"/>
          <w:szCs w:val="20"/>
          <w:shd w:val="clear" w:color="auto" w:fill="F7F7F7"/>
          <w:lang w:val="en-US"/>
        </w:rPr>
        <w:t>"</w:t>
      </w:r>
      <w:r w:rsidRPr="007328D4">
        <w:rPr>
          <w:rFonts w:ascii="LMMono10" w:hAnsi="LMMono10"/>
          <w:sz w:val="20"/>
          <w:szCs w:val="20"/>
          <w:shd w:val="clear" w:color="auto" w:fill="F7F7F7"/>
          <w:lang w:val="en-US"/>
        </w:rPr>
        <w:t xml:space="preserve">, </w:t>
      </w:r>
      <w:r w:rsidRPr="007328D4">
        <w:rPr>
          <w:rFonts w:ascii="LMMono10" w:hAnsi="LMMono10"/>
          <w:color w:val="4F9905"/>
          <w:sz w:val="20"/>
          <w:szCs w:val="20"/>
          <w:shd w:val="clear" w:color="auto" w:fill="F7F7F7"/>
          <w:lang w:val="en-US"/>
        </w:rPr>
        <w:t>"</w:t>
      </w:r>
      <w:proofErr w:type="spellStart"/>
      <w:r w:rsidRPr="007328D4">
        <w:rPr>
          <w:rFonts w:ascii="LMMono10" w:hAnsi="LMMono10"/>
          <w:color w:val="4F9905"/>
          <w:sz w:val="20"/>
          <w:szCs w:val="20"/>
          <w:shd w:val="clear" w:color="auto" w:fill="F7F7F7"/>
          <w:lang w:val="en-US"/>
        </w:rPr>
        <w:t>Image_URL_M</w:t>
      </w:r>
      <w:proofErr w:type="spellEnd"/>
      <w:r w:rsidRPr="007328D4">
        <w:rPr>
          <w:rFonts w:ascii="LMMono10" w:hAnsi="LMMono10"/>
          <w:color w:val="4F9905"/>
          <w:sz w:val="20"/>
          <w:szCs w:val="20"/>
          <w:shd w:val="clear" w:color="auto" w:fill="F7F7F7"/>
          <w:lang w:val="en-US"/>
        </w:rPr>
        <w:t>"</w:t>
      </w:r>
      <w:r w:rsidRPr="007328D4">
        <w:rPr>
          <w:rFonts w:ascii="LMMono10" w:hAnsi="LMMono10"/>
          <w:sz w:val="20"/>
          <w:szCs w:val="20"/>
          <w:shd w:val="clear" w:color="auto" w:fill="F7F7F7"/>
          <w:lang w:val="en-US"/>
        </w:rPr>
        <w:t xml:space="preserve">, </w:t>
      </w:r>
      <w:r w:rsidRPr="007328D4">
        <w:rPr>
          <w:rFonts w:ascii="LMMono10" w:hAnsi="LMMono10"/>
          <w:color w:val="4F9905"/>
          <w:sz w:val="20"/>
          <w:szCs w:val="20"/>
          <w:shd w:val="clear" w:color="auto" w:fill="F7F7F7"/>
          <w:lang w:val="en-US"/>
        </w:rPr>
        <w:t>"</w:t>
      </w:r>
      <w:proofErr w:type="spellStart"/>
      <w:r w:rsidRPr="007328D4">
        <w:rPr>
          <w:rFonts w:ascii="LMMono10" w:hAnsi="LMMono10"/>
          <w:color w:val="4F9905"/>
          <w:sz w:val="20"/>
          <w:szCs w:val="20"/>
          <w:shd w:val="clear" w:color="auto" w:fill="F7F7F7"/>
          <w:lang w:val="en-US"/>
        </w:rPr>
        <w:t>Image_URL_L</w:t>
      </w:r>
      <w:proofErr w:type="spellEnd"/>
      <w:r w:rsidRPr="007328D4">
        <w:rPr>
          <w:rFonts w:ascii="LMMono10" w:hAnsi="LMMono10"/>
          <w:color w:val="4F9905"/>
          <w:sz w:val="20"/>
          <w:szCs w:val="20"/>
          <w:shd w:val="clear" w:color="auto" w:fill="F7F7F7"/>
          <w:lang w:val="en-US"/>
        </w:rPr>
        <w:t>"</w:t>
      </w:r>
      <w:r w:rsidRPr="007328D4">
        <w:rPr>
          <w:rFonts w:ascii="LMMono10" w:hAnsi="LMMono10"/>
          <w:sz w:val="20"/>
          <w:szCs w:val="20"/>
          <w:shd w:val="clear" w:color="auto" w:fill="F7F7F7"/>
          <w:lang w:val="en-US"/>
        </w:rPr>
        <w:t>)</w:t>
      </w:r>
      <w:r w:rsidRPr="007328D4">
        <w:rPr>
          <w:rFonts w:ascii="LMMonoLt10" w:hAnsi="LMMonoLt10"/>
          <w:b/>
          <w:bCs/>
          <w:color w:val="CE5B00"/>
          <w:sz w:val="20"/>
          <w:szCs w:val="20"/>
          <w:shd w:val="clear" w:color="auto" w:fill="F7F7F7"/>
          <w:lang w:val="en-US"/>
        </w:rPr>
        <w:t>:</w:t>
      </w:r>
      <w:r w:rsidRPr="007328D4">
        <w:rPr>
          <w:rFonts w:ascii="LMMonoLt10" w:hAnsi="LMMonoLt10"/>
          <w:b/>
          <w:bCs/>
          <w:color w:val="A30000"/>
          <w:sz w:val="20"/>
          <w:szCs w:val="20"/>
          <w:shd w:val="clear" w:color="auto" w:fill="F7F7F7"/>
          <w:lang w:val="en-US"/>
        </w:rPr>
        <w:t>=</w:t>
      </w:r>
      <w:r w:rsidRPr="007328D4">
        <w:rPr>
          <w:rFonts w:ascii="LMMono10" w:hAnsi="LMMono10"/>
          <w:color w:val="8E5902"/>
          <w:sz w:val="20"/>
          <w:szCs w:val="20"/>
          <w:shd w:val="clear" w:color="auto" w:fill="F7F7F7"/>
          <w:lang w:val="en-US"/>
        </w:rPr>
        <w:t>NULL</w:t>
      </w:r>
      <w:r w:rsidRPr="007328D4">
        <w:rPr>
          <w:rFonts w:ascii="LMMono10" w:hAnsi="LMMono10"/>
          <w:sz w:val="20"/>
          <w:szCs w:val="20"/>
          <w:shd w:val="clear" w:color="auto" w:fill="F7F7F7"/>
          <w:lang w:val="en-US"/>
        </w:rPr>
        <w:t xml:space="preserve">] </w:t>
      </w:r>
    </w:p>
    <w:p w14:paraId="625A82E5" w14:textId="7DF5B5A6" w:rsidR="00877874" w:rsidRDefault="00877874" w:rsidP="00FD4123">
      <w:pPr>
        <w:rPr>
          <w:rFonts w:ascii="Calibri" w:hAnsi="Calibri" w:cs="Calibri"/>
          <w:b/>
          <w:bCs/>
          <w:lang w:val="en-US"/>
        </w:rPr>
      </w:pPr>
    </w:p>
    <w:p w14:paraId="56469F8F" w14:textId="203CD3FC" w:rsidR="00FD4123" w:rsidRDefault="005F3146" w:rsidP="00FD4123">
      <w:pPr>
        <w:rPr>
          <w:rFonts w:ascii="Calibri" w:hAnsi="Calibri" w:cs="Calibri"/>
          <w:b/>
          <w:bCs/>
          <w:lang w:val="en-US"/>
        </w:rPr>
      </w:pPr>
      <w:r w:rsidRPr="00756468">
        <w:rPr>
          <w:rFonts w:ascii="Calibri" w:hAnsi="Calibri" w:cs="Calibri"/>
          <w:lang w:val="en-US"/>
        </w:rPr>
        <w:t>Can</w:t>
      </w:r>
      <w:r>
        <w:rPr>
          <w:rFonts w:ascii="Calibri" w:hAnsi="Calibri" w:cs="Calibri"/>
          <w:b/>
          <w:bCs/>
          <w:lang w:val="en-US"/>
        </w:rPr>
        <w:t xml:space="preserve"> concatenate </w:t>
      </w:r>
      <w:proofErr w:type="spellStart"/>
      <w:proofErr w:type="gramStart"/>
      <w:r>
        <w:rPr>
          <w:rFonts w:ascii="Calibri" w:hAnsi="Calibri" w:cs="Calibri"/>
          <w:b/>
          <w:bCs/>
          <w:lang w:val="en-US"/>
        </w:rPr>
        <w:t>data.table</w:t>
      </w:r>
      <w:proofErr w:type="spellEnd"/>
      <w:proofErr w:type="gramEnd"/>
      <w:r>
        <w:rPr>
          <w:rFonts w:ascii="Calibri" w:hAnsi="Calibri" w:cs="Calibri"/>
          <w:b/>
          <w:bCs/>
          <w:lang w:val="en-US"/>
        </w:rPr>
        <w:t xml:space="preserve"> operations </w:t>
      </w:r>
      <w:r w:rsidRPr="00756468">
        <w:rPr>
          <w:rFonts w:ascii="Calibri" w:hAnsi="Calibri" w:cs="Calibri"/>
          <w:lang w:val="en-US"/>
        </w:rPr>
        <w:t>with</w:t>
      </w:r>
      <w:r>
        <w:rPr>
          <w:rFonts w:ascii="Calibri" w:hAnsi="Calibri" w:cs="Calibri"/>
          <w:b/>
          <w:bCs/>
          <w:lang w:val="en-US"/>
        </w:rPr>
        <w:t xml:space="preserve"> [][][]</w:t>
      </w:r>
    </w:p>
    <w:p w14:paraId="155F8EF2" w14:textId="77777777" w:rsidR="00A83D3E" w:rsidRPr="00FD4123" w:rsidRDefault="00A83D3E" w:rsidP="00FD4123">
      <w:pPr>
        <w:rPr>
          <w:rFonts w:ascii="Calibri" w:hAnsi="Calibri" w:cs="Calibri"/>
          <w:b/>
          <w:bCs/>
          <w:lang w:val="en-US"/>
        </w:rPr>
      </w:pPr>
    </w:p>
    <w:p w14:paraId="0DFCFF9D" w14:textId="4864FFBD" w:rsidR="003A5F53" w:rsidRDefault="00BE208C" w:rsidP="00770F19">
      <w:pPr>
        <w:rPr>
          <w:rFonts w:ascii="Calibri" w:hAnsi="Calibri" w:cs="Calibri"/>
          <w:lang w:val="en-US"/>
        </w:rPr>
      </w:pPr>
      <w:r w:rsidRPr="00756468">
        <w:rPr>
          <w:rFonts w:ascii="Calibri" w:hAnsi="Calibri" w:cs="Calibri"/>
          <w:lang w:val="en-US"/>
        </w:rPr>
        <w:t xml:space="preserve">Pipe operator: </w:t>
      </w:r>
      <w:proofErr w:type="gramStart"/>
      <w:r w:rsidRPr="00756468">
        <w:rPr>
          <w:rFonts w:ascii="Calibri" w:hAnsi="Calibri" w:cs="Calibri"/>
          <w:lang w:val="en-US"/>
        </w:rPr>
        <w:t>needs</w:t>
      </w:r>
      <w:r w:rsidRPr="00756468">
        <w:rPr>
          <w:rFonts w:ascii="Calibri" w:hAnsi="Calibri" w:cs="Calibri"/>
          <w:b/>
          <w:bCs/>
          <w:lang w:val="en-US"/>
        </w:rPr>
        <w:t xml:space="preserve"> </w:t>
      </w:r>
      <w:r w:rsidRPr="00A900E1">
        <w:rPr>
          <w:rFonts w:ascii="Calibri" w:hAnsi="Calibri" w:cs="Calibri"/>
          <w:b/>
          <w:bCs/>
          <w:lang w:val="en-US"/>
        </w:rPr>
        <w:t>.</w:t>
      </w:r>
      <w:proofErr w:type="gramEnd"/>
      <w:r w:rsidRPr="00756468">
        <w:rPr>
          <w:rFonts w:ascii="Calibri" w:hAnsi="Calibri" w:cs="Calibri"/>
          <w:lang w:val="en-US"/>
        </w:rPr>
        <w:t xml:space="preserve"> </w:t>
      </w:r>
      <w:r w:rsidR="00466C61" w:rsidRPr="00756468">
        <w:rPr>
          <w:rFonts w:ascii="Calibri" w:hAnsi="Calibri" w:cs="Calibri"/>
          <w:lang w:val="en-US"/>
        </w:rPr>
        <w:t xml:space="preserve"> </w:t>
      </w:r>
      <w:r w:rsidRPr="00756468">
        <w:rPr>
          <w:rFonts w:ascii="Calibri" w:hAnsi="Calibri" w:cs="Calibri"/>
          <w:lang w:val="en-US"/>
        </w:rPr>
        <w:t xml:space="preserve">to where the argument goes </w:t>
      </w:r>
    </w:p>
    <w:p w14:paraId="65B3D0D9" w14:textId="77777777" w:rsidR="003A5F53" w:rsidRDefault="003A5F53">
      <w:pPr>
        <w:rPr>
          <w:rFonts w:ascii="Calibri" w:hAnsi="Calibri" w:cs="Calibri"/>
          <w:lang w:val="en-US"/>
        </w:rPr>
      </w:pPr>
      <w:r>
        <w:rPr>
          <w:rFonts w:ascii="Calibri" w:hAnsi="Calibri" w:cs="Calibri"/>
          <w:lang w:val="en-US"/>
        </w:rPr>
        <w:br w:type="page"/>
      </w:r>
    </w:p>
    <w:p w14:paraId="3DE6EE5F" w14:textId="015BEAB4" w:rsidR="00770F19" w:rsidRDefault="00770F19" w:rsidP="00770F19">
      <w:pPr>
        <w:pStyle w:val="berschrift1"/>
        <w:rPr>
          <w:rFonts w:ascii="Calibri" w:hAnsi="Calibri" w:cs="Calibri"/>
        </w:rPr>
      </w:pPr>
      <w:r w:rsidRPr="0013605D">
        <w:rPr>
          <w:rFonts w:ascii="Calibri" w:hAnsi="Calibri" w:cs="Calibri"/>
        </w:rPr>
        <w:lastRenderedPageBreak/>
        <w:t xml:space="preserve">III. </w:t>
      </w:r>
      <w:proofErr w:type="spellStart"/>
      <w:r w:rsidRPr="0013605D">
        <w:rPr>
          <w:rFonts w:ascii="Calibri" w:hAnsi="Calibri" w:cs="Calibri"/>
        </w:rPr>
        <w:t>Tidy</w:t>
      </w:r>
      <w:proofErr w:type="spellEnd"/>
      <w:r w:rsidRPr="0013605D">
        <w:rPr>
          <w:rFonts w:ascii="Calibri" w:hAnsi="Calibri" w:cs="Calibri"/>
        </w:rPr>
        <w:t xml:space="preserve"> Data</w:t>
      </w:r>
    </w:p>
    <w:p w14:paraId="3E47AB45" w14:textId="77777777" w:rsidR="00A46790" w:rsidRPr="00A46790" w:rsidRDefault="00A46790" w:rsidP="00A46790"/>
    <w:p w14:paraId="53544DE1" w14:textId="77777777" w:rsidR="00991431" w:rsidRPr="00D50416" w:rsidRDefault="00991431" w:rsidP="00991431">
      <w:pPr>
        <w:rPr>
          <w:rFonts w:ascii="Calibri" w:hAnsi="Calibri" w:cs="Calibri"/>
          <w:u w:val="single"/>
          <w:lang w:val="en-US"/>
        </w:rPr>
      </w:pPr>
      <w:r w:rsidRPr="00D50416">
        <w:rPr>
          <w:rFonts w:ascii="Calibri" w:hAnsi="Calibri" w:cs="Calibri"/>
          <w:u w:val="single"/>
          <w:lang w:val="en-US"/>
        </w:rPr>
        <w:t xml:space="preserve">Tidy = </w:t>
      </w:r>
    </w:p>
    <w:p w14:paraId="643C86E7" w14:textId="77777777" w:rsidR="00991431" w:rsidRPr="00EA44F0" w:rsidRDefault="00991431" w:rsidP="00991431">
      <w:pPr>
        <w:numPr>
          <w:ilvl w:val="0"/>
          <w:numId w:val="21"/>
        </w:numPr>
        <w:rPr>
          <w:rFonts w:ascii="Calibri" w:hAnsi="Calibri" w:cs="Calibri"/>
          <w:lang w:val="en-US"/>
        </w:rPr>
      </w:pPr>
      <w:r w:rsidRPr="00EA44F0">
        <w:rPr>
          <w:rFonts w:ascii="Calibri" w:hAnsi="Calibri" w:cs="Calibri"/>
          <w:lang w:val="en-US"/>
        </w:rPr>
        <w:t>Each </w:t>
      </w:r>
      <w:r w:rsidRPr="00EA44F0">
        <w:rPr>
          <w:rFonts w:ascii="Calibri" w:hAnsi="Calibri" w:cs="Calibri"/>
          <w:b/>
          <w:bCs/>
          <w:lang w:val="en-US"/>
        </w:rPr>
        <w:t>variable</w:t>
      </w:r>
      <w:r w:rsidRPr="00EA44F0">
        <w:rPr>
          <w:rFonts w:ascii="Calibri" w:hAnsi="Calibri" w:cs="Calibri"/>
          <w:lang w:val="en-US"/>
        </w:rPr>
        <w:t> has its own </w:t>
      </w:r>
      <w:r w:rsidRPr="00EA44F0">
        <w:rPr>
          <w:rFonts w:ascii="Calibri" w:hAnsi="Calibri" w:cs="Calibri"/>
          <w:b/>
          <w:bCs/>
          <w:lang w:val="en-US"/>
        </w:rPr>
        <w:t>column</w:t>
      </w:r>
      <w:r w:rsidRPr="00EA44F0">
        <w:rPr>
          <w:rFonts w:ascii="Calibri" w:hAnsi="Calibri" w:cs="Calibri"/>
          <w:lang w:val="en-US"/>
        </w:rPr>
        <w:t>.</w:t>
      </w:r>
    </w:p>
    <w:p w14:paraId="011047C7" w14:textId="77777777" w:rsidR="00991431" w:rsidRPr="00EA44F0" w:rsidRDefault="00991431" w:rsidP="00991431">
      <w:pPr>
        <w:numPr>
          <w:ilvl w:val="0"/>
          <w:numId w:val="21"/>
        </w:numPr>
        <w:rPr>
          <w:rFonts w:ascii="Calibri" w:hAnsi="Calibri" w:cs="Calibri"/>
          <w:lang w:val="en-US"/>
        </w:rPr>
      </w:pPr>
      <w:r w:rsidRPr="00EA44F0">
        <w:rPr>
          <w:rFonts w:ascii="Calibri" w:hAnsi="Calibri" w:cs="Calibri"/>
          <w:lang w:val="en-US"/>
        </w:rPr>
        <w:t>Each </w:t>
      </w:r>
      <w:r w:rsidRPr="00EA44F0">
        <w:rPr>
          <w:rFonts w:ascii="Calibri" w:hAnsi="Calibri" w:cs="Calibri"/>
          <w:b/>
          <w:bCs/>
          <w:lang w:val="en-US"/>
        </w:rPr>
        <w:t>observation</w:t>
      </w:r>
      <w:r w:rsidRPr="00EA44F0">
        <w:rPr>
          <w:rFonts w:ascii="Calibri" w:hAnsi="Calibri" w:cs="Calibri"/>
          <w:lang w:val="en-US"/>
        </w:rPr>
        <w:t> has its own </w:t>
      </w:r>
      <w:r w:rsidRPr="00EA44F0">
        <w:rPr>
          <w:rFonts w:ascii="Calibri" w:hAnsi="Calibri" w:cs="Calibri"/>
          <w:b/>
          <w:bCs/>
          <w:lang w:val="en-US"/>
        </w:rPr>
        <w:t>row</w:t>
      </w:r>
      <w:r w:rsidRPr="00EA44F0">
        <w:rPr>
          <w:rFonts w:ascii="Calibri" w:hAnsi="Calibri" w:cs="Calibri"/>
          <w:lang w:val="en-US"/>
        </w:rPr>
        <w:t>.</w:t>
      </w:r>
    </w:p>
    <w:p w14:paraId="689E5A6F" w14:textId="77777777" w:rsidR="00991431" w:rsidRPr="00EA44F0" w:rsidRDefault="00991431" w:rsidP="00991431">
      <w:pPr>
        <w:numPr>
          <w:ilvl w:val="0"/>
          <w:numId w:val="21"/>
        </w:numPr>
        <w:rPr>
          <w:rFonts w:ascii="Calibri" w:hAnsi="Calibri" w:cs="Calibri"/>
          <w:lang w:val="en-US"/>
        </w:rPr>
      </w:pPr>
      <w:r w:rsidRPr="00EA44F0">
        <w:rPr>
          <w:rFonts w:ascii="Calibri" w:hAnsi="Calibri" w:cs="Calibri"/>
          <w:lang w:val="en-US"/>
        </w:rPr>
        <w:t>Each </w:t>
      </w:r>
      <w:r w:rsidRPr="00EA44F0">
        <w:rPr>
          <w:rFonts w:ascii="Calibri" w:hAnsi="Calibri" w:cs="Calibri"/>
          <w:b/>
          <w:bCs/>
          <w:lang w:val="en-US"/>
        </w:rPr>
        <w:t>value</w:t>
      </w:r>
      <w:r w:rsidRPr="00EA44F0">
        <w:rPr>
          <w:rFonts w:ascii="Calibri" w:hAnsi="Calibri" w:cs="Calibri"/>
          <w:lang w:val="en-US"/>
        </w:rPr>
        <w:t> has its own </w:t>
      </w:r>
      <w:r w:rsidRPr="00EA44F0">
        <w:rPr>
          <w:rFonts w:ascii="Calibri" w:hAnsi="Calibri" w:cs="Calibri"/>
          <w:b/>
          <w:bCs/>
          <w:lang w:val="en-US"/>
        </w:rPr>
        <w:t>cell</w:t>
      </w:r>
      <w:r w:rsidRPr="00EA44F0">
        <w:rPr>
          <w:rFonts w:ascii="Calibri" w:hAnsi="Calibri" w:cs="Calibri"/>
          <w:lang w:val="en-US"/>
        </w:rPr>
        <w:t>.</w:t>
      </w:r>
    </w:p>
    <w:p w14:paraId="042D2796" w14:textId="153B4ADB" w:rsidR="00991431" w:rsidRDefault="00D16397" w:rsidP="00505AA1">
      <w:pPr>
        <w:rPr>
          <w:rFonts w:ascii="Calibri" w:hAnsi="Calibri" w:cs="Calibri"/>
          <w:lang w:val="en-US"/>
        </w:rPr>
      </w:pPr>
      <w:r w:rsidRPr="00D16397">
        <w:rPr>
          <w:rFonts w:ascii="Calibri" w:hAnsi="Calibri" w:cs="Calibri"/>
          <w:lang w:val="en-US"/>
        </w:rPr>
        <w:sym w:font="Wingdings" w:char="F0E0"/>
      </w:r>
      <w:r>
        <w:rPr>
          <w:rFonts w:ascii="Calibri" w:hAnsi="Calibri" w:cs="Calibri"/>
          <w:lang w:val="en-US"/>
        </w:rPr>
        <w:t xml:space="preserve"> easier: manipulate, vectorized operations, plotting function, hypotheses testing…</w:t>
      </w:r>
    </w:p>
    <w:p w14:paraId="1EB365B0" w14:textId="77777777" w:rsidR="00D16397" w:rsidRPr="00991431" w:rsidRDefault="00D16397" w:rsidP="00505AA1">
      <w:pPr>
        <w:rPr>
          <w:rFonts w:ascii="Calibri" w:hAnsi="Calibri" w:cs="Calibri"/>
          <w:lang w:val="en-US"/>
        </w:rPr>
      </w:pPr>
    </w:p>
    <w:p w14:paraId="5F537F29" w14:textId="0F2779C6" w:rsidR="00F60678" w:rsidRPr="00D50416" w:rsidRDefault="00991431" w:rsidP="00505AA1">
      <w:pPr>
        <w:rPr>
          <w:rFonts w:ascii="Calibri" w:hAnsi="Calibri" w:cs="Calibri"/>
          <w:u w:val="single"/>
          <w:lang w:val="en-US"/>
        </w:rPr>
      </w:pPr>
      <w:r w:rsidRPr="00D50416">
        <w:rPr>
          <w:rFonts w:ascii="Calibri" w:hAnsi="Calibri" w:cs="Calibri"/>
          <w:u w:val="single"/>
          <w:lang w:val="en-US"/>
        </w:rPr>
        <w:t>Common signs of untidy datasets</w:t>
      </w:r>
      <w:r w:rsidR="00F60678" w:rsidRPr="00D50416">
        <w:rPr>
          <w:rFonts w:ascii="Calibri" w:hAnsi="Calibri" w:cs="Calibri"/>
          <w:u w:val="single"/>
          <w:lang w:val="en-US"/>
        </w:rPr>
        <w:t>:</w:t>
      </w:r>
    </w:p>
    <w:p w14:paraId="1D56529E" w14:textId="77777777" w:rsidR="005D1FCB" w:rsidRPr="005D1FCB" w:rsidRDefault="005D1FCB" w:rsidP="005D1FCB">
      <w:pPr>
        <w:pStyle w:val="Listenabsatz"/>
        <w:numPr>
          <w:ilvl w:val="0"/>
          <w:numId w:val="22"/>
        </w:numPr>
        <w:rPr>
          <w:rFonts w:ascii="Calibri" w:hAnsi="Calibri" w:cs="Calibri"/>
          <w:lang w:val="en-US"/>
        </w:rPr>
      </w:pPr>
      <w:r w:rsidRPr="006C6139">
        <w:rPr>
          <w:rFonts w:ascii="Calibri" w:hAnsi="Calibri" w:cs="Calibri"/>
          <w:b/>
          <w:bCs/>
          <w:lang w:val="en-US"/>
        </w:rPr>
        <w:t>Column headers are values</w:t>
      </w:r>
      <w:r w:rsidRPr="005D1FCB">
        <w:rPr>
          <w:rFonts w:ascii="Calibri" w:hAnsi="Calibri" w:cs="Calibri"/>
          <w:lang w:val="en-US"/>
        </w:rPr>
        <w:t>, not variable names</w:t>
      </w:r>
    </w:p>
    <w:p w14:paraId="13AC3D16" w14:textId="77777777" w:rsidR="005D1FCB" w:rsidRPr="005D1FCB" w:rsidRDefault="005D1FCB" w:rsidP="005D1FCB">
      <w:pPr>
        <w:pStyle w:val="Listenabsatz"/>
        <w:numPr>
          <w:ilvl w:val="0"/>
          <w:numId w:val="22"/>
        </w:numPr>
        <w:rPr>
          <w:rFonts w:ascii="Calibri" w:hAnsi="Calibri" w:cs="Calibri"/>
          <w:lang w:val="en-US"/>
        </w:rPr>
      </w:pPr>
      <w:r w:rsidRPr="006C6139">
        <w:rPr>
          <w:rFonts w:ascii="Calibri" w:hAnsi="Calibri" w:cs="Calibri"/>
          <w:b/>
          <w:bCs/>
          <w:lang w:val="en-US"/>
        </w:rPr>
        <w:t>Multiple variables</w:t>
      </w:r>
      <w:r w:rsidRPr="005D1FCB">
        <w:rPr>
          <w:rFonts w:ascii="Calibri" w:hAnsi="Calibri" w:cs="Calibri"/>
          <w:lang w:val="en-US"/>
        </w:rPr>
        <w:t xml:space="preserve"> are stored </w:t>
      </w:r>
      <w:r w:rsidRPr="006C6139">
        <w:rPr>
          <w:rFonts w:ascii="Calibri" w:hAnsi="Calibri" w:cs="Calibri"/>
          <w:b/>
          <w:bCs/>
          <w:lang w:val="en-US"/>
        </w:rPr>
        <w:t>in one column</w:t>
      </w:r>
    </w:p>
    <w:p w14:paraId="51B0259F" w14:textId="77777777" w:rsidR="005D1FCB" w:rsidRPr="005D1FCB" w:rsidRDefault="005D1FCB" w:rsidP="005D1FCB">
      <w:pPr>
        <w:pStyle w:val="Listenabsatz"/>
        <w:numPr>
          <w:ilvl w:val="0"/>
          <w:numId w:val="22"/>
        </w:numPr>
        <w:rPr>
          <w:rFonts w:ascii="Calibri" w:hAnsi="Calibri" w:cs="Calibri"/>
          <w:lang w:val="en-US"/>
        </w:rPr>
      </w:pPr>
      <w:r w:rsidRPr="006C6139">
        <w:rPr>
          <w:rFonts w:ascii="Calibri" w:hAnsi="Calibri" w:cs="Calibri"/>
          <w:b/>
          <w:bCs/>
          <w:lang w:val="en-US"/>
        </w:rPr>
        <w:t>Variables</w:t>
      </w:r>
      <w:r w:rsidRPr="005D1FCB">
        <w:rPr>
          <w:rFonts w:ascii="Calibri" w:hAnsi="Calibri" w:cs="Calibri"/>
          <w:lang w:val="en-US"/>
        </w:rPr>
        <w:t xml:space="preserve"> are stored in </w:t>
      </w:r>
      <w:r w:rsidRPr="006C6139">
        <w:rPr>
          <w:rFonts w:ascii="Calibri" w:hAnsi="Calibri" w:cs="Calibri"/>
          <w:b/>
          <w:bCs/>
          <w:lang w:val="en-US"/>
        </w:rPr>
        <w:t>both rows and columns</w:t>
      </w:r>
    </w:p>
    <w:p w14:paraId="6DA01A2D" w14:textId="77777777" w:rsidR="005D1FCB" w:rsidRPr="005D1FCB" w:rsidRDefault="005D1FCB" w:rsidP="005D1FCB">
      <w:pPr>
        <w:pStyle w:val="Listenabsatz"/>
        <w:numPr>
          <w:ilvl w:val="0"/>
          <w:numId w:val="22"/>
        </w:numPr>
        <w:rPr>
          <w:rFonts w:ascii="Calibri" w:hAnsi="Calibri" w:cs="Calibri"/>
          <w:lang w:val="en-US"/>
        </w:rPr>
      </w:pPr>
      <w:r w:rsidRPr="005D1FCB">
        <w:rPr>
          <w:rFonts w:ascii="Calibri" w:hAnsi="Calibri" w:cs="Calibri"/>
          <w:lang w:val="en-US"/>
        </w:rPr>
        <w:t xml:space="preserve">A </w:t>
      </w:r>
      <w:r w:rsidRPr="006C6139">
        <w:rPr>
          <w:rFonts w:ascii="Calibri" w:hAnsi="Calibri" w:cs="Calibri"/>
          <w:b/>
          <w:bCs/>
          <w:lang w:val="en-US"/>
        </w:rPr>
        <w:t>single observational unit is stored in multiple tables</w:t>
      </w:r>
    </w:p>
    <w:p w14:paraId="78320263" w14:textId="052AE40B" w:rsidR="00EA44F0" w:rsidRDefault="00EA44F0" w:rsidP="00EA44F0">
      <w:pPr>
        <w:rPr>
          <w:rFonts w:ascii="Calibri" w:hAnsi="Calibri" w:cs="Calibri"/>
          <w:lang w:val="en-US"/>
        </w:rPr>
      </w:pPr>
    </w:p>
    <w:p w14:paraId="597B3902" w14:textId="7F4C7D8D" w:rsidR="00337A4C" w:rsidRDefault="00337A4C" w:rsidP="00337A4C">
      <w:pPr>
        <w:pStyle w:val="berschrift2"/>
        <w:rPr>
          <w:b/>
          <w:bCs/>
          <w:lang w:val="en-US"/>
        </w:rPr>
      </w:pPr>
      <w:r w:rsidRPr="00337A4C">
        <w:rPr>
          <w:b/>
          <w:bCs/>
          <w:lang w:val="en-US"/>
        </w:rPr>
        <w:t>Melting, Casting, Separating, Uniting</w:t>
      </w:r>
      <w:r w:rsidR="00BF4E50">
        <w:rPr>
          <w:b/>
          <w:bCs/>
          <w:lang w:val="en-US"/>
        </w:rPr>
        <w:t xml:space="preserve"> </w:t>
      </w:r>
      <w:r w:rsidR="00BF4E50" w:rsidRPr="00BF4E50">
        <w:rPr>
          <w:b/>
          <w:bCs/>
          <w:lang w:val="en-US"/>
        </w:rPr>
        <w:sym w:font="Wingdings" w:char="F0E0"/>
      </w:r>
      <w:r w:rsidR="00BF4E50">
        <w:rPr>
          <w:b/>
          <w:bCs/>
          <w:lang w:val="en-US"/>
        </w:rPr>
        <w:t xml:space="preserve"> </w:t>
      </w:r>
      <w:proofErr w:type="spellStart"/>
      <w:r w:rsidR="007D5487">
        <w:rPr>
          <w:b/>
          <w:bCs/>
          <w:lang w:val="en-US"/>
        </w:rPr>
        <w:t>t</w:t>
      </w:r>
      <w:r w:rsidR="00BF4E50">
        <w:rPr>
          <w:b/>
          <w:bCs/>
          <w:lang w:val="en-US"/>
        </w:rPr>
        <w:t>idy</w:t>
      </w:r>
      <w:r w:rsidR="007D5487">
        <w:rPr>
          <w:b/>
          <w:bCs/>
          <w:lang w:val="en-US"/>
        </w:rPr>
        <w:t>r</w:t>
      </w:r>
      <w:proofErr w:type="spellEnd"/>
    </w:p>
    <w:p w14:paraId="18CAC7C1" w14:textId="77777777" w:rsidR="00337A4C" w:rsidRPr="00337A4C" w:rsidRDefault="00337A4C" w:rsidP="00337A4C">
      <w:pPr>
        <w:rPr>
          <w:lang w:val="en-US"/>
        </w:rPr>
      </w:pPr>
    </w:p>
    <w:p w14:paraId="2AAE093C" w14:textId="66A7FBA2" w:rsidR="00002C27" w:rsidRDefault="00002C27" w:rsidP="00AB73B7">
      <w:pPr>
        <w:rPr>
          <w:rFonts w:ascii="Calibri" w:hAnsi="Calibri" w:cs="Calibri"/>
          <w:b/>
          <w:bCs/>
          <w:lang w:val="en-US"/>
        </w:rPr>
      </w:pPr>
      <w:r w:rsidRPr="00514EA0">
        <w:rPr>
          <w:rFonts w:ascii="Calibri" w:hAnsi="Calibri" w:cs="Calibri"/>
          <w:u w:val="single"/>
          <w:lang w:val="en-US"/>
        </w:rPr>
        <w:t>Melting</w:t>
      </w:r>
      <w:r w:rsidR="00AB73B7" w:rsidRPr="00514EA0">
        <w:rPr>
          <w:rFonts w:ascii="Calibri" w:hAnsi="Calibri" w:cs="Calibri"/>
          <w:u w:val="single"/>
          <w:lang w:val="en-US"/>
        </w:rPr>
        <w:t xml:space="preserve">: </w:t>
      </w:r>
      <w:r w:rsidRPr="00514EA0">
        <w:rPr>
          <w:rFonts w:ascii="Calibri" w:hAnsi="Calibri" w:cs="Calibri"/>
          <w:b/>
          <w:bCs/>
          <w:lang w:val="en-US"/>
        </w:rPr>
        <w:t>From Wide to Long</w:t>
      </w:r>
    </w:p>
    <w:p w14:paraId="556D51A3" w14:textId="0DAECADA" w:rsidR="0020572B" w:rsidRPr="00747BE0" w:rsidRDefault="0020572B" w:rsidP="00747BE0">
      <w:pPr>
        <w:pStyle w:val="HTMLVorformatiert"/>
        <w:shd w:val="clear" w:color="auto" w:fill="F7F7F7"/>
        <w:rPr>
          <w:rFonts w:ascii="Consolas" w:hAnsi="Consolas" w:cs="Consolas"/>
          <w:color w:val="902000"/>
          <w:spacing w:val="3"/>
          <w:bdr w:val="none" w:sz="0" w:space="0" w:color="auto" w:frame="1"/>
          <w:lang w:val="en-US"/>
        </w:rPr>
      </w:pPr>
      <w:proofErr w:type="gramStart"/>
      <w:r w:rsidRPr="0020572B">
        <w:rPr>
          <w:rStyle w:val="kw"/>
          <w:rFonts w:ascii="Consolas" w:hAnsi="Consolas" w:cs="Consolas"/>
          <w:b/>
          <w:bCs/>
          <w:color w:val="007020"/>
          <w:spacing w:val="3"/>
          <w:bdr w:val="none" w:sz="0" w:space="0" w:color="auto" w:frame="1"/>
          <w:lang w:val="en-US"/>
        </w:rPr>
        <w:t>melt</w:t>
      </w:r>
      <w:r w:rsidRPr="0020572B">
        <w:rPr>
          <w:rStyle w:val="HTMLCode"/>
          <w:rFonts w:ascii="Consolas" w:hAnsi="Consolas" w:cs="Consolas"/>
          <w:color w:val="333333"/>
          <w:spacing w:val="3"/>
          <w:bdr w:val="none" w:sz="0" w:space="0" w:color="auto" w:frame="1"/>
          <w:lang w:val="en-US"/>
        </w:rPr>
        <w:t>(</w:t>
      </w:r>
      <w:proofErr w:type="gramEnd"/>
      <w:r>
        <w:rPr>
          <w:rStyle w:val="HTMLCode"/>
          <w:rFonts w:ascii="Consolas" w:hAnsi="Consolas" w:cs="Consolas"/>
          <w:color w:val="333333"/>
          <w:spacing w:val="3"/>
          <w:bdr w:val="none" w:sz="0" w:space="0" w:color="auto" w:frame="1"/>
          <w:lang w:val="en-US"/>
        </w:rPr>
        <w:t>dt</w:t>
      </w:r>
      <w:r w:rsidRPr="0020572B">
        <w:rPr>
          <w:rStyle w:val="HTMLCode"/>
          <w:rFonts w:ascii="Consolas" w:hAnsi="Consolas" w:cs="Consolas"/>
          <w:color w:val="333333"/>
          <w:spacing w:val="3"/>
          <w:bdr w:val="none" w:sz="0" w:space="0" w:color="auto" w:frame="1"/>
          <w:lang w:val="en-US"/>
        </w:rPr>
        <w:t>,</w:t>
      </w:r>
      <w:r>
        <w:rPr>
          <w:rStyle w:val="HTMLCode"/>
          <w:rFonts w:ascii="Consolas" w:hAnsi="Consolas" w:cs="Consolas"/>
          <w:color w:val="333333"/>
          <w:spacing w:val="3"/>
          <w:bdr w:val="none" w:sz="0" w:space="0" w:color="auto" w:frame="1"/>
          <w:lang w:val="en-US"/>
        </w:rPr>
        <w:t xml:space="preserve"> </w:t>
      </w:r>
      <w:proofErr w:type="spellStart"/>
      <w:r w:rsidRPr="0020572B">
        <w:rPr>
          <w:rStyle w:val="dt"/>
          <w:rFonts w:ascii="Consolas" w:hAnsi="Consolas" w:cs="Consolas"/>
          <w:color w:val="902000"/>
          <w:spacing w:val="3"/>
          <w:bdr w:val="none" w:sz="0" w:space="0" w:color="auto" w:frame="1"/>
          <w:lang w:val="en-US"/>
        </w:rPr>
        <w:t>id.vars</w:t>
      </w:r>
      <w:proofErr w:type="spellEnd"/>
      <w:r>
        <w:rPr>
          <w:rStyle w:val="dt"/>
          <w:rFonts w:ascii="Consolas" w:hAnsi="Consolas" w:cs="Consolas"/>
          <w:color w:val="902000"/>
          <w:spacing w:val="3"/>
          <w:bdr w:val="none" w:sz="0" w:space="0" w:color="auto" w:frame="1"/>
          <w:lang w:val="en-US"/>
        </w:rPr>
        <w:t xml:space="preserve">, </w:t>
      </w:r>
      <w:proofErr w:type="spellStart"/>
      <w:r w:rsidRPr="0020572B">
        <w:rPr>
          <w:rStyle w:val="dt"/>
          <w:rFonts w:ascii="Consolas" w:hAnsi="Consolas" w:cs="Consolas"/>
          <w:color w:val="902000"/>
          <w:spacing w:val="3"/>
          <w:bdr w:val="none" w:sz="0" w:space="0" w:color="auto" w:frame="1"/>
          <w:lang w:val="en-US"/>
        </w:rPr>
        <w:t>measure.vars</w:t>
      </w:r>
      <w:proofErr w:type="spellEnd"/>
      <w:r>
        <w:rPr>
          <w:rStyle w:val="dt"/>
          <w:rFonts w:ascii="Consolas" w:hAnsi="Consolas" w:cs="Consolas"/>
          <w:color w:val="902000"/>
          <w:spacing w:val="3"/>
          <w:bdr w:val="none" w:sz="0" w:space="0" w:color="auto" w:frame="1"/>
          <w:lang w:val="en-US"/>
        </w:rPr>
        <w:t xml:space="preserve">, </w:t>
      </w:r>
      <w:r w:rsidRPr="0020572B">
        <w:rPr>
          <w:rStyle w:val="dt"/>
          <w:rFonts w:ascii="Consolas" w:hAnsi="Consolas" w:cs="Consolas"/>
          <w:color w:val="902000"/>
          <w:spacing w:val="3"/>
          <w:bdr w:val="none" w:sz="0" w:space="0" w:color="auto" w:frame="1"/>
          <w:lang w:val="en-US"/>
        </w:rPr>
        <w:t>variable.name</w:t>
      </w:r>
      <w:r>
        <w:rPr>
          <w:rStyle w:val="dt"/>
          <w:rFonts w:ascii="Consolas" w:hAnsi="Consolas" w:cs="Consolas"/>
          <w:color w:val="902000"/>
          <w:spacing w:val="3"/>
          <w:bdr w:val="none" w:sz="0" w:space="0" w:color="auto" w:frame="1"/>
          <w:lang w:val="en-US"/>
        </w:rPr>
        <w:t xml:space="preserve">, </w:t>
      </w:r>
      <w:r w:rsidRPr="0020572B">
        <w:rPr>
          <w:rStyle w:val="dt"/>
          <w:rFonts w:ascii="Consolas" w:hAnsi="Consolas" w:cs="Consolas"/>
          <w:color w:val="902000"/>
          <w:spacing w:val="3"/>
          <w:bdr w:val="none" w:sz="0" w:space="0" w:color="auto" w:frame="1"/>
          <w:lang w:val="en-US"/>
        </w:rPr>
        <w:t>value.name</w:t>
      </w:r>
      <w:r w:rsidRPr="0020572B">
        <w:rPr>
          <w:rStyle w:val="HTMLCode"/>
          <w:rFonts w:ascii="Consolas" w:hAnsi="Consolas" w:cs="Consolas"/>
          <w:color w:val="333333"/>
          <w:spacing w:val="3"/>
          <w:bdr w:val="none" w:sz="0" w:space="0" w:color="auto" w:frame="1"/>
          <w:lang w:val="en-US"/>
        </w:rPr>
        <w:t>)</w:t>
      </w:r>
    </w:p>
    <w:p w14:paraId="71A4FCCA" w14:textId="38476A23" w:rsidR="00002C27" w:rsidRPr="00E21E1B" w:rsidRDefault="00002C27" w:rsidP="00002C27">
      <w:pPr>
        <w:pStyle w:val="Listenabsatz"/>
        <w:numPr>
          <w:ilvl w:val="0"/>
          <w:numId w:val="7"/>
        </w:numPr>
        <w:rPr>
          <w:rFonts w:ascii="Calibri" w:hAnsi="Calibri" w:cs="Calibri"/>
          <w:lang w:val="en-US"/>
        </w:rPr>
      </w:pPr>
      <w:proofErr w:type="spellStart"/>
      <w:proofErr w:type="gramStart"/>
      <w:r w:rsidRPr="00E21E1B">
        <w:rPr>
          <w:rFonts w:ascii="Calibri" w:hAnsi="Calibri" w:cs="Calibri"/>
          <w:lang w:val="en-US"/>
        </w:rPr>
        <w:t>id.vars</w:t>
      </w:r>
      <w:proofErr w:type="spellEnd"/>
      <w:proofErr w:type="gramEnd"/>
      <w:r w:rsidRPr="00E21E1B">
        <w:rPr>
          <w:rFonts w:ascii="Calibri" w:hAnsi="Calibri" w:cs="Calibri"/>
          <w:lang w:val="en-US"/>
        </w:rPr>
        <w:t xml:space="preserve"> = key of the rows</w:t>
      </w:r>
      <w:r w:rsidR="00A24556">
        <w:rPr>
          <w:rFonts w:ascii="Calibri" w:hAnsi="Calibri" w:cs="Calibri"/>
          <w:lang w:val="en-US"/>
        </w:rPr>
        <w:t xml:space="preserve"> (stays the same)</w:t>
      </w:r>
    </w:p>
    <w:p w14:paraId="6182C1D9" w14:textId="3FDA0017" w:rsidR="00002C27" w:rsidRDefault="00002C27" w:rsidP="00002C27">
      <w:pPr>
        <w:pStyle w:val="Listenabsatz"/>
        <w:numPr>
          <w:ilvl w:val="0"/>
          <w:numId w:val="7"/>
        </w:numPr>
        <w:rPr>
          <w:rFonts w:ascii="Calibri" w:hAnsi="Calibri" w:cs="Calibri"/>
          <w:lang w:val="en-US"/>
        </w:rPr>
      </w:pPr>
      <w:proofErr w:type="spellStart"/>
      <w:proofErr w:type="gramStart"/>
      <w:r w:rsidRPr="00E21E1B">
        <w:rPr>
          <w:rFonts w:ascii="Calibri" w:hAnsi="Calibri" w:cs="Calibri"/>
          <w:lang w:val="en-US"/>
        </w:rPr>
        <w:t>measure.vars</w:t>
      </w:r>
      <w:proofErr w:type="spellEnd"/>
      <w:proofErr w:type="gramEnd"/>
      <w:r w:rsidRPr="00E21E1B">
        <w:rPr>
          <w:rFonts w:ascii="Calibri" w:hAnsi="Calibri" w:cs="Calibri"/>
          <w:lang w:val="en-US"/>
        </w:rPr>
        <w:t xml:space="preserve"> = which variables</w:t>
      </w:r>
      <w:r w:rsidR="00A24556">
        <w:rPr>
          <w:rFonts w:ascii="Calibri" w:hAnsi="Calibri" w:cs="Calibri"/>
          <w:lang w:val="en-US"/>
        </w:rPr>
        <w:t>(columns)</w:t>
      </w:r>
      <w:r w:rsidRPr="00E21E1B">
        <w:rPr>
          <w:rFonts w:ascii="Calibri" w:hAnsi="Calibri" w:cs="Calibri"/>
          <w:lang w:val="en-US"/>
        </w:rPr>
        <w:t xml:space="preserve"> shall be melted</w:t>
      </w:r>
    </w:p>
    <w:p w14:paraId="209ABE00" w14:textId="38BDD069" w:rsidR="004A6A0B" w:rsidRPr="00E21E1B" w:rsidRDefault="004A6A0B" w:rsidP="004A6A0B">
      <w:pPr>
        <w:pStyle w:val="Listenabsatz"/>
        <w:numPr>
          <w:ilvl w:val="1"/>
          <w:numId w:val="7"/>
        </w:numPr>
        <w:rPr>
          <w:rFonts w:ascii="Calibri" w:hAnsi="Calibri" w:cs="Calibri"/>
          <w:lang w:val="en-US"/>
        </w:rPr>
      </w:pPr>
      <w:r>
        <w:rPr>
          <w:rFonts w:ascii="Calibri" w:hAnsi="Calibri" w:cs="Calibri"/>
          <w:lang w:val="en-US"/>
        </w:rPr>
        <w:t xml:space="preserve">need only one of </w:t>
      </w:r>
      <w:r w:rsidR="00A24556">
        <w:rPr>
          <w:rFonts w:ascii="Calibri" w:hAnsi="Calibri" w:cs="Calibri"/>
          <w:lang w:val="en-US"/>
        </w:rPr>
        <w:t>those 2</w:t>
      </w:r>
    </w:p>
    <w:p w14:paraId="70539465" w14:textId="2B2F0943" w:rsidR="00002C27" w:rsidRDefault="00002C27" w:rsidP="00002C27">
      <w:pPr>
        <w:pStyle w:val="Listenabsatz"/>
        <w:numPr>
          <w:ilvl w:val="0"/>
          <w:numId w:val="7"/>
        </w:numPr>
        <w:rPr>
          <w:rFonts w:ascii="Calibri" w:hAnsi="Calibri" w:cs="Calibri"/>
          <w:lang w:val="en-US"/>
        </w:rPr>
      </w:pPr>
      <w:r w:rsidRPr="00E21E1B">
        <w:rPr>
          <w:rFonts w:ascii="Calibri" w:hAnsi="Calibri" w:cs="Calibri"/>
          <w:lang w:val="en-US"/>
        </w:rPr>
        <w:t>variable.name = new column name for the melted variables</w:t>
      </w:r>
    </w:p>
    <w:p w14:paraId="1C6E6FBB" w14:textId="1C969B60" w:rsidR="00A24556" w:rsidRDefault="00A24556" w:rsidP="00002C27">
      <w:pPr>
        <w:pStyle w:val="Listenabsatz"/>
        <w:numPr>
          <w:ilvl w:val="0"/>
          <w:numId w:val="7"/>
        </w:numPr>
        <w:rPr>
          <w:rFonts w:ascii="Calibri" w:hAnsi="Calibri" w:cs="Calibri"/>
          <w:lang w:val="en-US"/>
        </w:rPr>
      </w:pPr>
      <w:r>
        <w:rPr>
          <w:rFonts w:ascii="Calibri" w:hAnsi="Calibri" w:cs="Calibri"/>
          <w:lang w:val="en-US"/>
        </w:rPr>
        <w:t>value.name = column name of values</w:t>
      </w:r>
    </w:p>
    <w:p w14:paraId="21E3D45F" w14:textId="77777777" w:rsidR="00514EA0" w:rsidRPr="00E21E1B" w:rsidRDefault="00514EA0" w:rsidP="00514EA0">
      <w:pPr>
        <w:pStyle w:val="Listenabsatz"/>
        <w:rPr>
          <w:rFonts w:ascii="Calibri" w:hAnsi="Calibri" w:cs="Calibri"/>
          <w:lang w:val="en-US"/>
        </w:rPr>
      </w:pPr>
    </w:p>
    <w:p w14:paraId="71C722D6" w14:textId="5F480230" w:rsidR="00002C27" w:rsidRDefault="005F1FBA" w:rsidP="00514EA0">
      <w:pPr>
        <w:rPr>
          <w:rFonts w:ascii="Calibri" w:hAnsi="Calibri" w:cs="Calibri"/>
          <w:b/>
          <w:bCs/>
          <w:lang w:val="en-US"/>
        </w:rPr>
      </w:pPr>
      <w:r w:rsidRPr="00514EA0">
        <w:rPr>
          <w:rFonts w:ascii="Calibri" w:hAnsi="Calibri" w:cs="Calibri"/>
          <w:u w:val="single"/>
          <w:lang w:val="en-US"/>
        </w:rPr>
        <w:t>Casting</w:t>
      </w:r>
      <w:r w:rsidR="00514EA0" w:rsidRPr="00514EA0">
        <w:rPr>
          <w:rFonts w:ascii="Calibri" w:hAnsi="Calibri" w:cs="Calibri"/>
          <w:lang w:val="en-US"/>
        </w:rPr>
        <w:t xml:space="preserve">: </w:t>
      </w:r>
      <w:r w:rsidR="00514EA0" w:rsidRPr="00514EA0">
        <w:rPr>
          <w:rFonts w:ascii="Calibri" w:hAnsi="Calibri" w:cs="Calibri"/>
          <w:b/>
          <w:bCs/>
          <w:lang w:val="en-US"/>
        </w:rPr>
        <w:t>F</w:t>
      </w:r>
      <w:r w:rsidR="00002C27" w:rsidRPr="00514EA0">
        <w:rPr>
          <w:rFonts w:ascii="Calibri" w:hAnsi="Calibri" w:cs="Calibri"/>
          <w:b/>
          <w:bCs/>
          <w:lang w:val="en-US"/>
        </w:rPr>
        <w:t>rom Long to Wide</w:t>
      </w:r>
    </w:p>
    <w:p w14:paraId="6888DBAE" w14:textId="0BA6F78A" w:rsidR="00020F37" w:rsidRPr="00020F37" w:rsidRDefault="00020F37" w:rsidP="00020F37">
      <w:pPr>
        <w:pStyle w:val="HTMLVorformatiert"/>
        <w:shd w:val="clear" w:color="auto" w:fill="F7F7F7"/>
        <w:rPr>
          <w:rFonts w:ascii="Consolas" w:hAnsi="Consolas" w:cs="Consolas"/>
          <w:color w:val="333333"/>
          <w:spacing w:val="3"/>
          <w:sz w:val="24"/>
          <w:szCs w:val="24"/>
          <w:lang w:val="en-US"/>
        </w:rPr>
      </w:pPr>
      <w:proofErr w:type="spellStart"/>
      <w:proofErr w:type="gramStart"/>
      <w:r w:rsidRPr="00020F37">
        <w:rPr>
          <w:rStyle w:val="kw"/>
          <w:rFonts w:ascii="Consolas" w:hAnsi="Consolas" w:cs="Consolas"/>
          <w:b/>
          <w:bCs/>
          <w:color w:val="007020"/>
          <w:spacing w:val="3"/>
          <w:bdr w:val="none" w:sz="0" w:space="0" w:color="auto" w:frame="1"/>
          <w:lang w:val="en-US"/>
        </w:rPr>
        <w:t>dcast</w:t>
      </w:r>
      <w:proofErr w:type="spellEnd"/>
      <w:r w:rsidRPr="00020F37">
        <w:rPr>
          <w:rStyle w:val="HTMLCode"/>
          <w:rFonts w:ascii="Consolas" w:hAnsi="Consolas" w:cs="Consolas"/>
          <w:color w:val="333333"/>
          <w:spacing w:val="3"/>
          <w:bdr w:val="none" w:sz="0" w:space="0" w:color="auto" w:frame="1"/>
          <w:lang w:val="en-US"/>
        </w:rPr>
        <w:t>(</w:t>
      </w:r>
      <w:proofErr w:type="gramEnd"/>
      <w:r w:rsidR="001B1AA3">
        <w:rPr>
          <w:rStyle w:val="HTMLCode"/>
          <w:rFonts w:ascii="Consolas" w:hAnsi="Consolas" w:cs="Consolas"/>
          <w:color w:val="333333"/>
          <w:spacing w:val="3"/>
          <w:bdr w:val="none" w:sz="0" w:space="0" w:color="auto" w:frame="1"/>
          <w:lang w:val="en-US"/>
        </w:rPr>
        <w:t>dt</w:t>
      </w:r>
      <w:r w:rsidRPr="00020F37">
        <w:rPr>
          <w:rStyle w:val="HTMLCode"/>
          <w:rFonts w:ascii="Consolas" w:hAnsi="Consolas" w:cs="Consolas"/>
          <w:color w:val="333333"/>
          <w:spacing w:val="3"/>
          <w:bdr w:val="none" w:sz="0" w:space="0" w:color="auto" w:frame="1"/>
          <w:lang w:val="en-US"/>
        </w:rPr>
        <w:t xml:space="preserve">, ... </w:t>
      </w:r>
      <w:r w:rsidRPr="00020F37">
        <w:rPr>
          <w:rStyle w:val="op"/>
          <w:rFonts w:ascii="Consolas" w:eastAsiaTheme="majorEastAsia" w:hAnsi="Consolas" w:cs="Consolas"/>
          <w:color w:val="666666"/>
          <w:spacing w:val="3"/>
          <w:bdr w:val="none" w:sz="0" w:space="0" w:color="auto" w:frame="1"/>
          <w:lang w:val="en-US"/>
        </w:rPr>
        <w:t>~</w:t>
      </w:r>
      <w:r w:rsidRPr="00020F37">
        <w:rPr>
          <w:rStyle w:val="st"/>
          <w:rFonts w:ascii="Consolas" w:hAnsi="Consolas" w:cs="Consolas"/>
          <w:color w:val="4070A0"/>
          <w:spacing w:val="3"/>
          <w:bdr w:val="none" w:sz="0" w:space="0" w:color="auto" w:frame="1"/>
          <w:lang w:val="en-US"/>
        </w:rPr>
        <w:t xml:space="preserve"> </w:t>
      </w:r>
      <w:proofErr w:type="spellStart"/>
      <w:r w:rsidR="001B1A86">
        <w:rPr>
          <w:rStyle w:val="HTMLCode"/>
          <w:rFonts w:ascii="Consolas" w:hAnsi="Consolas" w:cs="Consolas"/>
          <w:color w:val="333333"/>
          <w:spacing w:val="3"/>
          <w:bdr w:val="none" w:sz="0" w:space="0" w:color="auto" w:frame="1"/>
          <w:lang w:val="en-US"/>
        </w:rPr>
        <w:t>colname</w:t>
      </w:r>
      <w:proofErr w:type="spellEnd"/>
      <w:r w:rsidRPr="00020F37">
        <w:rPr>
          <w:rStyle w:val="HTMLCode"/>
          <w:rFonts w:ascii="Consolas" w:hAnsi="Consolas" w:cs="Consolas"/>
          <w:color w:val="333333"/>
          <w:spacing w:val="3"/>
          <w:bdr w:val="none" w:sz="0" w:space="0" w:color="auto" w:frame="1"/>
          <w:lang w:val="en-US"/>
        </w:rPr>
        <w:t xml:space="preserve">,  </w:t>
      </w:r>
      <w:proofErr w:type="spellStart"/>
      <w:r w:rsidRPr="00020F37">
        <w:rPr>
          <w:rStyle w:val="dt"/>
          <w:rFonts w:ascii="Consolas" w:hAnsi="Consolas" w:cs="Consolas"/>
          <w:color w:val="902000"/>
          <w:spacing w:val="3"/>
          <w:bdr w:val="none" w:sz="0" w:space="0" w:color="auto" w:frame="1"/>
          <w:lang w:val="en-US"/>
        </w:rPr>
        <w:t>value.var</w:t>
      </w:r>
      <w:proofErr w:type="spellEnd"/>
      <w:r w:rsidRPr="00020F37">
        <w:rPr>
          <w:rStyle w:val="dt"/>
          <w:rFonts w:ascii="Consolas" w:hAnsi="Consolas" w:cs="Consolas"/>
          <w:color w:val="902000"/>
          <w:spacing w:val="3"/>
          <w:bdr w:val="none" w:sz="0" w:space="0" w:color="auto" w:frame="1"/>
          <w:lang w:val="en-US"/>
        </w:rPr>
        <w:t xml:space="preserve"> =</w:t>
      </w:r>
      <w:r w:rsidRPr="00020F37">
        <w:rPr>
          <w:rStyle w:val="HTMLCode"/>
          <w:rFonts w:ascii="Consolas" w:hAnsi="Consolas" w:cs="Consolas"/>
          <w:color w:val="333333"/>
          <w:spacing w:val="3"/>
          <w:bdr w:val="none" w:sz="0" w:space="0" w:color="auto" w:frame="1"/>
          <w:lang w:val="en-US"/>
        </w:rPr>
        <w:t xml:space="preserve"> </w:t>
      </w:r>
      <w:r w:rsidRPr="00020F37">
        <w:rPr>
          <w:rStyle w:val="st"/>
          <w:rFonts w:ascii="Consolas" w:hAnsi="Consolas" w:cs="Consolas"/>
          <w:color w:val="4070A0"/>
          <w:spacing w:val="3"/>
          <w:bdr w:val="none" w:sz="0" w:space="0" w:color="auto" w:frame="1"/>
          <w:lang w:val="en-US"/>
        </w:rPr>
        <w:t>"value"</w:t>
      </w:r>
      <w:r w:rsidRPr="00020F37">
        <w:rPr>
          <w:rStyle w:val="HTMLCode"/>
          <w:rFonts w:ascii="Consolas" w:hAnsi="Consolas" w:cs="Consolas"/>
          <w:color w:val="333333"/>
          <w:spacing w:val="3"/>
          <w:bdr w:val="none" w:sz="0" w:space="0" w:color="auto" w:frame="1"/>
          <w:lang w:val="en-US"/>
        </w:rPr>
        <w:t>)</w:t>
      </w:r>
    </w:p>
    <w:p w14:paraId="7F9068DE" w14:textId="6497681D" w:rsidR="00002C27" w:rsidRDefault="00002C27" w:rsidP="00002C27">
      <w:pPr>
        <w:pStyle w:val="Listenabsatz"/>
        <w:numPr>
          <w:ilvl w:val="0"/>
          <w:numId w:val="7"/>
        </w:numPr>
        <w:rPr>
          <w:rFonts w:ascii="Calibri" w:hAnsi="Calibri" w:cs="Calibri"/>
          <w:lang w:val="en-US"/>
        </w:rPr>
      </w:pPr>
      <w:r w:rsidRPr="00E21E1B">
        <w:rPr>
          <w:rFonts w:ascii="Calibri" w:hAnsi="Calibri" w:cs="Calibri"/>
          <w:lang w:val="en-US"/>
        </w:rPr>
        <w:t>Separating multiple values to multiple columns</w:t>
      </w:r>
    </w:p>
    <w:p w14:paraId="1F821307" w14:textId="6EE88D9C" w:rsidR="001B1AA3" w:rsidRPr="00E21E1B" w:rsidRDefault="001B1AA3" w:rsidP="00002C27">
      <w:pPr>
        <w:pStyle w:val="Listenabsatz"/>
        <w:numPr>
          <w:ilvl w:val="0"/>
          <w:numId w:val="7"/>
        </w:numPr>
        <w:rPr>
          <w:rFonts w:ascii="Calibri" w:hAnsi="Calibri" w:cs="Calibri"/>
          <w:lang w:val="en-US"/>
        </w:rPr>
      </w:pPr>
      <w:r>
        <w:rPr>
          <w:rFonts w:ascii="Calibri" w:hAnsi="Calibri" w:cs="Calibri"/>
          <w:lang w:val="en-US"/>
        </w:rPr>
        <w:t xml:space="preserve">~ </w:t>
      </w:r>
      <w:proofErr w:type="spellStart"/>
      <w:r w:rsidR="001B1A86">
        <w:rPr>
          <w:rFonts w:ascii="Calibri" w:hAnsi="Calibri" w:cs="Calibri"/>
          <w:lang w:val="en-US"/>
        </w:rPr>
        <w:t>colname</w:t>
      </w:r>
      <w:proofErr w:type="spellEnd"/>
      <w:r>
        <w:rPr>
          <w:rFonts w:ascii="Calibri" w:hAnsi="Calibri" w:cs="Calibri"/>
          <w:lang w:val="en-US"/>
        </w:rPr>
        <w:t xml:space="preserve"> = </w:t>
      </w:r>
      <w:r w:rsidR="008E6297">
        <w:rPr>
          <w:rFonts w:ascii="Calibri" w:hAnsi="Calibri" w:cs="Calibri"/>
          <w:lang w:val="en-US"/>
        </w:rPr>
        <w:t xml:space="preserve">col </w:t>
      </w:r>
      <w:r w:rsidR="001B1A86">
        <w:rPr>
          <w:rFonts w:ascii="Calibri" w:hAnsi="Calibri" w:cs="Calibri"/>
          <w:lang w:val="en-US"/>
        </w:rPr>
        <w:t xml:space="preserve">which </w:t>
      </w:r>
      <w:r w:rsidR="008E6297">
        <w:rPr>
          <w:rFonts w:ascii="Calibri" w:hAnsi="Calibri" w:cs="Calibri"/>
          <w:lang w:val="en-US"/>
        </w:rPr>
        <w:t xml:space="preserve">becomes </w:t>
      </w:r>
      <w:r w:rsidR="001B1A86">
        <w:rPr>
          <w:rFonts w:ascii="Calibri" w:hAnsi="Calibri" w:cs="Calibri"/>
          <w:lang w:val="en-US"/>
        </w:rPr>
        <w:t xml:space="preserve">wide: </w:t>
      </w:r>
      <w:r>
        <w:rPr>
          <w:rFonts w:ascii="Calibri" w:hAnsi="Calibri" w:cs="Calibri"/>
          <w:lang w:val="en-US"/>
        </w:rPr>
        <w:t xml:space="preserve">categories </w:t>
      </w:r>
      <w:r w:rsidR="003A2ADA">
        <w:rPr>
          <w:rFonts w:ascii="Calibri" w:hAnsi="Calibri" w:cs="Calibri"/>
          <w:lang w:val="en-US"/>
        </w:rPr>
        <w:t>out of</w:t>
      </w:r>
      <w:r>
        <w:rPr>
          <w:rFonts w:ascii="Calibri" w:hAnsi="Calibri" w:cs="Calibri"/>
          <w:lang w:val="en-US"/>
        </w:rPr>
        <w:t xml:space="preserve"> </w:t>
      </w:r>
      <w:r w:rsidR="003A2ADA">
        <w:rPr>
          <w:rFonts w:ascii="Calibri" w:hAnsi="Calibri" w:cs="Calibri"/>
          <w:lang w:val="en-US"/>
        </w:rPr>
        <w:t xml:space="preserve">this </w:t>
      </w:r>
      <w:r>
        <w:rPr>
          <w:rFonts w:ascii="Calibri" w:hAnsi="Calibri" w:cs="Calibri"/>
          <w:lang w:val="en-US"/>
        </w:rPr>
        <w:t>column</w:t>
      </w:r>
    </w:p>
    <w:p w14:paraId="62141A09" w14:textId="050CEB61" w:rsidR="002A655D" w:rsidRPr="00E21E1B" w:rsidRDefault="002A655D" w:rsidP="00002C27">
      <w:pPr>
        <w:pStyle w:val="Listenabsatz"/>
        <w:numPr>
          <w:ilvl w:val="0"/>
          <w:numId w:val="7"/>
        </w:numPr>
        <w:rPr>
          <w:rFonts w:ascii="Calibri" w:hAnsi="Calibri" w:cs="Calibri"/>
          <w:lang w:val="en-US"/>
        </w:rPr>
      </w:pPr>
      <w:proofErr w:type="spellStart"/>
      <w:r w:rsidRPr="00E21E1B">
        <w:rPr>
          <w:rFonts w:ascii="Calibri" w:hAnsi="Calibri" w:cs="Calibri"/>
          <w:lang w:val="en-US"/>
        </w:rPr>
        <w:t>value.var</w:t>
      </w:r>
      <w:proofErr w:type="spellEnd"/>
      <w:r w:rsidRPr="00E21E1B">
        <w:rPr>
          <w:rFonts w:ascii="Calibri" w:hAnsi="Calibri" w:cs="Calibri"/>
          <w:lang w:val="en-US"/>
        </w:rPr>
        <w:t xml:space="preserve"> = </w:t>
      </w:r>
      <w:r w:rsidR="001B1AA3">
        <w:rPr>
          <w:rFonts w:ascii="Calibri" w:hAnsi="Calibri" w:cs="Calibri"/>
          <w:lang w:val="en-US"/>
        </w:rPr>
        <w:t>which column the values are extracted from</w:t>
      </w:r>
    </w:p>
    <w:p w14:paraId="3837C22E" w14:textId="77777777" w:rsidR="002A655D" w:rsidRPr="0013605D" w:rsidRDefault="002A655D" w:rsidP="00002C27">
      <w:pPr>
        <w:pStyle w:val="Listenabsatz"/>
        <w:numPr>
          <w:ilvl w:val="0"/>
          <w:numId w:val="7"/>
        </w:numPr>
        <w:rPr>
          <w:rFonts w:ascii="Calibri" w:hAnsi="Calibri" w:cs="Calibri"/>
        </w:rPr>
      </w:pPr>
      <w:r w:rsidRPr="0013605D">
        <w:rPr>
          <w:rFonts w:ascii="Calibri" w:hAnsi="Calibri" w:cs="Calibri"/>
          <w:b/>
          <w:bCs/>
        </w:rPr>
        <w:t>…</w:t>
      </w:r>
      <w:r w:rsidRPr="0013605D">
        <w:rPr>
          <w:rFonts w:ascii="Calibri" w:hAnsi="Calibri" w:cs="Calibri"/>
        </w:rPr>
        <w:t xml:space="preserve"> </w:t>
      </w:r>
      <w:r w:rsidRPr="0013605D">
        <w:rPr>
          <w:rFonts w:ascii="Calibri" w:hAnsi="Calibri" w:cs="Calibri"/>
        </w:rPr>
        <w:sym w:font="Wingdings" w:char="F0E0"/>
      </w:r>
      <w:r w:rsidRPr="0013605D">
        <w:rPr>
          <w:rFonts w:ascii="Calibri" w:hAnsi="Calibri" w:cs="Calibri"/>
        </w:rPr>
        <w:t xml:space="preserve"> </w:t>
      </w:r>
      <w:proofErr w:type="spellStart"/>
      <w:r w:rsidRPr="0013605D">
        <w:rPr>
          <w:rFonts w:ascii="Calibri" w:hAnsi="Calibri" w:cs="Calibri"/>
        </w:rPr>
        <w:t>everything</w:t>
      </w:r>
      <w:proofErr w:type="spellEnd"/>
      <w:r w:rsidRPr="0013605D">
        <w:rPr>
          <w:rFonts w:ascii="Calibri" w:hAnsi="Calibri" w:cs="Calibri"/>
        </w:rPr>
        <w:t xml:space="preserve"> </w:t>
      </w:r>
      <w:proofErr w:type="spellStart"/>
      <w:r w:rsidRPr="0013605D">
        <w:rPr>
          <w:rFonts w:ascii="Calibri" w:hAnsi="Calibri" w:cs="Calibri"/>
        </w:rPr>
        <w:t>else</w:t>
      </w:r>
      <w:proofErr w:type="spellEnd"/>
    </w:p>
    <w:p w14:paraId="4E2142AA" w14:textId="5018EAA6" w:rsidR="002A655D" w:rsidRPr="00167427" w:rsidRDefault="002A655D" w:rsidP="00002C27">
      <w:pPr>
        <w:pStyle w:val="Listenabsatz"/>
        <w:numPr>
          <w:ilvl w:val="0"/>
          <w:numId w:val="7"/>
        </w:numPr>
        <w:rPr>
          <w:rFonts w:ascii="Calibri" w:hAnsi="Calibri" w:cs="Calibri"/>
        </w:rPr>
      </w:pPr>
      <w:r w:rsidRPr="0013605D">
        <w:rPr>
          <w:rFonts w:ascii="Calibri" w:hAnsi="Calibri" w:cs="Calibri"/>
        </w:rPr>
        <w:t xml:space="preserve">~ </w:t>
      </w:r>
      <w:r w:rsidRPr="0013605D">
        <w:rPr>
          <w:rFonts w:ascii="Calibri" w:hAnsi="Calibri" w:cs="Calibri"/>
        </w:rPr>
        <w:sym w:font="Wingdings" w:char="F0E0"/>
      </w:r>
      <w:r w:rsidRPr="0013605D">
        <w:rPr>
          <w:rFonts w:ascii="Calibri" w:hAnsi="Calibri" w:cs="Calibri"/>
        </w:rPr>
        <w:t xml:space="preserve"> </w:t>
      </w:r>
      <w:proofErr w:type="spellStart"/>
      <w:r w:rsidRPr="0013605D">
        <w:rPr>
          <w:rFonts w:ascii="Calibri" w:hAnsi="Calibri" w:cs="Calibri"/>
          <w:b/>
          <w:bCs/>
        </w:rPr>
        <w:t>as</w:t>
      </w:r>
      <w:proofErr w:type="spellEnd"/>
      <w:r w:rsidRPr="0013605D">
        <w:rPr>
          <w:rFonts w:ascii="Calibri" w:hAnsi="Calibri" w:cs="Calibri"/>
          <w:b/>
          <w:bCs/>
        </w:rPr>
        <w:t xml:space="preserve"> a </w:t>
      </w:r>
      <w:proofErr w:type="spellStart"/>
      <w:r w:rsidRPr="0013605D">
        <w:rPr>
          <w:rFonts w:ascii="Calibri" w:hAnsi="Calibri" w:cs="Calibri"/>
          <w:b/>
          <w:bCs/>
        </w:rPr>
        <w:t>function</w:t>
      </w:r>
      <w:proofErr w:type="spellEnd"/>
      <w:r w:rsidRPr="0013605D">
        <w:rPr>
          <w:rFonts w:ascii="Calibri" w:hAnsi="Calibri" w:cs="Calibri"/>
          <w:b/>
          <w:bCs/>
        </w:rPr>
        <w:t xml:space="preserve"> </w:t>
      </w:r>
      <w:proofErr w:type="spellStart"/>
      <w:r w:rsidRPr="0013605D">
        <w:rPr>
          <w:rFonts w:ascii="Calibri" w:hAnsi="Calibri" w:cs="Calibri"/>
          <w:b/>
          <w:bCs/>
        </w:rPr>
        <w:t>of</w:t>
      </w:r>
      <w:proofErr w:type="spellEnd"/>
    </w:p>
    <w:p w14:paraId="66EECA14" w14:textId="77777777" w:rsidR="00167427" w:rsidRPr="00330682" w:rsidRDefault="00167427" w:rsidP="004C2F1A">
      <w:pPr>
        <w:rPr>
          <w:rFonts w:ascii="Calibri" w:hAnsi="Calibri" w:cs="Calibri"/>
        </w:rPr>
      </w:pPr>
    </w:p>
    <w:p w14:paraId="6D07596F" w14:textId="1EC0A055" w:rsidR="007A32AC" w:rsidRDefault="007A32AC" w:rsidP="007A32AC">
      <w:pPr>
        <w:rPr>
          <w:rFonts w:ascii="Calibri" w:hAnsi="Calibri" w:cs="Calibri"/>
          <w:u w:val="single"/>
        </w:rPr>
      </w:pPr>
      <w:proofErr w:type="spellStart"/>
      <w:r w:rsidRPr="003B6D52">
        <w:rPr>
          <w:rFonts w:ascii="Calibri" w:hAnsi="Calibri" w:cs="Calibri"/>
          <w:u w:val="single"/>
        </w:rPr>
        <w:t>Separating</w:t>
      </w:r>
      <w:proofErr w:type="spellEnd"/>
      <w:r w:rsidR="00642E99" w:rsidRPr="003B6D52">
        <w:rPr>
          <w:rFonts w:ascii="Calibri" w:hAnsi="Calibri" w:cs="Calibri"/>
          <w:u w:val="single"/>
        </w:rPr>
        <w:t xml:space="preserve"> Columns</w:t>
      </w:r>
    </w:p>
    <w:p w14:paraId="5ED3A5A2" w14:textId="215DBBE1" w:rsidR="003B6D52" w:rsidRPr="00BF4E50" w:rsidRDefault="003B6D52" w:rsidP="00BF4E50">
      <w:pPr>
        <w:pStyle w:val="HTMLVorformatiert"/>
        <w:shd w:val="clear" w:color="auto" w:fill="F7F7F7"/>
        <w:rPr>
          <w:rFonts w:ascii="Consolas" w:hAnsi="Consolas" w:cs="Consolas"/>
          <w:color w:val="333333"/>
          <w:spacing w:val="3"/>
          <w:bdr w:val="none" w:sz="0" w:space="0" w:color="auto" w:frame="1"/>
          <w:lang w:val="en-US"/>
        </w:rPr>
      </w:pPr>
      <w:proofErr w:type="gramStart"/>
      <w:r w:rsidRPr="003B6D52">
        <w:rPr>
          <w:rStyle w:val="kw"/>
          <w:rFonts w:ascii="Consolas" w:hAnsi="Consolas" w:cs="Consolas"/>
          <w:b/>
          <w:bCs/>
          <w:color w:val="007020"/>
          <w:spacing w:val="3"/>
          <w:bdr w:val="none" w:sz="0" w:space="0" w:color="auto" w:frame="1"/>
          <w:lang w:val="en-US"/>
        </w:rPr>
        <w:t>separate</w:t>
      </w:r>
      <w:r w:rsidRPr="003B6D52">
        <w:rPr>
          <w:rStyle w:val="HTMLCode"/>
          <w:rFonts w:ascii="Consolas" w:hAnsi="Consolas" w:cs="Consolas"/>
          <w:color w:val="333333"/>
          <w:spacing w:val="3"/>
          <w:bdr w:val="none" w:sz="0" w:space="0" w:color="auto" w:frame="1"/>
          <w:lang w:val="en-US"/>
        </w:rPr>
        <w:t>(</w:t>
      </w:r>
      <w:proofErr w:type="gramEnd"/>
      <w:r>
        <w:rPr>
          <w:rStyle w:val="HTMLCode"/>
          <w:rFonts w:ascii="Consolas" w:hAnsi="Consolas" w:cs="Consolas"/>
          <w:color w:val="333333"/>
          <w:spacing w:val="3"/>
          <w:bdr w:val="none" w:sz="0" w:space="0" w:color="auto" w:frame="1"/>
          <w:lang w:val="en-US"/>
        </w:rPr>
        <w:t>dt</w:t>
      </w:r>
      <w:r w:rsidRPr="003B6D52">
        <w:rPr>
          <w:rStyle w:val="HTMLCode"/>
          <w:rFonts w:ascii="Consolas" w:hAnsi="Consolas" w:cs="Consolas"/>
          <w:color w:val="333333"/>
          <w:spacing w:val="3"/>
          <w:bdr w:val="none" w:sz="0" w:space="0" w:color="auto" w:frame="1"/>
          <w:lang w:val="en-US"/>
        </w:rPr>
        <w:t xml:space="preserve">, </w:t>
      </w:r>
      <w:r w:rsidRPr="003B6D52">
        <w:rPr>
          <w:rStyle w:val="dt"/>
          <w:rFonts w:ascii="Consolas" w:eastAsiaTheme="majorEastAsia" w:hAnsi="Consolas" w:cs="Consolas"/>
          <w:color w:val="902000"/>
          <w:spacing w:val="3"/>
          <w:bdr w:val="none" w:sz="0" w:space="0" w:color="auto" w:frame="1"/>
          <w:lang w:val="en-US"/>
        </w:rPr>
        <w:t>col =</w:t>
      </w:r>
      <w:r>
        <w:rPr>
          <w:rStyle w:val="HTMLCode"/>
          <w:rFonts w:ascii="Consolas" w:hAnsi="Consolas" w:cs="Consolas"/>
          <w:color w:val="333333"/>
          <w:spacing w:val="3"/>
          <w:bdr w:val="none" w:sz="0" w:space="0" w:color="auto" w:frame="1"/>
          <w:lang w:val="en-US"/>
        </w:rPr>
        <w:t xml:space="preserve">… </w:t>
      </w:r>
      <w:r w:rsidRPr="003B6D52">
        <w:rPr>
          <w:rStyle w:val="HTMLCode"/>
          <w:rFonts w:ascii="Consolas" w:hAnsi="Consolas" w:cs="Consolas"/>
          <w:color w:val="333333"/>
          <w:spacing w:val="3"/>
          <w:bdr w:val="none" w:sz="0" w:space="0" w:color="auto" w:frame="1"/>
          <w:lang w:val="en-US"/>
        </w:rPr>
        <w:t>,</w:t>
      </w:r>
      <w:r>
        <w:rPr>
          <w:rStyle w:val="HTMLCode"/>
          <w:rFonts w:ascii="Consolas" w:hAnsi="Consolas" w:cs="Consolas"/>
          <w:color w:val="333333"/>
          <w:spacing w:val="3"/>
          <w:bdr w:val="none" w:sz="0" w:space="0" w:color="auto" w:frame="1"/>
          <w:lang w:val="en-US"/>
        </w:rPr>
        <w:t xml:space="preserve"> </w:t>
      </w:r>
      <w:r w:rsidRPr="003B6D52">
        <w:rPr>
          <w:rStyle w:val="dt"/>
          <w:rFonts w:ascii="Consolas" w:eastAsiaTheme="majorEastAsia" w:hAnsi="Consolas" w:cs="Consolas"/>
          <w:color w:val="902000"/>
          <w:spacing w:val="3"/>
          <w:bdr w:val="none" w:sz="0" w:space="0" w:color="auto" w:frame="1"/>
          <w:lang w:val="en-US"/>
        </w:rPr>
        <w:t>into =</w:t>
      </w:r>
      <w:r w:rsidRPr="003B6D52">
        <w:rPr>
          <w:rStyle w:val="HTMLCode"/>
          <w:rFonts w:ascii="Consolas" w:hAnsi="Consolas" w:cs="Consolas"/>
          <w:color w:val="333333"/>
          <w:spacing w:val="3"/>
          <w:bdr w:val="none" w:sz="0" w:space="0" w:color="auto" w:frame="1"/>
          <w:lang w:val="en-US"/>
        </w:rPr>
        <w:t xml:space="preserve"> </w:t>
      </w:r>
      <w:r w:rsidRPr="003B6D52">
        <w:rPr>
          <w:rStyle w:val="kw"/>
          <w:rFonts w:ascii="Consolas" w:hAnsi="Consolas" w:cs="Consolas"/>
          <w:b/>
          <w:bCs/>
          <w:color w:val="007020"/>
          <w:spacing w:val="3"/>
          <w:bdr w:val="none" w:sz="0" w:space="0" w:color="auto" w:frame="1"/>
          <w:lang w:val="en-US"/>
        </w:rPr>
        <w:t>c</w:t>
      </w:r>
      <w:r w:rsidRPr="003B6D52">
        <w:rPr>
          <w:rStyle w:val="HTMLCode"/>
          <w:rFonts w:ascii="Consolas" w:hAnsi="Consolas" w:cs="Consolas"/>
          <w:color w:val="333333"/>
          <w:spacing w:val="3"/>
          <w:bdr w:val="none" w:sz="0" w:space="0" w:color="auto" w:frame="1"/>
          <w:lang w:val="en-US"/>
        </w:rPr>
        <w:t>(</w:t>
      </w:r>
      <w:r w:rsidRPr="003B6D52">
        <w:rPr>
          <w:rStyle w:val="st"/>
          <w:rFonts w:ascii="Consolas" w:hAnsi="Consolas" w:cs="Consolas"/>
          <w:color w:val="4070A0"/>
          <w:spacing w:val="3"/>
          <w:bdr w:val="none" w:sz="0" w:space="0" w:color="auto" w:frame="1"/>
          <w:lang w:val="en-US"/>
        </w:rPr>
        <w:t>"</w:t>
      </w:r>
      <w:r>
        <w:rPr>
          <w:rStyle w:val="st"/>
          <w:rFonts w:ascii="Consolas" w:hAnsi="Consolas" w:cs="Consolas"/>
          <w:color w:val="4070A0"/>
          <w:spacing w:val="3"/>
          <w:bdr w:val="none" w:sz="0" w:space="0" w:color="auto" w:frame="1"/>
          <w:lang w:val="en-US"/>
        </w:rPr>
        <w:t>…</w:t>
      </w:r>
      <w:r w:rsidRPr="003B6D52">
        <w:rPr>
          <w:rStyle w:val="st"/>
          <w:rFonts w:ascii="Consolas" w:hAnsi="Consolas" w:cs="Consolas"/>
          <w:color w:val="4070A0"/>
          <w:spacing w:val="3"/>
          <w:bdr w:val="none" w:sz="0" w:space="0" w:color="auto" w:frame="1"/>
          <w:lang w:val="en-US"/>
        </w:rPr>
        <w:t>"</w:t>
      </w:r>
      <w:r w:rsidRPr="003B6D52">
        <w:rPr>
          <w:rStyle w:val="HTMLCode"/>
          <w:rFonts w:ascii="Consolas" w:hAnsi="Consolas" w:cs="Consolas"/>
          <w:color w:val="333333"/>
          <w:spacing w:val="3"/>
          <w:bdr w:val="none" w:sz="0" w:space="0" w:color="auto" w:frame="1"/>
          <w:lang w:val="en-US"/>
        </w:rPr>
        <w:t xml:space="preserve">, </w:t>
      </w:r>
      <w:r w:rsidRPr="003B6D52">
        <w:rPr>
          <w:rStyle w:val="st"/>
          <w:rFonts w:ascii="Consolas" w:hAnsi="Consolas" w:cs="Consolas"/>
          <w:color w:val="4070A0"/>
          <w:spacing w:val="3"/>
          <w:bdr w:val="none" w:sz="0" w:space="0" w:color="auto" w:frame="1"/>
          <w:lang w:val="en-US"/>
        </w:rPr>
        <w:t>"</w:t>
      </w:r>
      <w:r>
        <w:rPr>
          <w:rStyle w:val="st"/>
          <w:rFonts w:ascii="Consolas" w:hAnsi="Consolas" w:cs="Consolas"/>
          <w:color w:val="4070A0"/>
          <w:spacing w:val="3"/>
          <w:bdr w:val="none" w:sz="0" w:space="0" w:color="auto" w:frame="1"/>
          <w:lang w:val="en-US"/>
        </w:rPr>
        <w:t xml:space="preserve"> …</w:t>
      </w:r>
      <w:r w:rsidRPr="003B6D52">
        <w:rPr>
          <w:rStyle w:val="st"/>
          <w:rFonts w:ascii="Consolas" w:hAnsi="Consolas" w:cs="Consolas"/>
          <w:color w:val="4070A0"/>
          <w:spacing w:val="3"/>
          <w:bdr w:val="none" w:sz="0" w:space="0" w:color="auto" w:frame="1"/>
          <w:lang w:val="en-US"/>
        </w:rPr>
        <w:t xml:space="preserve"> "</w:t>
      </w:r>
      <w:r w:rsidRPr="003B6D52">
        <w:rPr>
          <w:rStyle w:val="HTMLCode"/>
          <w:rFonts w:ascii="Consolas" w:hAnsi="Consolas" w:cs="Consolas"/>
          <w:color w:val="333333"/>
          <w:spacing w:val="3"/>
          <w:bdr w:val="none" w:sz="0" w:space="0" w:color="auto" w:frame="1"/>
          <w:lang w:val="en-US"/>
        </w:rPr>
        <w:t>)</w:t>
      </w:r>
      <w:r w:rsidR="00095B4D">
        <w:rPr>
          <w:rStyle w:val="HTMLCode"/>
          <w:rFonts w:ascii="Consolas" w:hAnsi="Consolas" w:cs="Consolas"/>
          <w:color w:val="333333"/>
          <w:spacing w:val="3"/>
          <w:bdr w:val="none" w:sz="0" w:space="0" w:color="auto" w:frame="1"/>
          <w:lang w:val="en-US"/>
        </w:rPr>
        <w:t xml:space="preserve">, </w:t>
      </w:r>
      <w:r w:rsidR="00095B4D" w:rsidRPr="00095B4D">
        <w:rPr>
          <w:rStyle w:val="HTMLCode"/>
          <w:rFonts w:ascii="Consolas" w:hAnsi="Consolas" w:cs="Consolas"/>
          <w:i/>
          <w:iCs/>
          <w:color w:val="333333"/>
          <w:spacing w:val="3"/>
          <w:bdr w:val="none" w:sz="0" w:space="0" w:color="auto" w:frame="1"/>
          <w:lang w:val="en-US"/>
        </w:rPr>
        <w:t>extra = “drop”</w:t>
      </w:r>
      <w:r w:rsidRPr="003B6D52">
        <w:rPr>
          <w:rStyle w:val="HTMLCode"/>
          <w:rFonts w:ascii="Consolas" w:hAnsi="Consolas" w:cs="Consolas"/>
          <w:color w:val="333333"/>
          <w:spacing w:val="3"/>
          <w:bdr w:val="none" w:sz="0" w:space="0" w:color="auto" w:frame="1"/>
          <w:lang w:val="en-US"/>
        </w:rPr>
        <w:t>)</w:t>
      </w:r>
    </w:p>
    <w:p w14:paraId="4DFEE3D2" w14:textId="77777777" w:rsidR="007A32AC" w:rsidRPr="00E21E1B" w:rsidRDefault="007A32AC" w:rsidP="007A32AC">
      <w:pPr>
        <w:pStyle w:val="Listenabsatz"/>
        <w:numPr>
          <w:ilvl w:val="0"/>
          <w:numId w:val="7"/>
        </w:numPr>
        <w:rPr>
          <w:rFonts w:ascii="Calibri" w:hAnsi="Calibri" w:cs="Calibri"/>
          <w:lang w:val="en-US"/>
        </w:rPr>
      </w:pPr>
      <w:r w:rsidRPr="00E21E1B">
        <w:rPr>
          <w:rFonts w:ascii="Calibri" w:hAnsi="Calibri" w:cs="Calibri"/>
          <w:lang w:val="en-US"/>
        </w:rPr>
        <w:t>Splitting one column into new columns</w:t>
      </w:r>
    </w:p>
    <w:p w14:paraId="495F369B" w14:textId="77777777" w:rsidR="001D312A" w:rsidRPr="009C5059" w:rsidRDefault="001D312A" w:rsidP="00642E99">
      <w:pPr>
        <w:rPr>
          <w:rFonts w:ascii="Calibri" w:hAnsi="Calibri" w:cs="Calibri"/>
          <w:b/>
          <w:bCs/>
          <w:lang w:val="en-US"/>
        </w:rPr>
      </w:pPr>
    </w:p>
    <w:p w14:paraId="4676C9BA" w14:textId="64BEB598" w:rsidR="00642E99" w:rsidRPr="009C5059" w:rsidRDefault="00642E99" w:rsidP="00642E99">
      <w:pPr>
        <w:rPr>
          <w:rFonts w:ascii="Calibri" w:hAnsi="Calibri" w:cs="Calibri"/>
          <w:u w:val="single"/>
          <w:lang w:val="en-US"/>
        </w:rPr>
      </w:pPr>
      <w:r w:rsidRPr="009C5059">
        <w:rPr>
          <w:rFonts w:ascii="Calibri" w:hAnsi="Calibri" w:cs="Calibri"/>
          <w:u w:val="single"/>
          <w:lang w:val="en-US"/>
        </w:rPr>
        <w:t>Uniting Columns</w:t>
      </w:r>
    </w:p>
    <w:p w14:paraId="03496788" w14:textId="524648BF" w:rsidR="001D312A" w:rsidRPr="001D312A" w:rsidRDefault="001D312A" w:rsidP="001D312A">
      <w:pPr>
        <w:pStyle w:val="HTMLVorformatiert"/>
        <w:shd w:val="clear" w:color="auto" w:fill="F7F7F7"/>
        <w:rPr>
          <w:rFonts w:ascii="Consolas" w:hAnsi="Consolas" w:cs="Consolas"/>
          <w:color w:val="333333"/>
          <w:spacing w:val="3"/>
          <w:sz w:val="24"/>
          <w:szCs w:val="24"/>
          <w:lang w:val="en-US"/>
        </w:rPr>
      </w:pPr>
      <w:proofErr w:type="gramStart"/>
      <w:r w:rsidRPr="001D312A">
        <w:rPr>
          <w:rStyle w:val="kw"/>
          <w:rFonts w:ascii="Consolas" w:hAnsi="Consolas" w:cs="Consolas"/>
          <w:b/>
          <w:bCs/>
          <w:color w:val="007020"/>
          <w:spacing w:val="3"/>
          <w:bdr w:val="none" w:sz="0" w:space="0" w:color="auto" w:frame="1"/>
          <w:lang w:val="en-US"/>
        </w:rPr>
        <w:t>unite</w:t>
      </w:r>
      <w:r w:rsidRPr="001D312A">
        <w:rPr>
          <w:rStyle w:val="HTMLCode"/>
          <w:rFonts w:ascii="Consolas" w:hAnsi="Consolas" w:cs="Consolas"/>
          <w:color w:val="333333"/>
          <w:spacing w:val="3"/>
          <w:bdr w:val="none" w:sz="0" w:space="0" w:color="auto" w:frame="1"/>
          <w:lang w:val="en-US"/>
        </w:rPr>
        <w:t>(</w:t>
      </w:r>
      <w:proofErr w:type="gramEnd"/>
      <w:r>
        <w:rPr>
          <w:rStyle w:val="HTMLCode"/>
          <w:rFonts w:ascii="Consolas" w:hAnsi="Consolas" w:cs="Consolas"/>
          <w:color w:val="333333"/>
          <w:spacing w:val="3"/>
          <w:bdr w:val="none" w:sz="0" w:space="0" w:color="auto" w:frame="1"/>
          <w:lang w:val="en-US"/>
        </w:rPr>
        <w:t>dt</w:t>
      </w:r>
      <w:r w:rsidRPr="001D312A">
        <w:rPr>
          <w:rStyle w:val="HTMLCode"/>
          <w:rFonts w:ascii="Consolas" w:hAnsi="Consolas" w:cs="Consolas"/>
          <w:color w:val="333333"/>
          <w:spacing w:val="3"/>
          <w:bdr w:val="none" w:sz="0" w:space="0" w:color="auto" w:frame="1"/>
          <w:lang w:val="en-US"/>
        </w:rPr>
        <w:t xml:space="preserve">, </w:t>
      </w:r>
      <w:r w:rsidRPr="001D312A">
        <w:rPr>
          <w:rStyle w:val="dt"/>
          <w:rFonts w:ascii="Consolas" w:eastAsiaTheme="majorEastAsia" w:hAnsi="Consolas" w:cs="Consolas"/>
          <w:color w:val="902000"/>
          <w:spacing w:val="3"/>
          <w:bdr w:val="none" w:sz="0" w:space="0" w:color="auto" w:frame="1"/>
          <w:lang w:val="en-US"/>
        </w:rPr>
        <w:t>col =</w:t>
      </w:r>
      <w:r>
        <w:rPr>
          <w:rStyle w:val="HTMLCode"/>
          <w:rFonts w:ascii="Consolas" w:hAnsi="Consolas" w:cs="Consolas"/>
          <w:color w:val="333333"/>
          <w:spacing w:val="3"/>
          <w:bdr w:val="none" w:sz="0" w:space="0" w:color="auto" w:frame="1"/>
          <w:lang w:val="en-US"/>
        </w:rPr>
        <w:t xml:space="preserve"> …</w:t>
      </w:r>
      <w:r w:rsidRPr="001D312A">
        <w:rPr>
          <w:rStyle w:val="HTMLCode"/>
          <w:rFonts w:ascii="Consolas" w:hAnsi="Consolas" w:cs="Consolas"/>
          <w:color w:val="333333"/>
          <w:spacing w:val="3"/>
          <w:bdr w:val="none" w:sz="0" w:space="0" w:color="auto" w:frame="1"/>
          <w:lang w:val="en-US"/>
        </w:rPr>
        <w:t xml:space="preserve">, </w:t>
      </w:r>
      <w:proofErr w:type="spellStart"/>
      <w:r>
        <w:rPr>
          <w:rStyle w:val="HTMLCode"/>
          <w:rFonts w:ascii="Consolas" w:hAnsi="Consolas" w:cs="Consolas"/>
          <w:color w:val="333333"/>
          <w:spacing w:val="3"/>
          <w:bdr w:val="none" w:sz="0" w:space="0" w:color="auto" w:frame="1"/>
          <w:lang w:val="en-US"/>
        </w:rPr>
        <w:t>oldCol</w:t>
      </w:r>
      <w:proofErr w:type="spellEnd"/>
      <w:r w:rsidRPr="001D312A">
        <w:rPr>
          <w:rStyle w:val="HTMLCode"/>
          <w:rFonts w:ascii="Consolas" w:hAnsi="Consolas" w:cs="Consolas"/>
          <w:color w:val="333333"/>
          <w:spacing w:val="3"/>
          <w:bdr w:val="none" w:sz="0" w:space="0" w:color="auto" w:frame="1"/>
          <w:lang w:val="en-US"/>
        </w:rPr>
        <w:t xml:space="preserve">, </w:t>
      </w:r>
      <w:proofErr w:type="spellStart"/>
      <w:r>
        <w:rPr>
          <w:rStyle w:val="HTMLCode"/>
          <w:rFonts w:ascii="Consolas" w:hAnsi="Consolas" w:cs="Consolas"/>
          <w:color w:val="333333"/>
          <w:spacing w:val="3"/>
          <w:bdr w:val="none" w:sz="0" w:space="0" w:color="auto" w:frame="1"/>
          <w:lang w:val="en-US"/>
        </w:rPr>
        <w:t>oldCol</w:t>
      </w:r>
      <w:proofErr w:type="spellEnd"/>
      <w:r w:rsidRPr="001D312A">
        <w:rPr>
          <w:rStyle w:val="HTMLCode"/>
          <w:rFonts w:ascii="Consolas" w:hAnsi="Consolas" w:cs="Consolas"/>
          <w:color w:val="333333"/>
          <w:spacing w:val="3"/>
          <w:bdr w:val="none" w:sz="0" w:space="0" w:color="auto" w:frame="1"/>
          <w:lang w:val="en-US"/>
        </w:rPr>
        <w:t xml:space="preserve">, </w:t>
      </w:r>
      <w:proofErr w:type="spellStart"/>
      <w:r w:rsidRPr="001D312A">
        <w:rPr>
          <w:rStyle w:val="dt"/>
          <w:rFonts w:ascii="Consolas" w:eastAsiaTheme="majorEastAsia" w:hAnsi="Consolas" w:cs="Consolas"/>
          <w:color w:val="902000"/>
          <w:spacing w:val="3"/>
          <w:bdr w:val="none" w:sz="0" w:space="0" w:color="auto" w:frame="1"/>
          <w:lang w:val="en-US"/>
        </w:rPr>
        <w:t>sep</w:t>
      </w:r>
      <w:proofErr w:type="spellEnd"/>
      <w:r w:rsidRPr="001D312A">
        <w:rPr>
          <w:rStyle w:val="dt"/>
          <w:rFonts w:ascii="Consolas" w:eastAsiaTheme="majorEastAsia" w:hAnsi="Consolas" w:cs="Consolas"/>
          <w:color w:val="902000"/>
          <w:spacing w:val="3"/>
          <w:bdr w:val="none" w:sz="0" w:space="0" w:color="auto" w:frame="1"/>
          <w:lang w:val="en-US"/>
        </w:rPr>
        <w:t xml:space="preserve"> =</w:t>
      </w:r>
      <w:r w:rsidRPr="001D312A">
        <w:rPr>
          <w:rStyle w:val="HTMLCode"/>
          <w:rFonts w:ascii="Consolas" w:hAnsi="Consolas" w:cs="Consolas"/>
          <w:color w:val="333333"/>
          <w:spacing w:val="3"/>
          <w:bdr w:val="none" w:sz="0" w:space="0" w:color="auto" w:frame="1"/>
          <w:lang w:val="en-US"/>
        </w:rPr>
        <w:t xml:space="preserve"> </w:t>
      </w:r>
      <w:r w:rsidRPr="001D312A">
        <w:rPr>
          <w:rStyle w:val="st"/>
          <w:rFonts w:ascii="Consolas" w:hAnsi="Consolas" w:cs="Consolas"/>
          <w:color w:val="4070A0"/>
          <w:spacing w:val="3"/>
          <w:bdr w:val="none" w:sz="0" w:space="0" w:color="auto" w:frame="1"/>
          <w:lang w:val="en-US"/>
        </w:rPr>
        <w:t>" "</w:t>
      </w:r>
      <w:r w:rsidRPr="001D312A">
        <w:rPr>
          <w:rStyle w:val="HTMLCode"/>
          <w:rFonts w:ascii="Consolas" w:hAnsi="Consolas" w:cs="Consolas"/>
          <w:color w:val="333333"/>
          <w:spacing w:val="3"/>
          <w:bdr w:val="none" w:sz="0" w:space="0" w:color="auto" w:frame="1"/>
          <w:lang w:val="en-US"/>
        </w:rPr>
        <w:t>)</w:t>
      </w:r>
    </w:p>
    <w:p w14:paraId="5625C7A0" w14:textId="3B13E149" w:rsidR="00642E99" w:rsidRDefault="0059091D" w:rsidP="00642E99">
      <w:pPr>
        <w:pStyle w:val="Listenabsatz"/>
        <w:numPr>
          <w:ilvl w:val="0"/>
          <w:numId w:val="7"/>
        </w:numPr>
        <w:rPr>
          <w:rFonts w:ascii="Calibri" w:hAnsi="Calibri" w:cs="Calibri"/>
          <w:lang w:val="en-US"/>
        </w:rPr>
      </w:pPr>
      <w:r w:rsidRPr="00E21E1B">
        <w:rPr>
          <w:rFonts w:ascii="Calibri" w:hAnsi="Calibri" w:cs="Calibri"/>
          <w:lang w:val="en-US"/>
        </w:rPr>
        <w:t>col = new column name, old column, old column</w:t>
      </w:r>
    </w:p>
    <w:p w14:paraId="04B6747B" w14:textId="1F01E18A" w:rsidR="00B014EB" w:rsidRPr="00E21E1B" w:rsidRDefault="00B014EB" w:rsidP="00642E99">
      <w:pPr>
        <w:pStyle w:val="Listenabsatz"/>
        <w:numPr>
          <w:ilvl w:val="0"/>
          <w:numId w:val="7"/>
        </w:numPr>
        <w:rPr>
          <w:rFonts w:ascii="Calibri" w:hAnsi="Calibri" w:cs="Calibri"/>
          <w:lang w:val="en-US"/>
        </w:rPr>
      </w:pPr>
      <w:proofErr w:type="spellStart"/>
      <w:r>
        <w:rPr>
          <w:rFonts w:ascii="Calibri" w:hAnsi="Calibri" w:cs="Calibri"/>
          <w:lang w:val="en-US"/>
        </w:rPr>
        <w:t>sep</w:t>
      </w:r>
      <w:proofErr w:type="spellEnd"/>
      <w:r>
        <w:rPr>
          <w:rFonts w:ascii="Calibri" w:hAnsi="Calibri" w:cs="Calibri"/>
          <w:lang w:val="en-US"/>
        </w:rPr>
        <w:t xml:space="preserve"> = separating characters used to unite</w:t>
      </w:r>
    </w:p>
    <w:p w14:paraId="026823EA" w14:textId="77777777" w:rsidR="00062B8B" w:rsidRPr="00E21E1B" w:rsidRDefault="00062B8B" w:rsidP="00062B8B">
      <w:pPr>
        <w:rPr>
          <w:rFonts w:ascii="Calibri" w:hAnsi="Calibri" w:cs="Calibri"/>
          <w:lang w:val="en-US"/>
        </w:rPr>
      </w:pPr>
    </w:p>
    <w:p w14:paraId="703672DD" w14:textId="77777777" w:rsidR="00062B8B" w:rsidRPr="00E21E1B" w:rsidRDefault="00062B8B" w:rsidP="00062B8B">
      <w:pPr>
        <w:rPr>
          <w:rFonts w:ascii="Calibri" w:hAnsi="Calibri" w:cs="Calibri"/>
          <w:lang w:val="en-US"/>
        </w:rPr>
      </w:pPr>
      <w:r w:rsidRPr="00E21E1B">
        <w:rPr>
          <w:rFonts w:ascii="Calibri" w:hAnsi="Calibri" w:cs="Calibri"/>
          <w:lang w:val="en-US"/>
        </w:rPr>
        <w:t>S.31: melting days, uniting over month and date</w:t>
      </w:r>
    </w:p>
    <w:p w14:paraId="73E18497" w14:textId="7246D1A0" w:rsidR="003874BB" w:rsidRDefault="003874BB" w:rsidP="00062B8B">
      <w:pPr>
        <w:rPr>
          <w:rFonts w:ascii="Calibri" w:hAnsi="Calibri" w:cs="Calibri"/>
          <w:lang w:val="en-US"/>
        </w:rPr>
      </w:pPr>
    </w:p>
    <w:p w14:paraId="21E4DC2A" w14:textId="41C271BB" w:rsidR="00863793" w:rsidRDefault="002F0F4C" w:rsidP="00062B8B">
      <w:pPr>
        <w:rPr>
          <w:rFonts w:ascii="Calibri" w:hAnsi="Calibri" w:cs="Calibri"/>
          <w:b/>
          <w:bCs/>
          <w:lang w:val="en-US"/>
        </w:rPr>
      </w:pPr>
      <w:r w:rsidRPr="0044790A">
        <w:rPr>
          <w:rFonts w:ascii="Calibri" w:hAnsi="Calibri" w:cs="Calibri"/>
          <w:b/>
          <w:bCs/>
          <w:lang w:val="en-US"/>
        </w:rPr>
        <w:t>Working on Strings:</w:t>
      </w:r>
    </w:p>
    <w:p w14:paraId="5B91F011" w14:textId="28533C2A" w:rsidR="0044790A" w:rsidRPr="0044790A" w:rsidRDefault="0044790A" w:rsidP="0044790A">
      <w:pPr>
        <w:pStyle w:val="Listenabsatz"/>
        <w:numPr>
          <w:ilvl w:val="0"/>
          <w:numId w:val="7"/>
        </w:numPr>
        <w:rPr>
          <w:rFonts w:ascii="Calibri" w:hAnsi="Calibri" w:cs="Calibri"/>
          <w:lang w:val="en-US"/>
        </w:rPr>
      </w:pPr>
      <w:r w:rsidRPr="0044790A">
        <w:rPr>
          <w:rFonts w:ascii="Calibri" w:hAnsi="Calibri" w:cs="Calibri"/>
          <w:lang w:val="en-US"/>
        </w:rPr>
        <w:t>Splitting column in 2</w:t>
      </w:r>
    </w:p>
    <w:p w14:paraId="62688218" w14:textId="4E80D36D" w:rsidR="00863793" w:rsidRDefault="00863793" w:rsidP="0044790A">
      <w:pPr>
        <w:pStyle w:val="HTMLVorformatiert"/>
        <w:numPr>
          <w:ilvl w:val="1"/>
          <w:numId w:val="7"/>
        </w:numPr>
        <w:shd w:val="clear" w:color="auto" w:fill="F7F7F7"/>
        <w:rPr>
          <w:rFonts w:ascii="Consolas" w:hAnsi="Consolas" w:cs="Consolas"/>
          <w:color w:val="333333"/>
          <w:spacing w:val="3"/>
          <w:sz w:val="24"/>
          <w:szCs w:val="24"/>
        </w:rPr>
      </w:pPr>
      <w:proofErr w:type="spellStart"/>
      <w:proofErr w:type="gramStart"/>
      <w:r w:rsidRPr="001E14AB">
        <w:rPr>
          <w:rStyle w:val="kw"/>
          <w:rFonts w:ascii="Consolas" w:hAnsi="Consolas" w:cs="Consolas"/>
          <w:b/>
          <w:bCs/>
          <w:color w:val="007020"/>
          <w:spacing w:val="3"/>
          <w:highlight w:val="cyan"/>
          <w:bdr w:val="none" w:sz="0" w:space="0" w:color="auto" w:frame="1"/>
        </w:rPr>
        <w:t>tstrsplit</w:t>
      </w:r>
      <w:proofErr w:type="spellEnd"/>
      <w:r>
        <w:rPr>
          <w:rStyle w:val="HTMLCode"/>
          <w:rFonts w:ascii="Consolas" w:hAnsi="Consolas" w:cs="Consolas"/>
          <w:color w:val="333333"/>
          <w:spacing w:val="3"/>
          <w:bdr w:val="none" w:sz="0" w:space="0" w:color="auto" w:frame="1"/>
        </w:rPr>
        <w:t>(</w:t>
      </w:r>
      <w:proofErr w:type="spellStart"/>
      <w:proofErr w:type="gramEnd"/>
      <w:r>
        <w:rPr>
          <w:rStyle w:val="HTMLCode"/>
          <w:rFonts w:ascii="Consolas" w:hAnsi="Consolas" w:cs="Consolas"/>
          <w:color w:val="333333"/>
          <w:spacing w:val="3"/>
          <w:bdr w:val="none" w:sz="0" w:space="0" w:color="auto" w:frame="1"/>
        </w:rPr>
        <w:t>LearningPlatformSelect</w:t>
      </w:r>
      <w:proofErr w:type="spellEnd"/>
      <w:r>
        <w:rPr>
          <w:rStyle w:val="HTMLCode"/>
          <w:rFonts w:ascii="Consolas" w:hAnsi="Consolas" w:cs="Consolas"/>
          <w:color w:val="333333"/>
          <w:spacing w:val="3"/>
          <w:bdr w:val="none" w:sz="0" w:space="0" w:color="auto" w:frame="1"/>
        </w:rPr>
        <w:t xml:space="preserve">, </w:t>
      </w:r>
      <w:r>
        <w:rPr>
          <w:rStyle w:val="st"/>
          <w:rFonts w:ascii="Consolas" w:eastAsiaTheme="majorEastAsia" w:hAnsi="Consolas" w:cs="Consolas"/>
          <w:color w:val="4070A0"/>
          <w:spacing w:val="3"/>
          <w:bdr w:val="none" w:sz="0" w:space="0" w:color="auto" w:frame="1"/>
        </w:rPr>
        <w:t>','</w:t>
      </w:r>
      <w:r>
        <w:rPr>
          <w:rStyle w:val="HTMLCode"/>
          <w:rFonts w:ascii="Consolas" w:hAnsi="Consolas" w:cs="Consolas"/>
          <w:color w:val="333333"/>
          <w:spacing w:val="3"/>
          <w:bdr w:val="none" w:sz="0" w:space="0" w:color="auto" w:frame="1"/>
        </w:rPr>
        <w:t>)</w:t>
      </w:r>
      <w:r w:rsidR="009479B1">
        <w:rPr>
          <w:rStyle w:val="HTMLCode"/>
          <w:rFonts w:ascii="Consolas" w:hAnsi="Consolas" w:cs="Consolas"/>
          <w:color w:val="333333"/>
          <w:spacing w:val="3"/>
          <w:bdr w:val="none" w:sz="0" w:space="0" w:color="auto" w:frame="1"/>
        </w:rPr>
        <w:t>[]</w:t>
      </w:r>
    </w:p>
    <w:p w14:paraId="67AD5BD7" w14:textId="0BE7DD54" w:rsidR="00863793" w:rsidRDefault="00DF5BCC" w:rsidP="00863793">
      <w:pPr>
        <w:pStyle w:val="Listenabsatz"/>
        <w:numPr>
          <w:ilvl w:val="0"/>
          <w:numId w:val="7"/>
        </w:numPr>
        <w:rPr>
          <w:rFonts w:ascii="Calibri" w:hAnsi="Calibri" w:cs="Calibri"/>
          <w:lang w:val="en-US"/>
        </w:rPr>
      </w:pPr>
      <w:r>
        <w:rPr>
          <w:rFonts w:ascii="Calibri" w:hAnsi="Calibri" w:cs="Calibri"/>
          <w:lang w:val="en-US"/>
        </w:rPr>
        <w:t xml:space="preserve">Replacing all </w:t>
      </w:r>
      <w:r w:rsidR="008D7BD0">
        <w:rPr>
          <w:rFonts w:ascii="Calibri" w:hAnsi="Calibri" w:cs="Calibri"/>
          <w:lang w:val="en-US"/>
        </w:rPr>
        <w:t>occurrences</w:t>
      </w:r>
      <w:r>
        <w:rPr>
          <w:rFonts w:ascii="Calibri" w:hAnsi="Calibri" w:cs="Calibri"/>
          <w:lang w:val="en-US"/>
        </w:rPr>
        <w:t xml:space="preserve"> of a pattern:</w:t>
      </w:r>
    </w:p>
    <w:p w14:paraId="398C19FE" w14:textId="352955D9" w:rsidR="00DF5BCC" w:rsidRDefault="00DF5BCC" w:rsidP="00DF5BCC">
      <w:pPr>
        <w:pStyle w:val="HTMLVorformatiert"/>
        <w:numPr>
          <w:ilvl w:val="1"/>
          <w:numId w:val="7"/>
        </w:numPr>
        <w:shd w:val="clear" w:color="auto" w:fill="F7F7F7"/>
        <w:rPr>
          <w:rFonts w:ascii="Consolas" w:hAnsi="Consolas" w:cs="Consolas"/>
          <w:color w:val="333333"/>
          <w:spacing w:val="3"/>
          <w:sz w:val="24"/>
          <w:szCs w:val="24"/>
        </w:rPr>
      </w:pPr>
      <w:proofErr w:type="spellStart"/>
      <w:proofErr w:type="gramStart"/>
      <w:r w:rsidRPr="001E14AB">
        <w:rPr>
          <w:rStyle w:val="kw"/>
          <w:rFonts w:ascii="Consolas" w:hAnsi="Consolas" w:cs="Consolas"/>
          <w:b/>
          <w:bCs/>
          <w:color w:val="007020"/>
          <w:spacing w:val="3"/>
          <w:highlight w:val="cyan"/>
          <w:bdr w:val="none" w:sz="0" w:space="0" w:color="auto" w:frame="1"/>
        </w:rPr>
        <w:t>gsub</w:t>
      </w:r>
      <w:proofErr w:type="spellEnd"/>
      <w:r>
        <w:rPr>
          <w:rStyle w:val="HTMLCode"/>
          <w:rFonts w:ascii="Consolas" w:hAnsi="Consolas" w:cs="Consolas"/>
          <w:color w:val="333333"/>
          <w:spacing w:val="3"/>
          <w:bdr w:val="none" w:sz="0" w:space="0" w:color="auto" w:frame="1"/>
        </w:rPr>
        <w:t>(</w:t>
      </w:r>
      <w:proofErr w:type="gramEnd"/>
      <w:r>
        <w:rPr>
          <w:rStyle w:val="HTMLCode"/>
          <w:rFonts w:ascii="Consolas" w:hAnsi="Consolas" w:cs="Consolas"/>
          <w:color w:val="333333"/>
          <w:spacing w:val="3"/>
          <w:bdr w:val="none" w:sz="0" w:space="0" w:color="auto" w:frame="1"/>
        </w:rPr>
        <w:t>„</w:t>
      </w:r>
      <w:proofErr w:type="spellStart"/>
      <w:r>
        <w:rPr>
          <w:rStyle w:val="HTMLCode"/>
          <w:rFonts w:ascii="Consolas" w:hAnsi="Consolas" w:cs="Consolas"/>
          <w:color w:val="333333"/>
          <w:spacing w:val="3"/>
          <w:bdr w:val="none" w:sz="0" w:space="0" w:color="auto" w:frame="1"/>
        </w:rPr>
        <w:t>oldPattern</w:t>
      </w:r>
      <w:proofErr w:type="spellEnd"/>
      <w:r>
        <w:rPr>
          <w:rStyle w:val="HTMLCode"/>
          <w:rFonts w:ascii="Consolas" w:hAnsi="Consolas" w:cs="Consolas"/>
          <w:color w:val="333333"/>
          <w:spacing w:val="3"/>
          <w:bdr w:val="none" w:sz="0" w:space="0" w:color="auto" w:frame="1"/>
        </w:rPr>
        <w:t>“, „</w:t>
      </w:r>
      <w:proofErr w:type="spellStart"/>
      <w:r>
        <w:rPr>
          <w:rStyle w:val="HTMLCode"/>
          <w:rFonts w:ascii="Consolas" w:hAnsi="Consolas" w:cs="Consolas"/>
          <w:color w:val="333333"/>
          <w:spacing w:val="3"/>
          <w:bdr w:val="none" w:sz="0" w:space="0" w:color="auto" w:frame="1"/>
        </w:rPr>
        <w:t>replacement</w:t>
      </w:r>
      <w:proofErr w:type="spellEnd"/>
      <w:r>
        <w:rPr>
          <w:rStyle w:val="HTMLCode"/>
          <w:rFonts w:ascii="Consolas" w:hAnsi="Consolas" w:cs="Consolas"/>
          <w:color w:val="333333"/>
          <w:spacing w:val="3"/>
          <w:bdr w:val="none" w:sz="0" w:space="0" w:color="auto" w:frame="1"/>
        </w:rPr>
        <w:t xml:space="preserve">“, </w:t>
      </w:r>
      <w:proofErr w:type="spellStart"/>
      <w:r w:rsidR="001E14AB">
        <w:rPr>
          <w:rStyle w:val="HTMLCode"/>
          <w:rFonts w:ascii="Consolas" w:hAnsi="Consolas" w:cs="Consolas"/>
          <w:color w:val="333333"/>
          <w:spacing w:val="3"/>
          <w:bdr w:val="none" w:sz="0" w:space="0" w:color="auto" w:frame="1"/>
        </w:rPr>
        <w:t>data</w:t>
      </w:r>
      <w:proofErr w:type="spellEnd"/>
      <w:r>
        <w:rPr>
          <w:rStyle w:val="HTMLCode"/>
          <w:rFonts w:ascii="Consolas" w:hAnsi="Consolas" w:cs="Consolas"/>
          <w:color w:val="333333"/>
          <w:spacing w:val="3"/>
          <w:bdr w:val="none" w:sz="0" w:space="0" w:color="auto" w:frame="1"/>
        </w:rPr>
        <w:t>)</w:t>
      </w:r>
    </w:p>
    <w:p w14:paraId="47638D76" w14:textId="60F7E8AA" w:rsidR="00DF5BCC" w:rsidRDefault="00DF5BCC" w:rsidP="00053855">
      <w:pPr>
        <w:pStyle w:val="Listenabsatz"/>
        <w:numPr>
          <w:ilvl w:val="2"/>
          <w:numId w:val="7"/>
        </w:numPr>
        <w:rPr>
          <w:rFonts w:ascii="Calibri" w:hAnsi="Calibri" w:cs="Calibri"/>
          <w:lang w:val="en-US"/>
        </w:rPr>
      </w:pPr>
      <w:proofErr w:type="spellStart"/>
      <w:r w:rsidRPr="00DF5BCC">
        <w:rPr>
          <w:rFonts w:ascii="Calibri" w:hAnsi="Calibri" w:cs="Calibri"/>
          <w:lang w:val="en-US"/>
        </w:rPr>
        <w:t>weather_</w:t>
      </w:r>
      <w:proofErr w:type="gramStart"/>
      <w:r w:rsidRPr="00DF5BCC">
        <w:rPr>
          <w:rFonts w:ascii="Calibri" w:hAnsi="Calibri" w:cs="Calibri"/>
          <w:lang w:val="en-US"/>
        </w:rPr>
        <w:t>dt</w:t>
      </w:r>
      <w:proofErr w:type="spellEnd"/>
      <w:r w:rsidRPr="00DF5BCC">
        <w:rPr>
          <w:rFonts w:ascii="Calibri" w:hAnsi="Calibri" w:cs="Calibri"/>
          <w:lang w:val="en-US"/>
        </w:rPr>
        <w:t>[</w:t>
      </w:r>
      <w:proofErr w:type="gramEnd"/>
      <w:r w:rsidRPr="00DF5BCC">
        <w:rPr>
          <w:rFonts w:ascii="Calibri" w:hAnsi="Calibri" w:cs="Calibri"/>
          <w:lang w:val="en-US"/>
        </w:rPr>
        <w:t xml:space="preserve">, day := </w:t>
      </w:r>
      <w:proofErr w:type="spellStart"/>
      <w:r w:rsidRPr="00DF5BCC">
        <w:rPr>
          <w:rFonts w:ascii="Calibri" w:hAnsi="Calibri" w:cs="Calibri"/>
          <w:lang w:val="en-US"/>
        </w:rPr>
        <w:t>gsub</w:t>
      </w:r>
      <w:proofErr w:type="spellEnd"/>
      <w:r w:rsidRPr="00DF5BCC">
        <w:rPr>
          <w:rFonts w:ascii="Calibri" w:hAnsi="Calibri" w:cs="Calibri"/>
          <w:lang w:val="en-US"/>
        </w:rPr>
        <w:t>('d', "", day)] #overwriting column day</w:t>
      </w:r>
    </w:p>
    <w:p w14:paraId="21A5A557" w14:textId="5DB2E1CA" w:rsidR="00AC1A5C" w:rsidRDefault="00AC1A5C" w:rsidP="00724582">
      <w:pPr>
        <w:pStyle w:val="Listenabsatz"/>
        <w:numPr>
          <w:ilvl w:val="0"/>
          <w:numId w:val="7"/>
        </w:numPr>
        <w:rPr>
          <w:rFonts w:ascii="Calibri" w:hAnsi="Calibri" w:cs="Calibri"/>
          <w:lang w:val="en-US"/>
        </w:rPr>
      </w:pPr>
      <w:r w:rsidRPr="00724582">
        <w:rPr>
          <w:rFonts w:ascii="Calibri" w:hAnsi="Calibri" w:cs="Calibri"/>
          <w:lang w:val="en-US"/>
        </w:rPr>
        <w:lastRenderedPageBreak/>
        <w:t xml:space="preserve">Concatenating vectors: </w:t>
      </w:r>
      <w:r w:rsidR="00724582" w:rsidRPr="00724582">
        <w:rPr>
          <w:rFonts w:ascii="Calibri" w:hAnsi="Calibri" w:cs="Calibri"/>
          <w:highlight w:val="cyan"/>
          <w:lang w:val="en-US"/>
        </w:rPr>
        <w:t xml:space="preserve">paste (..., </w:t>
      </w:r>
      <w:r w:rsidR="00E341D5">
        <w:rPr>
          <w:rFonts w:ascii="Calibri" w:hAnsi="Calibri" w:cs="Calibri"/>
          <w:highlight w:val="cyan"/>
          <w:lang w:val="en-US"/>
        </w:rPr>
        <w:t>…</w:t>
      </w:r>
      <w:proofErr w:type="gramStart"/>
      <w:r w:rsidR="00E341D5">
        <w:rPr>
          <w:rFonts w:ascii="Calibri" w:hAnsi="Calibri" w:cs="Calibri"/>
          <w:highlight w:val="cyan"/>
          <w:lang w:val="en-US"/>
        </w:rPr>
        <w:t xml:space="preserve"> ,…</w:t>
      </w:r>
      <w:proofErr w:type="gramEnd"/>
      <w:r w:rsidR="00E341D5">
        <w:rPr>
          <w:rFonts w:ascii="Calibri" w:hAnsi="Calibri" w:cs="Calibri"/>
          <w:highlight w:val="cyan"/>
          <w:lang w:val="en-US"/>
        </w:rPr>
        <w:t xml:space="preserve">, </w:t>
      </w:r>
      <w:proofErr w:type="spellStart"/>
      <w:r w:rsidR="00724582" w:rsidRPr="00724582">
        <w:rPr>
          <w:rFonts w:ascii="Calibri" w:hAnsi="Calibri" w:cs="Calibri"/>
          <w:highlight w:val="cyan"/>
          <w:lang w:val="en-US"/>
        </w:rPr>
        <w:t>sep</w:t>
      </w:r>
      <w:proofErr w:type="spellEnd"/>
      <w:r w:rsidR="00724582" w:rsidRPr="00724582">
        <w:rPr>
          <w:rFonts w:ascii="Calibri" w:hAnsi="Calibri" w:cs="Calibri"/>
          <w:highlight w:val="cyan"/>
          <w:lang w:val="en-US"/>
        </w:rPr>
        <w:t xml:space="preserve"> = " "</w:t>
      </w:r>
      <w:r w:rsidR="00724582" w:rsidRPr="00724582">
        <w:rPr>
          <w:rFonts w:ascii="Calibri" w:hAnsi="Calibri" w:cs="Calibri"/>
          <w:lang w:val="en-US"/>
        </w:rPr>
        <w:t>)</w:t>
      </w:r>
    </w:p>
    <w:p w14:paraId="328CDE05" w14:textId="6B505CA2" w:rsidR="00AC281F" w:rsidRDefault="00AC281F" w:rsidP="00724582">
      <w:pPr>
        <w:pStyle w:val="Listenabsatz"/>
        <w:numPr>
          <w:ilvl w:val="0"/>
          <w:numId w:val="7"/>
        </w:numPr>
        <w:rPr>
          <w:rFonts w:ascii="Calibri" w:hAnsi="Calibri" w:cs="Calibri"/>
          <w:lang w:val="en-US"/>
        </w:rPr>
      </w:pPr>
      <w:r>
        <w:rPr>
          <w:rFonts w:ascii="Calibri" w:hAnsi="Calibri" w:cs="Calibri"/>
          <w:lang w:val="en-US"/>
        </w:rPr>
        <w:t xml:space="preserve">Converting upper case to lower case: </w:t>
      </w:r>
      <w:proofErr w:type="spellStart"/>
      <w:r w:rsidRPr="00AC281F">
        <w:rPr>
          <w:rFonts w:ascii="Calibri" w:hAnsi="Calibri" w:cs="Calibri"/>
          <w:highlight w:val="cyan"/>
          <w:lang w:val="en-US"/>
        </w:rPr>
        <w:t>tolower</w:t>
      </w:r>
      <w:proofErr w:type="spellEnd"/>
      <w:r w:rsidRPr="00AC281F">
        <w:rPr>
          <w:rFonts w:ascii="Calibri" w:hAnsi="Calibri" w:cs="Calibri"/>
          <w:highlight w:val="cyan"/>
          <w:lang w:val="en-US"/>
        </w:rPr>
        <w:t>(element)</w:t>
      </w:r>
    </w:p>
    <w:p w14:paraId="5836B4C7" w14:textId="77777777" w:rsidR="00B2325B" w:rsidRPr="00724582" w:rsidRDefault="00B2325B" w:rsidP="00B2325B">
      <w:pPr>
        <w:pStyle w:val="Listenabsatz"/>
        <w:rPr>
          <w:rFonts w:ascii="Calibri" w:hAnsi="Calibri" w:cs="Calibri"/>
          <w:lang w:val="en-US"/>
        </w:rPr>
      </w:pPr>
    </w:p>
    <w:p w14:paraId="2DA892D0" w14:textId="59228CB2" w:rsidR="003874BB" w:rsidRDefault="003874BB" w:rsidP="00062B8B">
      <w:pPr>
        <w:rPr>
          <w:rFonts w:ascii="Calibri" w:hAnsi="Calibri" w:cs="Calibri"/>
          <w:b/>
          <w:bCs/>
        </w:rPr>
      </w:pPr>
      <w:proofErr w:type="spellStart"/>
      <w:r w:rsidRPr="0013605D">
        <w:rPr>
          <w:rFonts w:ascii="Calibri" w:hAnsi="Calibri" w:cs="Calibri"/>
          <w:b/>
          <w:bCs/>
        </w:rPr>
        <w:t>Concatenating</w:t>
      </w:r>
      <w:proofErr w:type="spellEnd"/>
      <w:r w:rsidRPr="0013605D">
        <w:rPr>
          <w:rFonts w:ascii="Calibri" w:hAnsi="Calibri" w:cs="Calibri"/>
        </w:rPr>
        <w:t xml:space="preserve"> </w:t>
      </w:r>
      <w:proofErr w:type="spellStart"/>
      <w:r w:rsidRPr="008D7BD0">
        <w:rPr>
          <w:rFonts w:ascii="Calibri" w:hAnsi="Calibri" w:cs="Calibri"/>
          <w:b/>
          <w:bCs/>
        </w:rPr>
        <w:t>tables</w:t>
      </w:r>
      <w:proofErr w:type="spellEnd"/>
    </w:p>
    <w:p w14:paraId="1D7C76D0" w14:textId="2858178E" w:rsidR="008D7BD0" w:rsidRDefault="008D7BD0" w:rsidP="008D7BD0">
      <w:pPr>
        <w:pStyle w:val="Listenabsatz"/>
        <w:numPr>
          <w:ilvl w:val="0"/>
          <w:numId w:val="7"/>
        </w:numPr>
        <w:rPr>
          <w:rFonts w:ascii="Calibri" w:hAnsi="Calibri" w:cs="Calibri"/>
          <w:lang w:val="en-US"/>
        </w:rPr>
      </w:pPr>
      <w:r w:rsidRPr="008D7BD0">
        <w:rPr>
          <w:rFonts w:ascii="Calibri" w:hAnsi="Calibri" w:cs="Calibri"/>
          <w:lang w:val="en-US"/>
        </w:rPr>
        <w:t xml:space="preserve">all file names int a </w:t>
      </w:r>
      <w:r w:rsidRPr="00D90E8F">
        <w:rPr>
          <w:rFonts w:ascii="Calibri" w:hAnsi="Calibri" w:cs="Calibri"/>
          <w:b/>
          <w:bCs/>
          <w:lang w:val="en-US"/>
        </w:rPr>
        <w:t>list</w:t>
      </w:r>
      <w:r>
        <w:rPr>
          <w:rFonts w:ascii="Calibri" w:hAnsi="Calibri" w:cs="Calibri"/>
          <w:lang w:val="en-US"/>
        </w:rPr>
        <w:t>:</w:t>
      </w:r>
    </w:p>
    <w:p w14:paraId="568C698B" w14:textId="53EA610A" w:rsidR="008D7BD0" w:rsidRPr="00F34FC9" w:rsidRDefault="008D7BD0" w:rsidP="00F34FC9">
      <w:pPr>
        <w:pStyle w:val="HTMLVorformatiert"/>
        <w:numPr>
          <w:ilvl w:val="1"/>
          <w:numId w:val="7"/>
        </w:numPr>
        <w:shd w:val="clear" w:color="auto" w:fill="F7F7F7"/>
        <w:rPr>
          <w:rFonts w:ascii="Consolas" w:hAnsi="Consolas" w:cs="Consolas"/>
          <w:color w:val="333333"/>
          <w:spacing w:val="3"/>
          <w:sz w:val="24"/>
          <w:szCs w:val="24"/>
          <w:lang w:val="en-US"/>
        </w:rPr>
      </w:pPr>
      <w:r w:rsidRPr="008D7BD0">
        <w:rPr>
          <w:rStyle w:val="HTMLCode"/>
          <w:rFonts w:ascii="Consolas" w:hAnsi="Consolas" w:cs="Consolas"/>
          <w:color w:val="333333"/>
          <w:spacing w:val="3"/>
          <w:bdr w:val="none" w:sz="0" w:space="0" w:color="auto" w:frame="1"/>
          <w:lang w:val="en-US"/>
        </w:rPr>
        <w:t>files &lt;-</w:t>
      </w:r>
      <w:r w:rsidRPr="008D7BD0">
        <w:rPr>
          <w:rStyle w:val="st"/>
          <w:rFonts w:ascii="Consolas" w:hAnsi="Consolas" w:cs="Consolas"/>
          <w:color w:val="4070A0"/>
          <w:spacing w:val="3"/>
          <w:bdr w:val="none" w:sz="0" w:space="0" w:color="auto" w:frame="1"/>
          <w:lang w:val="en-US"/>
        </w:rPr>
        <w:t xml:space="preserve"> </w:t>
      </w:r>
      <w:proofErr w:type="spellStart"/>
      <w:proofErr w:type="gramStart"/>
      <w:r w:rsidRPr="008D7BD0">
        <w:rPr>
          <w:rStyle w:val="kw"/>
          <w:rFonts w:ascii="Consolas" w:eastAsiaTheme="majorEastAsia" w:hAnsi="Consolas" w:cs="Consolas"/>
          <w:b/>
          <w:bCs/>
          <w:color w:val="007020"/>
          <w:spacing w:val="3"/>
          <w:bdr w:val="none" w:sz="0" w:space="0" w:color="auto" w:frame="1"/>
          <w:lang w:val="en-US"/>
        </w:rPr>
        <w:t>list.files</w:t>
      </w:r>
      <w:proofErr w:type="spellEnd"/>
      <w:proofErr w:type="gramEnd"/>
      <w:r w:rsidRPr="008D7BD0">
        <w:rPr>
          <w:rStyle w:val="HTMLCode"/>
          <w:rFonts w:ascii="Consolas" w:hAnsi="Consolas" w:cs="Consolas"/>
          <w:color w:val="333333"/>
          <w:spacing w:val="3"/>
          <w:bdr w:val="none" w:sz="0" w:space="0" w:color="auto" w:frame="1"/>
          <w:lang w:val="en-US"/>
        </w:rPr>
        <w:t>(</w:t>
      </w:r>
      <w:r w:rsidRPr="008D7BD0">
        <w:rPr>
          <w:rStyle w:val="st"/>
          <w:rFonts w:ascii="Consolas" w:hAnsi="Consolas" w:cs="Consolas"/>
          <w:color w:val="4070A0"/>
          <w:spacing w:val="3"/>
          <w:bdr w:val="none" w:sz="0" w:space="0" w:color="auto" w:frame="1"/>
          <w:lang w:val="en-US"/>
        </w:rPr>
        <w:t>'</w:t>
      </w:r>
      <w:proofErr w:type="spellStart"/>
      <w:r w:rsidRPr="008D7BD0">
        <w:rPr>
          <w:rStyle w:val="st"/>
          <w:rFonts w:ascii="Consolas" w:hAnsi="Consolas" w:cs="Consolas"/>
          <w:color w:val="4070A0"/>
          <w:spacing w:val="3"/>
          <w:bdr w:val="none" w:sz="0" w:space="0" w:color="auto" w:frame="1"/>
          <w:lang w:val="en-US"/>
        </w:rPr>
        <w:t>path_to_your_directory</w:t>
      </w:r>
      <w:proofErr w:type="spellEnd"/>
      <w:r w:rsidRPr="008D7BD0">
        <w:rPr>
          <w:rStyle w:val="st"/>
          <w:rFonts w:ascii="Consolas" w:hAnsi="Consolas" w:cs="Consolas"/>
          <w:color w:val="4070A0"/>
          <w:spacing w:val="3"/>
          <w:bdr w:val="none" w:sz="0" w:space="0" w:color="auto" w:frame="1"/>
          <w:lang w:val="en-US"/>
        </w:rPr>
        <w:t xml:space="preserve">', </w:t>
      </w:r>
      <w:proofErr w:type="spellStart"/>
      <w:r w:rsidRPr="008D7BD0">
        <w:rPr>
          <w:rStyle w:val="HTMLCode"/>
          <w:rFonts w:ascii="Consolas" w:hAnsi="Consolas" w:cs="Consolas"/>
          <w:color w:val="333333"/>
          <w:lang w:val="en-US"/>
        </w:rPr>
        <w:t>full.names</w:t>
      </w:r>
      <w:proofErr w:type="spellEnd"/>
      <w:r w:rsidRPr="008D7BD0">
        <w:rPr>
          <w:rStyle w:val="HTMLCode"/>
          <w:rFonts w:ascii="Consolas" w:hAnsi="Consolas" w:cs="Consolas"/>
          <w:color w:val="333333"/>
          <w:lang w:val="en-US"/>
        </w:rPr>
        <w:t xml:space="preserve"> = T</w:t>
      </w:r>
      <w:r w:rsidRPr="008D7BD0">
        <w:rPr>
          <w:rStyle w:val="HTMLCode"/>
          <w:rFonts w:ascii="Consolas" w:hAnsi="Consolas" w:cs="Consolas"/>
          <w:color w:val="333333"/>
          <w:spacing w:val="3"/>
          <w:bdr w:val="none" w:sz="0" w:space="0" w:color="auto" w:frame="1"/>
          <w:lang w:val="en-US"/>
        </w:rPr>
        <w:t>)</w:t>
      </w:r>
    </w:p>
    <w:p w14:paraId="3714F614" w14:textId="1AEFCA1F" w:rsidR="003874BB" w:rsidRDefault="001B26D2" w:rsidP="00D90E8F">
      <w:pPr>
        <w:pStyle w:val="Listenabsatz"/>
        <w:numPr>
          <w:ilvl w:val="1"/>
          <w:numId w:val="7"/>
        </w:numPr>
        <w:rPr>
          <w:rFonts w:ascii="Calibri" w:hAnsi="Calibri" w:cs="Calibri"/>
          <w:lang w:val="en-US"/>
        </w:rPr>
      </w:pPr>
      <w:proofErr w:type="spellStart"/>
      <w:proofErr w:type="gramStart"/>
      <w:r w:rsidRPr="00E21E1B">
        <w:rPr>
          <w:rFonts w:ascii="Calibri" w:hAnsi="Calibri" w:cs="Calibri"/>
          <w:lang w:val="en-US"/>
        </w:rPr>
        <w:t>lapply</w:t>
      </w:r>
      <w:proofErr w:type="spellEnd"/>
      <w:r w:rsidRPr="00E21E1B">
        <w:rPr>
          <w:rFonts w:ascii="Calibri" w:hAnsi="Calibri" w:cs="Calibri"/>
          <w:lang w:val="en-US"/>
        </w:rPr>
        <w:t>(</w:t>
      </w:r>
      <w:proofErr w:type="gramEnd"/>
      <w:r w:rsidRPr="00E21E1B">
        <w:rPr>
          <w:rFonts w:ascii="Calibri" w:hAnsi="Calibri" w:cs="Calibri"/>
          <w:i/>
          <w:iCs/>
          <w:lang w:val="en-US"/>
        </w:rPr>
        <w:t>on what we apply something</w:t>
      </w:r>
      <w:r w:rsidRPr="00E21E1B">
        <w:rPr>
          <w:rFonts w:ascii="Calibri" w:hAnsi="Calibri" w:cs="Calibri"/>
          <w:lang w:val="en-US"/>
        </w:rPr>
        <w:t xml:space="preserve">, the </w:t>
      </w:r>
      <w:r w:rsidRPr="00E21E1B">
        <w:rPr>
          <w:rFonts w:ascii="Calibri" w:hAnsi="Calibri" w:cs="Calibri"/>
          <w:i/>
          <w:iCs/>
          <w:lang w:val="en-US"/>
        </w:rPr>
        <w:t>actual</w:t>
      </w:r>
      <w:r w:rsidRPr="00E21E1B">
        <w:rPr>
          <w:rFonts w:ascii="Calibri" w:hAnsi="Calibri" w:cs="Calibri"/>
          <w:lang w:val="en-US"/>
        </w:rPr>
        <w:t xml:space="preserve"> </w:t>
      </w:r>
      <w:r w:rsidRPr="00E21E1B">
        <w:rPr>
          <w:rFonts w:ascii="Calibri" w:hAnsi="Calibri" w:cs="Calibri"/>
          <w:i/>
          <w:iCs/>
          <w:lang w:val="en-US"/>
        </w:rPr>
        <w:t>function</w:t>
      </w:r>
      <w:r w:rsidRPr="00E21E1B">
        <w:rPr>
          <w:rFonts w:ascii="Calibri" w:hAnsi="Calibri" w:cs="Calibri"/>
          <w:lang w:val="en-US"/>
        </w:rPr>
        <w:t>)</w:t>
      </w:r>
    </w:p>
    <w:p w14:paraId="7C29BF88" w14:textId="72227304" w:rsidR="0021642C" w:rsidRDefault="0021642C" w:rsidP="0021642C">
      <w:pPr>
        <w:pStyle w:val="Listenabsatz"/>
        <w:numPr>
          <w:ilvl w:val="2"/>
          <w:numId w:val="7"/>
        </w:numPr>
        <w:rPr>
          <w:rFonts w:ascii="Calibri" w:hAnsi="Calibri" w:cs="Calibri"/>
          <w:lang w:val="en-US"/>
        </w:rPr>
      </w:pPr>
      <w:r>
        <w:rPr>
          <w:rFonts w:ascii="Calibri" w:hAnsi="Calibri" w:cs="Calibri"/>
          <w:lang w:val="en-US"/>
        </w:rPr>
        <w:t xml:space="preserve">returns list of </w:t>
      </w:r>
      <w:proofErr w:type="spellStart"/>
      <w:proofErr w:type="gramStart"/>
      <w:r>
        <w:rPr>
          <w:rFonts w:ascii="Calibri" w:hAnsi="Calibri" w:cs="Calibri"/>
          <w:lang w:val="en-US"/>
        </w:rPr>
        <w:t>data.tables</w:t>
      </w:r>
      <w:proofErr w:type="spellEnd"/>
      <w:proofErr w:type="gramEnd"/>
    </w:p>
    <w:p w14:paraId="61FDF405" w14:textId="77777777" w:rsidR="00FD7B4B" w:rsidRPr="00FD7B4B" w:rsidRDefault="00FD7B4B" w:rsidP="00D90E8F">
      <w:pPr>
        <w:pStyle w:val="HTMLVorformatiert"/>
        <w:numPr>
          <w:ilvl w:val="2"/>
          <w:numId w:val="7"/>
        </w:numPr>
        <w:shd w:val="clear" w:color="auto" w:fill="F7F7F7"/>
        <w:rPr>
          <w:rStyle w:val="HTMLCode"/>
          <w:rFonts w:ascii="Consolas" w:hAnsi="Consolas" w:cs="Consolas"/>
          <w:color w:val="333333"/>
          <w:spacing w:val="3"/>
          <w:bdr w:val="none" w:sz="0" w:space="0" w:color="auto" w:frame="1"/>
          <w:lang w:val="en-US"/>
        </w:rPr>
      </w:pPr>
      <w:r w:rsidRPr="00FD7B4B">
        <w:rPr>
          <w:rStyle w:val="co"/>
          <w:rFonts w:ascii="Consolas" w:hAnsi="Consolas" w:cs="Consolas"/>
          <w:i/>
          <w:iCs/>
          <w:color w:val="60A0B0"/>
          <w:spacing w:val="3"/>
          <w:bdr w:val="none" w:sz="0" w:space="0" w:color="auto" w:frame="1"/>
          <w:lang w:val="en-US"/>
        </w:rPr>
        <w:t xml:space="preserve"># name the list elements by the filenames </w:t>
      </w:r>
    </w:p>
    <w:p w14:paraId="6D8BC53E" w14:textId="24678A0F" w:rsidR="00FD7B4B" w:rsidRDefault="00FD7B4B" w:rsidP="00D90E8F">
      <w:pPr>
        <w:pStyle w:val="HTMLVorformatiert"/>
        <w:numPr>
          <w:ilvl w:val="2"/>
          <w:numId w:val="7"/>
        </w:numPr>
        <w:shd w:val="clear" w:color="auto" w:fill="F7F7F7"/>
        <w:rPr>
          <w:rStyle w:val="HTMLCode"/>
          <w:rFonts w:ascii="Consolas" w:hAnsi="Consolas" w:cs="Consolas"/>
          <w:color w:val="333333"/>
          <w:spacing w:val="3"/>
          <w:bdr w:val="none" w:sz="0" w:space="0" w:color="auto" w:frame="1"/>
        </w:rPr>
      </w:pPr>
      <w:proofErr w:type="spellStart"/>
      <w:r>
        <w:rPr>
          <w:rStyle w:val="kw"/>
          <w:rFonts w:ascii="Consolas" w:hAnsi="Consolas" w:cs="Consolas"/>
          <w:b/>
          <w:bCs/>
          <w:color w:val="007020"/>
          <w:spacing w:val="3"/>
          <w:bdr w:val="none" w:sz="0" w:space="0" w:color="auto" w:frame="1"/>
        </w:rPr>
        <w:t>names</w:t>
      </w:r>
      <w:proofErr w:type="spellEnd"/>
      <w:r>
        <w:rPr>
          <w:rStyle w:val="HTMLCode"/>
          <w:rFonts w:ascii="Consolas" w:hAnsi="Consolas" w:cs="Consolas"/>
          <w:color w:val="333333"/>
          <w:spacing w:val="3"/>
          <w:bdr w:val="none" w:sz="0" w:space="0" w:color="auto" w:frame="1"/>
        </w:rPr>
        <w:t>(</w:t>
      </w:r>
      <w:proofErr w:type="spellStart"/>
      <w:r>
        <w:rPr>
          <w:rStyle w:val="HTMLCode"/>
          <w:rFonts w:ascii="Consolas" w:hAnsi="Consolas" w:cs="Consolas"/>
          <w:color w:val="333333"/>
          <w:spacing w:val="3"/>
          <w:bdr w:val="none" w:sz="0" w:space="0" w:color="auto" w:frame="1"/>
        </w:rPr>
        <w:t>files</w:t>
      </w:r>
      <w:proofErr w:type="spellEnd"/>
      <w:r>
        <w:rPr>
          <w:rStyle w:val="HTMLCode"/>
          <w:rFonts w:ascii="Consolas" w:hAnsi="Consolas" w:cs="Consolas"/>
          <w:color w:val="333333"/>
          <w:spacing w:val="3"/>
          <w:bdr w:val="none" w:sz="0" w:space="0" w:color="auto" w:frame="1"/>
        </w:rPr>
        <w:t>) &lt;-</w:t>
      </w:r>
      <w:r>
        <w:rPr>
          <w:rStyle w:val="st"/>
          <w:rFonts w:ascii="Consolas" w:hAnsi="Consolas" w:cs="Consolas"/>
          <w:color w:val="4070A0"/>
          <w:spacing w:val="3"/>
          <w:bdr w:val="none" w:sz="0" w:space="0" w:color="auto" w:frame="1"/>
        </w:rPr>
        <w:t xml:space="preserve"> </w:t>
      </w:r>
      <w:proofErr w:type="spellStart"/>
      <w:r>
        <w:rPr>
          <w:rStyle w:val="kw"/>
          <w:rFonts w:ascii="Consolas" w:hAnsi="Consolas" w:cs="Consolas"/>
          <w:b/>
          <w:bCs/>
          <w:color w:val="007020"/>
          <w:spacing w:val="3"/>
          <w:bdr w:val="none" w:sz="0" w:space="0" w:color="auto" w:frame="1"/>
        </w:rPr>
        <w:t>basename</w:t>
      </w:r>
      <w:proofErr w:type="spellEnd"/>
      <w:r>
        <w:rPr>
          <w:rStyle w:val="HTMLCode"/>
          <w:rFonts w:ascii="Consolas" w:hAnsi="Consolas" w:cs="Consolas"/>
          <w:color w:val="333333"/>
          <w:spacing w:val="3"/>
          <w:bdr w:val="none" w:sz="0" w:space="0" w:color="auto" w:frame="1"/>
        </w:rPr>
        <w:t>(</w:t>
      </w:r>
      <w:proofErr w:type="spellStart"/>
      <w:r>
        <w:rPr>
          <w:rStyle w:val="HTMLCode"/>
          <w:rFonts w:ascii="Consolas" w:hAnsi="Consolas" w:cs="Consolas"/>
          <w:color w:val="333333"/>
          <w:spacing w:val="3"/>
          <w:bdr w:val="none" w:sz="0" w:space="0" w:color="auto" w:frame="1"/>
        </w:rPr>
        <w:t>files</w:t>
      </w:r>
      <w:proofErr w:type="spellEnd"/>
      <w:r>
        <w:rPr>
          <w:rStyle w:val="HTMLCode"/>
          <w:rFonts w:ascii="Consolas" w:hAnsi="Consolas" w:cs="Consolas"/>
          <w:color w:val="333333"/>
          <w:spacing w:val="3"/>
          <w:bdr w:val="none" w:sz="0" w:space="0" w:color="auto" w:frame="1"/>
        </w:rPr>
        <w:t>)</w:t>
      </w:r>
    </w:p>
    <w:p w14:paraId="33282902" w14:textId="77777777" w:rsidR="00D90E8F" w:rsidRPr="00D90E8F" w:rsidRDefault="00D90E8F" w:rsidP="00D90E8F">
      <w:pPr>
        <w:pStyle w:val="HTMLVorformatiert"/>
        <w:shd w:val="clear" w:color="auto" w:fill="F7F7F7"/>
        <w:ind w:left="2160"/>
        <w:rPr>
          <w:rStyle w:val="HTMLCode"/>
          <w:rFonts w:ascii="Consolas" w:hAnsi="Consolas" w:cs="Consolas"/>
          <w:color w:val="333333"/>
          <w:spacing w:val="3"/>
          <w:bdr w:val="none" w:sz="0" w:space="0" w:color="auto" w:frame="1"/>
        </w:rPr>
      </w:pPr>
    </w:p>
    <w:p w14:paraId="261AD9B4" w14:textId="77777777" w:rsidR="00FD7B4B" w:rsidRPr="00D90E8F" w:rsidRDefault="00FD7B4B" w:rsidP="00D90E8F">
      <w:pPr>
        <w:pStyle w:val="HTMLVorformatiert"/>
        <w:numPr>
          <w:ilvl w:val="2"/>
          <w:numId w:val="7"/>
        </w:numPr>
        <w:shd w:val="clear" w:color="auto" w:fill="F7F7F7"/>
        <w:rPr>
          <w:rStyle w:val="HTMLCode"/>
          <w:rFonts w:ascii="Consolas" w:hAnsi="Consolas" w:cs="Consolas"/>
          <w:color w:val="333333"/>
          <w:spacing w:val="3"/>
          <w:bdr w:val="none" w:sz="0" w:space="0" w:color="auto" w:frame="1"/>
          <w:lang w:val="en-US"/>
        </w:rPr>
      </w:pPr>
      <w:r w:rsidRPr="00D90E8F">
        <w:rPr>
          <w:rStyle w:val="co"/>
          <w:rFonts w:ascii="Consolas" w:hAnsi="Consolas" w:cs="Consolas"/>
          <w:i/>
          <w:iCs/>
          <w:color w:val="60A0B0"/>
          <w:spacing w:val="3"/>
          <w:bdr w:val="none" w:sz="0" w:space="0" w:color="auto" w:frame="1"/>
          <w:lang w:val="en-US"/>
        </w:rPr>
        <w:t xml:space="preserve"># read all files at once into a list of </w:t>
      </w:r>
      <w:proofErr w:type="spellStart"/>
      <w:proofErr w:type="gramStart"/>
      <w:r w:rsidRPr="00D90E8F">
        <w:rPr>
          <w:rStyle w:val="co"/>
          <w:rFonts w:ascii="Consolas" w:hAnsi="Consolas" w:cs="Consolas"/>
          <w:i/>
          <w:iCs/>
          <w:color w:val="60A0B0"/>
          <w:spacing w:val="3"/>
          <w:bdr w:val="none" w:sz="0" w:space="0" w:color="auto" w:frame="1"/>
          <w:lang w:val="en-US"/>
        </w:rPr>
        <w:t>data.tables</w:t>
      </w:r>
      <w:proofErr w:type="spellEnd"/>
      <w:proofErr w:type="gramEnd"/>
    </w:p>
    <w:p w14:paraId="6F1EA3BB" w14:textId="77777777" w:rsidR="00FD7B4B" w:rsidRDefault="00FD7B4B" w:rsidP="00D90E8F">
      <w:pPr>
        <w:pStyle w:val="HTMLVorformatiert"/>
        <w:numPr>
          <w:ilvl w:val="2"/>
          <w:numId w:val="7"/>
        </w:numPr>
        <w:shd w:val="clear" w:color="auto" w:fill="F7F7F7"/>
        <w:rPr>
          <w:rFonts w:ascii="Consolas" w:hAnsi="Consolas" w:cs="Consolas"/>
          <w:color w:val="333333"/>
          <w:spacing w:val="3"/>
          <w:sz w:val="24"/>
          <w:szCs w:val="24"/>
        </w:rPr>
      </w:pPr>
      <w:proofErr w:type="spellStart"/>
      <w:r>
        <w:rPr>
          <w:rStyle w:val="HTMLCode"/>
          <w:rFonts w:ascii="Consolas" w:hAnsi="Consolas" w:cs="Consolas"/>
          <w:color w:val="333333"/>
          <w:spacing w:val="3"/>
          <w:bdr w:val="none" w:sz="0" w:space="0" w:color="auto" w:frame="1"/>
        </w:rPr>
        <w:t>tables</w:t>
      </w:r>
      <w:proofErr w:type="spellEnd"/>
      <w:r>
        <w:rPr>
          <w:rStyle w:val="HTMLCode"/>
          <w:rFonts w:ascii="Consolas" w:hAnsi="Consolas" w:cs="Consolas"/>
          <w:color w:val="333333"/>
          <w:spacing w:val="3"/>
          <w:bdr w:val="none" w:sz="0" w:space="0" w:color="auto" w:frame="1"/>
        </w:rPr>
        <w:t xml:space="preserve"> &lt;-</w:t>
      </w:r>
      <w:r>
        <w:rPr>
          <w:rStyle w:val="st"/>
          <w:rFonts w:ascii="Consolas" w:hAnsi="Consolas" w:cs="Consolas"/>
          <w:color w:val="4070A0"/>
          <w:spacing w:val="3"/>
          <w:bdr w:val="none" w:sz="0" w:space="0" w:color="auto" w:frame="1"/>
        </w:rPr>
        <w:t xml:space="preserve"> </w:t>
      </w:r>
      <w:proofErr w:type="spellStart"/>
      <w:proofErr w:type="gramStart"/>
      <w:r>
        <w:rPr>
          <w:rStyle w:val="kw"/>
          <w:rFonts w:ascii="Consolas" w:hAnsi="Consolas" w:cs="Consolas"/>
          <w:b/>
          <w:bCs/>
          <w:color w:val="007020"/>
          <w:spacing w:val="3"/>
          <w:bdr w:val="none" w:sz="0" w:space="0" w:color="auto" w:frame="1"/>
        </w:rPr>
        <w:t>lapply</w:t>
      </w:r>
      <w:proofErr w:type="spellEnd"/>
      <w:r>
        <w:rPr>
          <w:rStyle w:val="HTMLCode"/>
          <w:rFonts w:ascii="Consolas" w:hAnsi="Consolas" w:cs="Consolas"/>
          <w:color w:val="333333"/>
          <w:spacing w:val="3"/>
          <w:bdr w:val="none" w:sz="0" w:space="0" w:color="auto" w:frame="1"/>
        </w:rPr>
        <w:t>(</w:t>
      </w:r>
      <w:proofErr w:type="spellStart"/>
      <w:proofErr w:type="gramEnd"/>
      <w:r>
        <w:rPr>
          <w:rStyle w:val="HTMLCode"/>
          <w:rFonts w:ascii="Consolas" w:hAnsi="Consolas" w:cs="Consolas"/>
          <w:color w:val="333333"/>
          <w:spacing w:val="3"/>
          <w:bdr w:val="none" w:sz="0" w:space="0" w:color="auto" w:frame="1"/>
        </w:rPr>
        <w:t>files</w:t>
      </w:r>
      <w:proofErr w:type="spellEnd"/>
      <w:r>
        <w:rPr>
          <w:rStyle w:val="HTMLCode"/>
          <w:rFonts w:ascii="Consolas" w:hAnsi="Consolas" w:cs="Consolas"/>
          <w:color w:val="333333"/>
          <w:spacing w:val="3"/>
          <w:bdr w:val="none" w:sz="0" w:space="0" w:color="auto" w:frame="1"/>
        </w:rPr>
        <w:t xml:space="preserve">, </w:t>
      </w:r>
      <w:proofErr w:type="spellStart"/>
      <w:r>
        <w:rPr>
          <w:rStyle w:val="HTMLCode"/>
          <w:rFonts w:ascii="Consolas" w:hAnsi="Consolas" w:cs="Consolas"/>
          <w:color w:val="333333"/>
          <w:spacing w:val="3"/>
          <w:bdr w:val="none" w:sz="0" w:space="0" w:color="auto" w:frame="1"/>
        </w:rPr>
        <w:t>fread</w:t>
      </w:r>
      <w:proofErr w:type="spellEnd"/>
      <w:r>
        <w:rPr>
          <w:rStyle w:val="HTMLCode"/>
          <w:rFonts w:ascii="Consolas" w:hAnsi="Consolas" w:cs="Consolas"/>
          <w:color w:val="333333"/>
          <w:spacing w:val="3"/>
          <w:bdr w:val="none" w:sz="0" w:space="0" w:color="auto" w:frame="1"/>
        </w:rPr>
        <w:t>)</w:t>
      </w:r>
    </w:p>
    <w:p w14:paraId="07657F02" w14:textId="0154A261" w:rsidR="00FD7B4B" w:rsidRDefault="00D90E8F" w:rsidP="00D90E8F">
      <w:pPr>
        <w:pStyle w:val="Listenabsatz"/>
        <w:numPr>
          <w:ilvl w:val="1"/>
          <w:numId w:val="7"/>
        </w:numPr>
        <w:rPr>
          <w:rFonts w:ascii="Calibri" w:hAnsi="Calibri" w:cs="Calibri"/>
          <w:lang w:val="en-US"/>
        </w:rPr>
      </w:pPr>
      <w:r>
        <w:rPr>
          <w:rFonts w:ascii="Calibri" w:hAnsi="Calibri" w:cs="Calibri"/>
          <w:lang w:val="en-US"/>
        </w:rPr>
        <w:t xml:space="preserve">accessing the first table in a list: </w:t>
      </w:r>
      <w:proofErr w:type="gramStart"/>
      <w:r w:rsidRPr="00C43EBE">
        <w:rPr>
          <w:rFonts w:ascii="Calibri" w:hAnsi="Calibri" w:cs="Calibri"/>
          <w:highlight w:val="cyan"/>
          <w:lang w:val="en-US"/>
        </w:rPr>
        <w:t>list[</w:t>
      </w:r>
      <w:proofErr w:type="gramEnd"/>
      <w:r w:rsidRPr="00C43EBE">
        <w:rPr>
          <w:rFonts w:ascii="Calibri" w:hAnsi="Calibri" w:cs="Calibri"/>
          <w:highlight w:val="cyan"/>
          <w:lang w:val="en-US"/>
        </w:rPr>
        <w:t>[1]]</w:t>
      </w:r>
      <w:r w:rsidR="00C43EBE">
        <w:rPr>
          <w:rFonts w:ascii="Calibri" w:hAnsi="Calibri" w:cs="Calibri"/>
          <w:lang w:val="en-US"/>
        </w:rPr>
        <w:t xml:space="preserve"> </w:t>
      </w:r>
      <w:r w:rsidR="0046016C" w:rsidRPr="0046016C">
        <w:rPr>
          <w:rFonts w:ascii="Calibri" w:hAnsi="Calibri" w:cs="Calibri"/>
          <w:i/>
          <w:iCs/>
          <w:sz w:val="20"/>
          <w:szCs w:val="20"/>
          <w:lang w:val="en-US"/>
        </w:rPr>
        <w:t>here: tables</w:t>
      </w:r>
    </w:p>
    <w:p w14:paraId="2D3A9C5C" w14:textId="77777777" w:rsidR="00C43EBE" w:rsidRPr="00E21E1B" w:rsidRDefault="00C43EBE" w:rsidP="00C43EBE">
      <w:pPr>
        <w:pStyle w:val="Listenabsatz"/>
        <w:ind w:left="1440"/>
        <w:rPr>
          <w:rFonts w:ascii="Calibri" w:hAnsi="Calibri" w:cs="Calibri"/>
          <w:lang w:val="en-US"/>
        </w:rPr>
      </w:pPr>
    </w:p>
    <w:p w14:paraId="3A311FCD" w14:textId="38B4B91F" w:rsidR="0022629E" w:rsidRDefault="00705142" w:rsidP="0022629E">
      <w:pPr>
        <w:pStyle w:val="Listenabsatz"/>
        <w:numPr>
          <w:ilvl w:val="0"/>
          <w:numId w:val="7"/>
        </w:numPr>
        <w:rPr>
          <w:rFonts w:ascii="Calibri" w:hAnsi="Calibri" w:cs="Calibri"/>
          <w:lang w:val="en-US"/>
        </w:rPr>
      </w:pPr>
      <w:r>
        <w:rPr>
          <w:rFonts w:ascii="Calibri" w:hAnsi="Calibri" w:cs="Calibri"/>
          <w:lang w:val="en-US"/>
        </w:rPr>
        <w:t xml:space="preserve">Bind all tables into one with </w:t>
      </w:r>
      <w:r w:rsidRPr="00777997">
        <w:rPr>
          <w:rFonts w:ascii="Calibri" w:hAnsi="Calibri" w:cs="Calibri"/>
          <w:i/>
          <w:iCs/>
          <w:lang w:val="en-US"/>
        </w:rPr>
        <w:t>id column</w:t>
      </w:r>
      <w:r>
        <w:rPr>
          <w:rFonts w:ascii="Calibri" w:hAnsi="Calibri" w:cs="Calibri"/>
          <w:lang w:val="en-US"/>
        </w:rPr>
        <w:t>:</w:t>
      </w:r>
      <w:r w:rsidR="00777997">
        <w:rPr>
          <w:rFonts w:ascii="Calibri" w:hAnsi="Calibri" w:cs="Calibri"/>
          <w:lang w:val="en-US"/>
        </w:rPr>
        <w:t xml:space="preserve"> list name (filename) as id column</w:t>
      </w:r>
    </w:p>
    <w:p w14:paraId="71C5FE8B" w14:textId="409F4206" w:rsidR="00705142" w:rsidRPr="00C916CF" w:rsidRDefault="00705142" w:rsidP="00C916CF">
      <w:pPr>
        <w:pStyle w:val="HTMLVorformatiert"/>
        <w:numPr>
          <w:ilvl w:val="1"/>
          <w:numId w:val="7"/>
        </w:numPr>
        <w:shd w:val="clear" w:color="auto" w:fill="F7F7F7"/>
        <w:rPr>
          <w:rFonts w:ascii="Consolas" w:hAnsi="Consolas" w:cs="Consolas"/>
          <w:color w:val="333333"/>
          <w:spacing w:val="3"/>
          <w:bdr w:val="none" w:sz="0" w:space="0" w:color="auto" w:frame="1"/>
        </w:rPr>
      </w:pPr>
      <w:proofErr w:type="spellStart"/>
      <w:r>
        <w:rPr>
          <w:rStyle w:val="HTMLCode"/>
          <w:rFonts w:ascii="Consolas" w:hAnsi="Consolas" w:cs="Consolas"/>
          <w:color w:val="333333"/>
          <w:spacing w:val="3"/>
          <w:bdr w:val="none" w:sz="0" w:space="0" w:color="auto" w:frame="1"/>
        </w:rPr>
        <w:t>dt</w:t>
      </w:r>
      <w:proofErr w:type="spellEnd"/>
      <w:r>
        <w:rPr>
          <w:rStyle w:val="HTMLCode"/>
          <w:rFonts w:ascii="Consolas" w:hAnsi="Consolas" w:cs="Consolas"/>
          <w:color w:val="333333"/>
          <w:spacing w:val="3"/>
          <w:bdr w:val="none" w:sz="0" w:space="0" w:color="auto" w:frame="1"/>
        </w:rPr>
        <w:t xml:space="preserve"> &lt;-</w:t>
      </w:r>
      <w:r>
        <w:rPr>
          <w:rStyle w:val="st"/>
          <w:rFonts w:ascii="Consolas" w:hAnsi="Consolas" w:cs="Consolas"/>
          <w:color w:val="4070A0"/>
          <w:spacing w:val="3"/>
          <w:bdr w:val="none" w:sz="0" w:space="0" w:color="auto" w:frame="1"/>
        </w:rPr>
        <w:t xml:space="preserve"> </w:t>
      </w:r>
      <w:proofErr w:type="spellStart"/>
      <w:proofErr w:type="gramStart"/>
      <w:r>
        <w:rPr>
          <w:rStyle w:val="kw"/>
          <w:rFonts w:ascii="Consolas" w:eastAsiaTheme="majorEastAsia" w:hAnsi="Consolas" w:cs="Consolas"/>
          <w:b/>
          <w:bCs/>
          <w:color w:val="007020"/>
          <w:spacing w:val="3"/>
          <w:bdr w:val="none" w:sz="0" w:space="0" w:color="auto" w:frame="1"/>
        </w:rPr>
        <w:t>rbindlist</w:t>
      </w:r>
      <w:proofErr w:type="spellEnd"/>
      <w:r>
        <w:rPr>
          <w:rStyle w:val="HTMLCode"/>
          <w:rFonts w:ascii="Consolas" w:hAnsi="Consolas" w:cs="Consolas"/>
          <w:color w:val="333333"/>
          <w:spacing w:val="3"/>
          <w:bdr w:val="none" w:sz="0" w:space="0" w:color="auto" w:frame="1"/>
        </w:rPr>
        <w:t>(</w:t>
      </w:r>
      <w:proofErr w:type="spellStart"/>
      <w:proofErr w:type="gramEnd"/>
      <w:r>
        <w:rPr>
          <w:rStyle w:val="HTMLCode"/>
          <w:rFonts w:ascii="Consolas" w:hAnsi="Consolas" w:cs="Consolas"/>
          <w:color w:val="333333"/>
          <w:spacing w:val="3"/>
          <w:bdr w:val="none" w:sz="0" w:space="0" w:color="auto" w:frame="1"/>
        </w:rPr>
        <w:t>tables</w:t>
      </w:r>
      <w:proofErr w:type="spellEnd"/>
      <w:r>
        <w:rPr>
          <w:rStyle w:val="HTMLCode"/>
          <w:rFonts w:ascii="Consolas" w:hAnsi="Consolas" w:cs="Consolas"/>
          <w:color w:val="333333"/>
          <w:spacing w:val="3"/>
          <w:bdr w:val="none" w:sz="0" w:space="0" w:color="auto" w:frame="1"/>
        </w:rPr>
        <w:t xml:space="preserve">, </w:t>
      </w:r>
      <w:proofErr w:type="spellStart"/>
      <w:r>
        <w:rPr>
          <w:rStyle w:val="dt"/>
          <w:rFonts w:ascii="Consolas" w:hAnsi="Consolas" w:cs="Consolas"/>
          <w:color w:val="902000"/>
          <w:spacing w:val="3"/>
          <w:bdr w:val="none" w:sz="0" w:space="0" w:color="auto" w:frame="1"/>
        </w:rPr>
        <w:t>idcol</w:t>
      </w:r>
      <w:proofErr w:type="spellEnd"/>
      <w:r>
        <w:rPr>
          <w:rStyle w:val="dt"/>
          <w:rFonts w:ascii="Consolas" w:hAnsi="Consolas" w:cs="Consolas"/>
          <w:color w:val="902000"/>
          <w:spacing w:val="3"/>
          <w:bdr w:val="none" w:sz="0" w:space="0" w:color="auto" w:frame="1"/>
        </w:rPr>
        <w:t xml:space="preserve"> =</w:t>
      </w:r>
      <w:r>
        <w:rPr>
          <w:rStyle w:val="HTMLCode"/>
          <w:rFonts w:ascii="Consolas" w:hAnsi="Consolas" w:cs="Consolas"/>
          <w:color w:val="333333"/>
          <w:spacing w:val="3"/>
          <w:bdr w:val="none" w:sz="0" w:space="0" w:color="auto" w:frame="1"/>
        </w:rPr>
        <w:t xml:space="preserve"> </w:t>
      </w:r>
      <w:r w:rsidR="00095B4D">
        <w:rPr>
          <w:rStyle w:val="st"/>
          <w:rFonts w:ascii="Consolas" w:hAnsi="Consolas" w:cs="Consolas"/>
          <w:color w:val="4070A0"/>
          <w:spacing w:val="3"/>
          <w:bdr w:val="none" w:sz="0" w:space="0" w:color="auto" w:frame="1"/>
        </w:rPr>
        <w:t>„</w:t>
      </w:r>
      <w:proofErr w:type="spellStart"/>
      <w:r>
        <w:rPr>
          <w:rStyle w:val="st"/>
          <w:rFonts w:ascii="Consolas" w:hAnsi="Consolas" w:cs="Consolas"/>
          <w:color w:val="4070A0"/>
          <w:spacing w:val="3"/>
          <w:bdr w:val="none" w:sz="0" w:space="0" w:color="auto" w:frame="1"/>
        </w:rPr>
        <w:t>file</w:t>
      </w:r>
      <w:r w:rsidR="00095B4D">
        <w:rPr>
          <w:rStyle w:val="st"/>
          <w:rFonts w:ascii="Consolas" w:hAnsi="Consolas" w:cs="Consolas"/>
          <w:color w:val="4070A0"/>
          <w:spacing w:val="3"/>
          <w:bdr w:val="none" w:sz="0" w:space="0" w:color="auto" w:frame="1"/>
        </w:rPr>
        <w:t>name</w:t>
      </w:r>
      <w:proofErr w:type="spellEnd"/>
      <w:r w:rsidR="00095B4D">
        <w:rPr>
          <w:rStyle w:val="st"/>
          <w:rFonts w:ascii="Consolas" w:hAnsi="Consolas" w:cs="Consolas"/>
          <w:color w:val="4070A0"/>
          <w:spacing w:val="3"/>
          <w:bdr w:val="none" w:sz="0" w:space="0" w:color="auto" w:frame="1"/>
        </w:rPr>
        <w:t>“</w:t>
      </w:r>
      <w:r>
        <w:rPr>
          <w:rStyle w:val="HTMLCode"/>
          <w:rFonts w:ascii="Consolas" w:hAnsi="Consolas" w:cs="Consolas"/>
          <w:color w:val="333333"/>
          <w:spacing w:val="3"/>
          <w:bdr w:val="none" w:sz="0" w:space="0" w:color="auto" w:frame="1"/>
        </w:rPr>
        <w:t>)</w:t>
      </w:r>
    </w:p>
    <w:p w14:paraId="08C21C15" w14:textId="77777777" w:rsidR="00B74980" w:rsidRPr="00E21E1B" w:rsidRDefault="00B74980" w:rsidP="00B74980">
      <w:pPr>
        <w:rPr>
          <w:rFonts w:ascii="Calibri" w:hAnsi="Calibri" w:cs="Calibri"/>
          <w:lang w:val="en-US"/>
        </w:rPr>
      </w:pPr>
    </w:p>
    <w:p w14:paraId="19BBF812" w14:textId="39819FEF" w:rsidR="00B74980" w:rsidRPr="00777997" w:rsidRDefault="00B74980" w:rsidP="00D225D5">
      <w:pPr>
        <w:pStyle w:val="berschrift2"/>
        <w:rPr>
          <w:lang w:val="en-US"/>
        </w:rPr>
      </w:pPr>
      <w:r w:rsidRPr="00777997">
        <w:rPr>
          <w:lang w:val="en-US"/>
        </w:rPr>
        <w:t xml:space="preserve">Merging tables </w:t>
      </w:r>
      <w:r w:rsidR="00D225D5" w:rsidRPr="00777997">
        <w:rPr>
          <w:lang w:val="en-US"/>
        </w:rPr>
        <w:t xml:space="preserve">= </w:t>
      </w:r>
      <w:r w:rsidRPr="00777997">
        <w:rPr>
          <w:lang w:val="en-US"/>
        </w:rPr>
        <w:t>Joins</w:t>
      </w:r>
    </w:p>
    <w:p w14:paraId="3046029C" w14:textId="2828C557" w:rsidR="003023F5" w:rsidRPr="00336422" w:rsidRDefault="003023F5" w:rsidP="003023F5">
      <w:pPr>
        <w:pStyle w:val="HTMLVorformatiert"/>
        <w:shd w:val="clear" w:color="auto" w:fill="F7F7F7"/>
        <w:rPr>
          <w:rStyle w:val="HTMLCode"/>
          <w:rFonts w:ascii="Consolas" w:hAnsi="Consolas" w:cs="Consolas"/>
          <w:color w:val="333333"/>
          <w:spacing w:val="3"/>
          <w:bdr w:val="none" w:sz="0" w:space="0" w:color="auto" w:frame="1"/>
          <w:lang w:val="en-US"/>
        </w:rPr>
      </w:pPr>
      <w:proofErr w:type="gramStart"/>
      <w:r w:rsidRPr="00336422">
        <w:rPr>
          <w:rStyle w:val="kw"/>
          <w:rFonts w:ascii="Consolas" w:hAnsi="Consolas" w:cs="Consolas"/>
          <w:b/>
          <w:bCs/>
          <w:color w:val="007020"/>
          <w:spacing w:val="3"/>
          <w:bdr w:val="none" w:sz="0" w:space="0" w:color="auto" w:frame="1"/>
          <w:lang w:val="en-US"/>
        </w:rPr>
        <w:t>merge</w:t>
      </w:r>
      <w:r w:rsidRPr="00336422">
        <w:rPr>
          <w:rStyle w:val="HTMLCode"/>
          <w:rFonts w:ascii="Consolas" w:hAnsi="Consolas" w:cs="Consolas"/>
          <w:color w:val="333333"/>
          <w:spacing w:val="3"/>
          <w:bdr w:val="none" w:sz="0" w:space="0" w:color="auto" w:frame="1"/>
          <w:lang w:val="en-US"/>
        </w:rPr>
        <w:t>(</w:t>
      </w:r>
      <w:proofErr w:type="gramEnd"/>
    </w:p>
    <w:p w14:paraId="08DEFA49" w14:textId="77777777" w:rsidR="003023F5" w:rsidRPr="00336422" w:rsidRDefault="003023F5" w:rsidP="003023F5">
      <w:pPr>
        <w:pStyle w:val="HTMLVorformatiert"/>
        <w:shd w:val="clear" w:color="auto" w:fill="F7F7F7"/>
        <w:rPr>
          <w:rStyle w:val="HTMLCode"/>
          <w:rFonts w:ascii="Consolas" w:hAnsi="Consolas" w:cs="Consolas"/>
          <w:color w:val="333333"/>
          <w:spacing w:val="3"/>
          <w:bdr w:val="none" w:sz="0" w:space="0" w:color="auto" w:frame="1"/>
          <w:lang w:val="en-US"/>
        </w:rPr>
      </w:pPr>
      <w:r w:rsidRPr="00336422">
        <w:rPr>
          <w:rStyle w:val="HTMLCode"/>
          <w:rFonts w:ascii="Consolas" w:hAnsi="Consolas" w:cs="Consolas"/>
          <w:color w:val="333333"/>
          <w:spacing w:val="3"/>
          <w:bdr w:val="none" w:sz="0" w:space="0" w:color="auto" w:frame="1"/>
          <w:lang w:val="en-US"/>
        </w:rPr>
        <w:t xml:space="preserve">  x, </w:t>
      </w:r>
      <w:proofErr w:type="gramStart"/>
      <w:r w:rsidRPr="00336422">
        <w:rPr>
          <w:rStyle w:val="HTMLCode"/>
          <w:rFonts w:ascii="Consolas" w:hAnsi="Consolas" w:cs="Consolas"/>
          <w:color w:val="333333"/>
          <w:spacing w:val="3"/>
          <w:bdr w:val="none" w:sz="0" w:space="0" w:color="auto" w:frame="1"/>
          <w:lang w:val="en-US"/>
        </w:rPr>
        <w:t xml:space="preserve">y,   </w:t>
      </w:r>
      <w:proofErr w:type="gramEnd"/>
      <w:r w:rsidRPr="00336422">
        <w:rPr>
          <w:rStyle w:val="HTMLCode"/>
          <w:rFonts w:ascii="Consolas" w:hAnsi="Consolas" w:cs="Consolas"/>
          <w:color w:val="333333"/>
          <w:spacing w:val="3"/>
          <w:bdr w:val="none" w:sz="0" w:space="0" w:color="auto" w:frame="1"/>
          <w:lang w:val="en-US"/>
        </w:rPr>
        <w:t xml:space="preserve">                               </w:t>
      </w:r>
      <w:r w:rsidRPr="00336422">
        <w:rPr>
          <w:rStyle w:val="co"/>
          <w:rFonts w:ascii="Consolas" w:hAnsi="Consolas" w:cs="Consolas"/>
          <w:i/>
          <w:iCs/>
          <w:color w:val="60A0B0"/>
          <w:spacing w:val="3"/>
          <w:bdr w:val="none" w:sz="0" w:space="0" w:color="auto" w:frame="1"/>
          <w:lang w:val="en-US"/>
        </w:rPr>
        <w:t># tables to merge</w:t>
      </w:r>
    </w:p>
    <w:p w14:paraId="6D346D4D" w14:textId="77777777" w:rsidR="003023F5" w:rsidRPr="00336422" w:rsidRDefault="003023F5" w:rsidP="003023F5">
      <w:pPr>
        <w:pStyle w:val="HTMLVorformatiert"/>
        <w:shd w:val="clear" w:color="auto" w:fill="F7F7F7"/>
        <w:rPr>
          <w:rStyle w:val="HTMLCode"/>
          <w:rFonts w:ascii="Consolas" w:hAnsi="Consolas" w:cs="Consolas"/>
          <w:color w:val="333333"/>
          <w:spacing w:val="3"/>
          <w:bdr w:val="none" w:sz="0" w:space="0" w:color="auto" w:frame="1"/>
          <w:lang w:val="en-US"/>
        </w:rPr>
      </w:pPr>
      <w:r w:rsidRPr="00336422">
        <w:rPr>
          <w:rStyle w:val="HTMLCode"/>
          <w:rFonts w:ascii="Consolas" w:hAnsi="Consolas" w:cs="Consolas"/>
          <w:color w:val="333333"/>
          <w:spacing w:val="3"/>
          <w:bdr w:val="none" w:sz="0" w:space="0" w:color="auto" w:frame="1"/>
          <w:lang w:val="en-US"/>
        </w:rPr>
        <w:t xml:space="preserve">  </w:t>
      </w:r>
      <w:r w:rsidRPr="00336422">
        <w:rPr>
          <w:rStyle w:val="dt"/>
          <w:rFonts w:ascii="Consolas" w:hAnsi="Consolas" w:cs="Consolas"/>
          <w:color w:val="902000"/>
          <w:spacing w:val="3"/>
          <w:bdr w:val="none" w:sz="0" w:space="0" w:color="auto" w:frame="1"/>
          <w:lang w:val="en-US"/>
        </w:rPr>
        <w:t>by =</w:t>
      </w:r>
      <w:r w:rsidRPr="00336422">
        <w:rPr>
          <w:rStyle w:val="HTMLCode"/>
          <w:rFonts w:ascii="Consolas" w:hAnsi="Consolas" w:cs="Consolas"/>
          <w:color w:val="333333"/>
          <w:spacing w:val="3"/>
          <w:bdr w:val="none" w:sz="0" w:space="0" w:color="auto" w:frame="1"/>
          <w:lang w:val="en-US"/>
        </w:rPr>
        <w:t xml:space="preserve"> </w:t>
      </w:r>
      <w:r w:rsidRPr="00336422">
        <w:rPr>
          <w:rStyle w:val="ot"/>
          <w:rFonts w:ascii="Consolas" w:hAnsi="Consolas" w:cs="Consolas"/>
          <w:color w:val="007020"/>
          <w:spacing w:val="3"/>
          <w:bdr w:val="none" w:sz="0" w:space="0" w:color="auto" w:frame="1"/>
          <w:lang w:val="en-US"/>
        </w:rPr>
        <w:t>NULL</w:t>
      </w:r>
      <w:r w:rsidRPr="00336422">
        <w:rPr>
          <w:rStyle w:val="HTMLCode"/>
          <w:rFonts w:ascii="Consolas" w:hAnsi="Consolas" w:cs="Consolas"/>
          <w:color w:val="333333"/>
          <w:spacing w:val="3"/>
          <w:bdr w:val="none" w:sz="0" w:space="0" w:color="auto" w:frame="1"/>
          <w:lang w:val="en-US"/>
        </w:rPr>
        <w:t xml:space="preserve">, </w:t>
      </w:r>
      <w:proofErr w:type="spellStart"/>
      <w:r w:rsidRPr="00336422">
        <w:rPr>
          <w:rStyle w:val="dt"/>
          <w:rFonts w:ascii="Consolas" w:hAnsi="Consolas" w:cs="Consolas"/>
          <w:color w:val="902000"/>
          <w:spacing w:val="3"/>
          <w:bdr w:val="none" w:sz="0" w:space="0" w:color="auto" w:frame="1"/>
          <w:lang w:val="en-US"/>
        </w:rPr>
        <w:t>by.x</w:t>
      </w:r>
      <w:proofErr w:type="spellEnd"/>
      <w:r w:rsidRPr="00336422">
        <w:rPr>
          <w:rStyle w:val="dt"/>
          <w:rFonts w:ascii="Consolas" w:hAnsi="Consolas" w:cs="Consolas"/>
          <w:color w:val="902000"/>
          <w:spacing w:val="3"/>
          <w:bdr w:val="none" w:sz="0" w:space="0" w:color="auto" w:frame="1"/>
          <w:lang w:val="en-US"/>
        </w:rPr>
        <w:t xml:space="preserve"> =</w:t>
      </w:r>
      <w:r w:rsidRPr="00336422">
        <w:rPr>
          <w:rStyle w:val="HTMLCode"/>
          <w:rFonts w:ascii="Consolas" w:hAnsi="Consolas" w:cs="Consolas"/>
          <w:color w:val="333333"/>
          <w:spacing w:val="3"/>
          <w:bdr w:val="none" w:sz="0" w:space="0" w:color="auto" w:frame="1"/>
          <w:lang w:val="en-US"/>
        </w:rPr>
        <w:t xml:space="preserve"> </w:t>
      </w:r>
      <w:r w:rsidRPr="00336422">
        <w:rPr>
          <w:rStyle w:val="ot"/>
          <w:rFonts w:ascii="Consolas" w:hAnsi="Consolas" w:cs="Consolas"/>
          <w:color w:val="007020"/>
          <w:spacing w:val="3"/>
          <w:bdr w:val="none" w:sz="0" w:space="0" w:color="auto" w:frame="1"/>
          <w:lang w:val="en-US"/>
        </w:rPr>
        <w:t>NULL</w:t>
      </w:r>
      <w:r w:rsidRPr="00336422">
        <w:rPr>
          <w:rStyle w:val="HTMLCode"/>
          <w:rFonts w:ascii="Consolas" w:hAnsi="Consolas" w:cs="Consolas"/>
          <w:color w:val="333333"/>
          <w:spacing w:val="3"/>
          <w:bdr w:val="none" w:sz="0" w:space="0" w:color="auto" w:frame="1"/>
          <w:lang w:val="en-US"/>
        </w:rPr>
        <w:t xml:space="preserve">, </w:t>
      </w:r>
      <w:proofErr w:type="spellStart"/>
      <w:proofErr w:type="gramStart"/>
      <w:r w:rsidRPr="00336422">
        <w:rPr>
          <w:rStyle w:val="dt"/>
          <w:rFonts w:ascii="Consolas" w:hAnsi="Consolas" w:cs="Consolas"/>
          <w:color w:val="902000"/>
          <w:spacing w:val="3"/>
          <w:bdr w:val="none" w:sz="0" w:space="0" w:color="auto" w:frame="1"/>
          <w:lang w:val="en-US"/>
        </w:rPr>
        <w:t>by.y</w:t>
      </w:r>
      <w:proofErr w:type="spellEnd"/>
      <w:proofErr w:type="gramEnd"/>
      <w:r w:rsidRPr="00336422">
        <w:rPr>
          <w:rStyle w:val="dt"/>
          <w:rFonts w:ascii="Consolas" w:hAnsi="Consolas" w:cs="Consolas"/>
          <w:color w:val="902000"/>
          <w:spacing w:val="3"/>
          <w:bdr w:val="none" w:sz="0" w:space="0" w:color="auto" w:frame="1"/>
          <w:lang w:val="en-US"/>
        </w:rPr>
        <w:t xml:space="preserve"> =</w:t>
      </w:r>
      <w:r w:rsidRPr="00336422">
        <w:rPr>
          <w:rStyle w:val="HTMLCode"/>
          <w:rFonts w:ascii="Consolas" w:hAnsi="Consolas" w:cs="Consolas"/>
          <w:color w:val="333333"/>
          <w:spacing w:val="3"/>
          <w:bdr w:val="none" w:sz="0" w:space="0" w:color="auto" w:frame="1"/>
          <w:lang w:val="en-US"/>
        </w:rPr>
        <w:t xml:space="preserve"> </w:t>
      </w:r>
      <w:r w:rsidRPr="00336422">
        <w:rPr>
          <w:rStyle w:val="ot"/>
          <w:rFonts w:ascii="Consolas" w:hAnsi="Consolas" w:cs="Consolas"/>
          <w:color w:val="007020"/>
          <w:spacing w:val="3"/>
          <w:bdr w:val="none" w:sz="0" w:space="0" w:color="auto" w:frame="1"/>
          <w:lang w:val="en-US"/>
        </w:rPr>
        <w:t>NULL</w:t>
      </w:r>
      <w:r w:rsidRPr="00336422">
        <w:rPr>
          <w:rStyle w:val="HTMLCode"/>
          <w:rFonts w:ascii="Consolas" w:hAnsi="Consolas" w:cs="Consolas"/>
          <w:color w:val="333333"/>
          <w:spacing w:val="3"/>
          <w:bdr w:val="none" w:sz="0" w:space="0" w:color="auto" w:frame="1"/>
          <w:lang w:val="en-US"/>
        </w:rPr>
        <w:t xml:space="preserve">,   </w:t>
      </w:r>
      <w:r w:rsidRPr="00336422">
        <w:rPr>
          <w:rStyle w:val="co"/>
          <w:rFonts w:ascii="Consolas" w:hAnsi="Consolas" w:cs="Consolas"/>
          <w:i/>
          <w:iCs/>
          <w:color w:val="60A0B0"/>
          <w:spacing w:val="3"/>
          <w:bdr w:val="none" w:sz="0" w:space="0" w:color="auto" w:frame="1"/>
          <w:lang w:val="en-US"/>
        </w:rPr>
        <w:t># by which columns</w:t>
      </w:r>
    </w:p>
    <w:p w14:paraId="5B7B79EC" w14:textId="34B064B2" w:rsidR="003023F5" w:rsidRPr="0091472F" w:rsidRDefault="003023F5" w:rsidP="003023F5">
      <w:pPr>
        <w:pStyle w:val="HTMLVorformatiert"/>
        <w:shd w:val="clear" w:color="auto" w:fill="F7F7F7"/>
        <w:rPr>
          <w:rFonts w:ascii="Consolas" w:hAnsi="Consolas" w:cs="Consolas"/>
          <w:color w:val="333333"/>
          <w:spacing w:val="3"/>
          <w:bdr w:val="none" w:sz="0" w:space="0" w:color="auto" w:frame="1"/>
          <w:lang w:val="en-US"/>
        </w:rPr>
      </w:pPr>
      <w:r w:rsidRPr="00336422">
        <w:rPr>
          <w:rStyle w:val="HTMLCode"/>
          <w:rFonts w:ascii="Consolas" w:hAnsi="Consolas" w:cs="Consolas"/>
          <w:color w:val="333333"/>
          <w:spacing w:val="3"/>
          <w:bdr w:val="none" w:sz="0" w:space="0" w:color="auto" w:frame="1"/>
          <w:lang w:val="en-US"/>
        </w:rPr>
        <w:t xml:space="preserve">  </w:t>
      </w:r>
      <w:r w:rsidRPr="00336422">
        <w:rPr>
          <w:rStyle w:val="dt"/>
          <w:rFonts w:ascii="Consolas" w:hAnsi="Consolas" w:cs="Consolas"/>
          <w:color w:val="902000"/>
          <w:spacing w:val="3"/>
          <w:bdr w:val="none" w:sz="0" w:space="0" w:color="auto" w:frame="1"/>
          <w:lang w:val="en-US"/>
        </w:rPr>
        <w:t>all =</w:t>
      </w:r>
      <w:r w:rsidRPr="00336422">
        <w:rPr>
          <w:rStyle w:val="HTMLCode"/>
          <w:rFonts w:ascii="Consolas" w:hAnsi="Consolas" w:cs="Consolas"/>
          <w:color w:val="333333"/>
          <w:spacing w:val="3"/>
          <w:bdr w:val="none" w:sz="0" w:space="0" w:color="auto" w:frame="1"/>
          <w:lang w:val="en-US"/>
        </w:rPr>
        <w:t xml:space="preserve"> </w:t>
      </w:r>
      <w:r w:rsidRPr="00336422">
        <w:rPr>
          <w:rStyle w:val="ot"/>
          <w:rFonts w:ascii="Consolas" w:hAnsi="Consolas" w:cs="Consolas"/>
          <w:color w:val="007020"/>
          <w:spacing w:val="3"/>
          <w:bdr w:val="none" w:sz="0" w:space="0" w:color="auto" w:frame="1"/>
          <w:lang w:val="en-US"/>
        </w:rPr>
        <w:t>FALSE</w:t>
      </w:r>
      <w:r w:rsidRPr="00336422">
        <w:rPr>
          <w:rStyle w:val="HTMLCode"/>
          <w:rFonts w:ascii="Consolas" w:hAnsi="Consolas" w:cs="Consolas"/>
          <w:color w:val="333333"/>
          <w:spacing w:val="3"/>
          <w:bdr w:val="none" w:sz="0" w:space="0" w:color="auto" w:frame="1"/>
          <w:lang w:val="en-US"/>
        </w:rPr>
        <w:t xml:space="preserve">, </w:t>
      </w:r>
      <w:proofErr w:type="spellStart"/>
      <w:r w:rsidRPr="00336422">
        <w:rPr>
          <w:rStyle w:val="dt"/>
          <w:rFonts w:ascii="Consolas" w:hAnsi="Consolas" w:cs="Consolas"/>
          <w:color w:val="902000"/>
          <w:spacing w:val="3"/>
          <w:bdr w:val="none" w:sz="0" w:space="0" w:color="auto" w:frame="1"/>
          <w:lang w:val="en-US"/>
        </w:rPr>
        <w:t>all.x</w:t>
      </w:r>
      <w:proofErr w:type="spellEnd"/>
      <w:r w:rsidRPr="00336422">
        <w:rPr>
          <w:rStyle w:val="dt"/>
          <w:rFonts w:ascii="Consolas" w:hAnsi="Consolas" w:cs="Consolas"/>
          <w:color w:val="902000"/>
          <w:spacing w:val="3"/>
          <w:bdr w:val="none" w:sz="0" w:space="0" w:color="auto" w:frame="1"/>
          <w:lang w:val="en-US"/>
        </w:rPr>
        <w:t xml:space="preserve"> =</w:t>
      </w:r>
      <w:r w:rsidRPr="00336422">
        <w:rPr>
          <w:rStyle w:val="HTMLCode"/>
          <w:rFonts w:ascii="Consolas" w:hAnsi="Consolas" w:cs="Consolas"/>
          <w:color w:val="333333"/>
          <w:spacing w:val="3"/>
          <w:bdr w:val="none" w:sz="0" w:space="0" w:color="auto" w:frame="1"/>
          <w:lang w:val="en-US"/>
        </w:rPr>
        <w:t xml:space="preserve"> all, </w:t>
      </w:r>
      <w:proofErr w:type="spellStart"/>
      <w:proofErr w:type="gramStart"/>
      <w:r w:rsidRPr="00336422">
        <w:rPr>
          <w:rStyle w:val="dt"/>
          <w:rFonts w:ascii="Consolas" w:hAnsi="Consolas" w:cs="Consolas"/>
          <w:color w:val="902000"/>
          <w:spacing w:val="3"/>
          <w:bdr w:val="none" w:sz="0" w:space="0" w:color="auto" w:frame="1"/>
          <w:lang w:val="en-US"/>
        </w:rPr>
        <w:t>all.y</w:t>
      </w:r>
      <w:proofErr w:type="spellEnd"/>
      <w:proofErr w:type="gramEnd"/>
      <w:r w:rsidRPr="00336422">
        <w:rPr>
          <w:rStyle w:val="dt"/>
          <w:rFonts w:ascii="Consolas" w:hAnsi="Consolas" w:cs="Consolas"/>
          <w:color w:val="902000"/>
          <w:spacing w:val="3"/>
          <w:bdr w:val="none" w:sz="0" w:space="0" w:color="auto" w:frame="1"/>
          <w:lang w:val="en-US"/>
        </w:rPr>
        <w:t xml:space="preserve"> =</w:t>
      </w:r>
      <w:r w:rsidRPr="00336422">
        <w:rPr>
          <w:rStyle w:val="HTMLCode"/>
          <w:rFonts w:ascii="Consolas" w:hAnsi="Consolas" w:cs="Consolas"/>
          <w:color w:val="333333"/>
          <w:spacing w:val="3"/>
          <w:bdr w:val="none" w:sz="0" w:space="0" w:color="auto" w:frame="1"/>
          <w:lang w:val="en-US"/>
        </w:rPr>
        <w:t xml:space="preserve"> all</w:t>
      </w:r>
      <w:r w:rsidR="0091472F">
        <w:rPr>
          <w:rStyle w:val="HTMLCode"/>
          <w:rFonts w:ascii="Consolas" w:hAnsi="Consolas" w:cs="Consolas"/>
          <w:color w:val="333333"/>
          <w:spacing w:val="3"/>
          <w:bdr w:val="none" w:sz="0" w:space="0" w:color="auto" w:frame="1"/>
          <w:lang w:val="en-US"/>
        </w:rPr>
        <w:t>)</w:t>
      </w:r>
      <w:r w:rsidRPr="00336422">
        <w:rPr>
          <w:rStyle w:val="HTMLCode"/>
          <w:rFonts w:ascii="Consolas" w:hAnsi="Consolas" w:cs="Consolas"/>
          <w:color w:val="333333"/>
          <w:spacing w:val="3"/>
          <w:bdr w:val="none" w:sz="0" w:space="0" w:color="auto" w:frame="1"/>
          <w:lang w:val="en-US"/>
        </w:rPr>
        <w:t xml:space="preserve">  </w:t>
      </w:r>
      <w:r w:rsidRPr="00336422">
        <w:rPr>
          <w:rStyle w:val="co"/>
          <w:rFonts w:ascii="Consolas" w:hAnsi="Consolas" w:cs="Consolas"/>
          <w:i/>
          <w:iCs/>
          <w:color w:val="60A0B0"/>
          <w:spacing w:val="3"/>
          <w:bdr w:val="none" w:sz="0" w:space="0" w:color="auto" w:frame="1"/>
          <w:lang w:val="en-US"/>
        </w:rPr>
        <w:t># types of merge</w:t>
      </w:r>
    </w:p>
    <w:p w14:paraId="6BA84A5C" w14:textId="77777777" w:rsidR="003023F5" w:rsidRPr="0091472F" w:rsidRDefault="003023F5" w:rsidP="00B74980">
      <w:pPr>
        <w:rPr>
          <w:rFonts w:ascii="Calibri" w:hAnsi="Calibri" w:cs="Calibri"/>
          <w:lang w:val="en-US"/>
        </w:rPr>
      </w:pPr>
    </w:p>
    <w:p w14:paraId="5B2884FB" w14:textId="0A124950" w:rsidR="00B74980" w:rsidRPr="00FE1F00" w:rsidRDefault="00B74980" w:rsidP="00B74980">
      <w:pPr>
        <w:pStyle w:val="Listenabsatz"/>
        <w:numPr>
          <w:ilvl w:val="0"/>
          <w:numId w:val="7"/>
        </w:numPr>
        <w:rPr>
          <w:rFonts w:ascii="Calibri" w:hAnsi="Calibri" w:cs="Calibri"/>
          <w:lang w:val="en-US"/>
        </w:rPr>
      </w:pPr>
      <w:r w:rsidRPr="00FE1F00">
        <w:rPr>
          <w:rFonts w:ascii="Calibri" w:hAnsi="Calibri" w:cs="Calibri"/>
          <w:b/>
          <w:bCs/>
          <w:lang w:val="en-US"/>
        </w:rPr>
        <w:t>Inner</w:t>
      </w:r>
      <w:r w:rsidRPr="00E21E1B">
        <w:rPr>
          <w:rFonts w:ascii="Calibri" w:hAnsi="Calibri" w:cs="Calibri"/>
          <w:lang w:val="en-US"/>
        </w:rPr>
        <w:t xml:space="preserve"> = Default</w:t>
      </w:r>
      <w:r w:rsidR="00B44FFC" w:rsidRPr="00E21E1B">
        <w:rPr>
          <w:rFonts w:ascii="Calibri" w:hAnsi="Calibri" w:cs="Calibri"/>
          <w:lang w:val="en-US"/>
        </w:rPr>
        <w:tab/>
      </w:r>
      <w:r w:rsidR="00B44FFC" w:rsidRPr="0013605D">
        <w:rPr>
          <w:rFonts w:ascii="Calibri" w:hAnsi="Calibri" w:cs="Calibri"/>
        </w:rPr>
        <w:sym w:font="Wingdings" w:char="F0E0"/>
      </w:r>
      <w:r w:rsidR="00B44FFC" w:rsidRPr="00E21E1B">
        <w:rPr>
          <w:rFonts w:ascii="Calibri" w:hAnsi="Calibri" w:cs="Calibri"/>
          <w:lang w:val="en-US"/>
        </w:rPr>
        <w:t xml:space="preserve"> only matching values</w:t>
      </w:r>
      <w:r w:rsidR="00B96FD2" w:rsidRPr="00E21E1B">
        <w:rPr>
          <w:rFonts w:ascii="Calibri" w:hAnsi="Calibri" w:cs="Calibri"/>
          <w:lang w:val="en-US"/>
        </w:rPr>
        <w:t xml:space="preserve"> </w:t>
      </w:r>
      <w:r w:rsidR="00B96FD2" w:rsidRPr="0013605D">
        <w:rPr>
          <w:rFonts w:ascii="Calibri" w:hAnsi="Calibri" w:cs="Calibri"/>
        </w:rPr>
        <w:sym w:font="Wingdings" w:char="F0E0"/>
      </w:r>
      <w:r w:rsidR="00B96FD2" w:rsidRPr="00E21E1B">
        <w:rPr>
          <w:rFonts w:ascii="Calibri" w:hAnsi="Calibri" w:cs="Calibri"/>
          <w:lang w:val="en-US"/>
        </w:rPr>
        <w:t xml:space="preserve"> </w:t>
      </w:r>
      <w:r w:rsidR="00B96FD2" w:rsidRPr="00FE1F00">
        <w:rPr>
          <w:rFonts w:ascii="Calibri" w:hAnsi="Calibri" w:cs="Calibri"/>
          <w:b/>
          <w:bCs/>
          <w:lang w:val="en-US"/>
        </w:rPr>
        <w:t>by</w:t>
      </w:r>
      <w:r w:rsidR="00B96FD2" w:rsidRPr="00E21E1B">
        <w:rPr>
          <w:rFonts w:ascii="Calibri" w:hAnsi="Calibri" w:cs="Calibri"/>
          <w:lang w:val="en-US"/>
        </w:rPr>
        <w:t xml:space="preserve"> = …, </w:t>
      </w:r>
      <w:r w:rsidR="00B96FD2" w:rsidRPr="00FE1F00">
        <w:rPr>
          <w:rFonts w:ascii="Calibri" w:hAnsi="Calibri" w:cs="Calibri"/>
          <w:b/>
          <w:bCs/>
          <w:lang w:val="en-US"/>
        </w:rPr>
        <w:t>all = FALSE</w:t>
      </w:r>
    </w:p>
    <w:p w14:paraId="7A9340A0" w14:textId="2A218B48" w:rsidR="00FE1F00" w:rsidRPr="00FE1F00" w:rsidRDefault="00FE1F00" w:rsidP="00FE1F00">
      <w:pPr>
        <w:pStyle w:val="Listenabsatz"/>
        <w:ind w:left="2832"/>
        <w:rPr>
          <w:rFonts w:ascii="Calibri" w:hAnsi="Calibri" w:cs="Calibri"/>
          <w:lang w:val="en-US"/>
        </w:rPr>
      </w:pPr>
      <w:r w:rsidRPr="00FE1F00">
        <w:rPr>
          <w:rFonts w:ascii="Calibri" w:hAnsi="Calibri" w:cs="Calibri"/>
          <w:lang w:val="en-US"/>
        </w:rPr>
        <w:sym w:font="Wingdings" w:char="F0E0"/>
      </w:r>
      <w:r>
        <w:rPr>
          <w:rFonts w:ascii="Calibri" w:hAnsi="Calibri" w:cs="Calibri"/>
          <w:lang w:val="en-US"/>
        </w:rPr>
        <w:t xml:space="preserve"> keep original order: </w:t>
      </w:r>
      <w:proofErr w:type="gramStart"/>
      <w:r>
        <w:rPr>
          <w:rFonts w:ascii="Calibri" w:hAnsi="Calibri" w:cs="Calibri"/>
          <w:lang w:val="en-US"/>
        </w:rPr>
        <w:t>merge(</w:t>
      </w:r>
      <w:proofErr w:type="gramEnd"/>
      <w:r>
        <w:rPr>
          <w:rFonts w:ascii="Calibri" w:hAnsi="Calibri" w:cs="Calibri"/>
          <w:lang w:val="en-US"/>
        </w:rPr>
        <w:t>…</w:t>
      </w:r>
      <w:r w:rsidR="00884F61">
        <w:rPr>
          <w:rFonts w:ascii="Calibri" w:hAnsi="Calibri" w:cs="Calibri"/>
          <w:lang w:val="en-US"/>
        </w:rPr>
        <w:t xml:space="preserve"> </w:t>
      </w:r>
      <w:r>
        <w:rPr>
          <w:rFonts w:ascii="Calibri" w:hAnsi="Calibri" w:cs="Calibri"/>
          <w:lang w:val="en-US"/>
        </w:rPr>
        <w:t>, sort = False)</w:t>
      </w:r>
      <w:r w:rsidR="002D48B5">
        <w:rPr>
          <w:rFonts w:ascii="Calibri" w:hAnsi="Calibri" w:cs="Calibri"/>
          <w:lang w:val="en-US"/>
        </w:rPr>
        <w:t xml:space="preserve"> am Ende</w:t>
      </w:r>
    </w:p>
    <w:p w14:paraId="3C828519" w14:textId="393EA649" w:rsidR="00B74980" w:rsidRPr="00E21E1B" w:rsidRDefault="00B74980" w:rsidP="00B74980">
      <w:pPr>
        <w:pStyle w:val="Listenabsatz"/>
        <w:numPr>
          <w:ilvl w:val="0"/>
          <w:numId w:val="7"/>
        </w:numPr>
        <w:rPr>
          <w:rFonts w:ascii="Calibri" w:hAnsi="Calibri" w:cs="Calibri"/>
          <w:lang w:val="en-US"/>
        </w:rPr>
      </w:pPr>
      <w:r w:rsidRPr="00FE1F00">
        <w:rPr>
          <w:rFonts w:ascii="Calibri" w:hAnsi="Calibri" w:cs="Calibri"/>
          <w:b/>
          <w:bCs/>
          <w:lang w:val="en-US"/>
        </w:rPr>
        <w:t>Outer</w:t>
      </w:r>
      <w:r w:rsidRPr="00E21E1B">
        <w:rPr>
          <w:rFonts w:ascii="Calibri" w:hAnsi="Calibri" w:cs="Calibri"/>
          <w:lang w:val="en-US"/>
        </w:rPr>
        <w:t xml:space="preserve"> or full (all)</w:t>
      </w:r>
      <w:r w:rsidR="00B44FFC" w:rsidRPr="00E21E1B">
        <w:rPr>
          <w:rFonts w:ascii="Calibri" w:hAnsi="Calibri" w:cs="Calibri"/>
          <w:lang w:val="en-US"/>
        </w:rPr>
        <w:tab/>
      </w:r>
      <w:r w:rsidR="00B44FFC" w:rsidRPr="0013605D">
        <w:rPr>
          <w:rFonts w:ascii="Calibri" w:hAnsi="Calibri" w:cs="Calibri"/>
        </w:rPr>
        <w:sym w:font="Wingdings" w:char="F0E0"/>
      </w:r>
      <w:r w:rsidR="00B44FFC" w:rsidRPr="00E21E1B">
        <w:rPr>
          <w:rFonts w:ascii="Calibri" w:hAnsi="Calibri" w:cs="Calibri"/>
          <w:lang w:val="en-US"/>
        </w:rPr>
        <w:t xml:space="preserve"> all values</w:t>
      </w:r>
      <w:r w:rsidR="00EE7998" w:rsidRPr="00E21E1B">
        <w:rPr>
          <w:rFonts w:ascii="Calibri" w:hAnsi="Calibri" w:cs="Calibri"/>
          <w:lang w:val="en-US"/>
        </w:rPr>
        <w:t xml:space="preserve">, </w:t>
      </w:r>
      <w:r w:rsidR="00EE7998" w:rsidRPr="00FE1F00">
        <w:rPr>
          <w:rFonts w:ascii="Calibri" w:hAnsi="Calibri" w:cs="Calibri"/>
          <w:b/>
          <w:bCs/>
          <w:lang w:val="en-US"/>
        </w:rPr>
        <w:t>all = TRUE</w:t>
      </w:r>
      <w:r w:rsidR="009F7D5A" w:rsidRPr="00E21E1B">
        <w:rPr>
          <w:rFonts w:ascii="Calibri" w:hAnsi="Calibri" w:cs="Calibri"/>
          <w:lang w:val="en-US"/>
        </w:rPr>
        <w:t>, inserts NA for no matching values</w:t>
      </w:r>
    </w:p>
    <w:p w14:paraId="7638E9D8" w14:textId="3FFBD0C8" w:rsidR="00B44FFC" w:rsidRPr="00E21E1B" w:rsidRDefault="00B74980" w:rsidP="00B44FFC">
      <w:pPr>
        <w:pStyle w:val="Listenabsatz"/>
        <w:numPr>
          <w:ilvl w:val="0"/>
          <w:numId w:val="7"/>
        </w:numPr>
        <w:rPr>
          <w:rFonts w:ascii="Calibri" w:hAnsi="Calibri" w:cs="Calibri"/>
          <w:lang w:val="en-US"/>
        </w:rPr>
      </w:pPr>
      <w:r w:rsidRPr="00FE1F00">
        <w:rPr>
          <w:rFonts w:ascii="Calibri" w:hAnsi="Calibri" w:cs="Calibri"/>
          <w:b/>
          <w:bCs/>
          <w:lang w:val="en-US"/>
        </w:rPr>
        <w:t>Left</w:t>
      </w:r>
      <w:r w:rsidRPr="00E21E1B">
        <w:rPr>
          <w:rFonts w:ascii="Calibri" w:hAnsi="Calibri" w:cs="Calibri"/>
          <w:lang w:val="en-US"/>
        </w:rPr>
        <w:t xml:space="preserve"> (</w:t>
      </w:r>
      <w:proofErr w:type="spellStart"/>
      <w:r w:rsidRPr="00E21E1B">
        <w:rPr>
          <w:rFonts w:ascii="Calibri" w:hAnsi="Calibri" w:cs="Calibri"/>
          <w:lang w:val="en-US"/>
        </w:rPr>
        <w:t>all.x</w:t>
      </w:r>
      <w:proofErr w:type="spellEnd"/>
      <w:r w:rsidRPr="00E21E1B">
        <w:rPr>
          <w:rFonts w:ascii="Calibri" w:hAnsi="Calibri" w:cs="Calibri"/>
          <w:lang w:val="en-US"/>
        </w:rPr>
        <w:t>)</w:t>
      </w:r>
      <w:r w:rsidR="00B44FFC" w:rsidRPr="00E21E1B">
        <w:rPr>
          <w:rFonts w:ascii="Calibri" w:hAnsi="Calibri" w:cs="Calibri"/>
          <w:lang w:val="en-US"/>
        </w:rPr>
        <w:tab/>
      </w:r>
      <w:r w:rsidR="00B44FFC" w:rsidRPr="00E21E1B">
        <w:rPr>
          <w:rFonts w:ascii="Calibri" w:hAnsi="Calibri" w:cs="Calibri"/>
          <w:lang w:val="en-US"/>
        </w:rPr>
        <w:tab/>
      </w:r>
      <w:r w:rsidR="00B44FFC" w:rsidRPr="0013605D">
        <w:rPr>
          <w:rFonts w:ascii="Calibri" w:hAnsi="Calibri" w:cs="Calibri"/>
        </w:rPr>
        <w:sym w:font="Wingdings" w:char="F0E0"/>
      </w:r>
      <w:r w:rsidR="00B44FFC" w:rsidRPr="00E21E1B">
        <w:rPr>
          <w:rFonts w:ascii="Calibri" w:hAnsi="Calibri" w:cs="Calibri"/>
          <w:lang w:val="en-US"/>
        </w:rPr>
        <w:t xml:space="preserve"> all from left, no matchings</w:t>
      </w:r>
      <w:r w:rsidR="001B6D9D" w:rsidRPr="00E21E1B">
        <w:rPr>
          <w:rFonts w:ascii="Calibri" w:hAnsi="Calibri" w:cs="Calibri"/>
          <w:lang w:val="en-US"/>
        </w:rPr>
        <w:t xml:space="preserve"> </w:t>
      </w:r>
      <w:r w:rsidR="000B7E3F">
        <w:rPr>
          <w:rFonts w:ascii="Calibri" w:hAnsi="Calibri" w:cs="Calibri"/>
          <w:lang w:val="en-US"/>
        </w:rPr>
        <w:t>in y: NA</w:t>
      </w:r>
      <w:r w:rsidR="001B6D9D" w:rsidRPr="0013605D">
        <w:rPr>
          <w:rFonts w:ascii="Calibri" w:hAnsi="Calibri" w:cs="Calibri"/>
        </w:rPr>
        <w:sym w:font="Wingdings" w:char="F0E0"/>
      </w:r>
      <w:r w:rsidR="001B6D9D" w:rsidRPr="00E21E1B">
        <w:rPr>
          <w:rFonts w:ascii="Calibri" w:hAnsi="Calibri" w:cs="Calibri"/>
          <w:lang w:val="en-US"/>
        </w:rPr>
        <w:t xml:space="preserve"> </w:t>
      </w:r>
      <w:proofErr w:type="spellStart"/>
      <w:r w:rsidR="001B6D9D" w:rsidRPr="00E21E1B">
        <w:rPr>
          <w:rFonts w:ascii="Calibri" w:hAnsi="Calibri" w:cs="Calibri"/>
          <w:lang w:val="en-US"/>
        </w:rPr>
        <w:t>all.x</w:t>
      </w:r>
      <w:proofErr w:type="spellEnd"/>
      <w:r w:rsidR="001B6D9D" w:rsidRPr="00E21E1B">
        <w:rPr>
          <w:rFonts w:ascii="Calibri" w:hAnsi="Calibri" w:cs="Calibri"/>
          <w:lang w:val="en-US"/>
        </w:rPr>
        <w:t xml:space="preserve"> = TRUE</w:t>
      </w:r>
    </w:p>
    <w:p w14:paraId="006FF48A" w14:textId="3FA2FA9E" w:rsidR="00B74980" w:rsidRPr="00E21E1B" w:rsidRDefault="00B74980" w:rsidP="00B74980">
      <w:pPr>
        <w:pStyle w:val="Listenabsatz"/>
        <w:numPr>
          <w:ilvl w:val="0"/>
          <w:numId w:val="7"/>
        </w:numPr>
        <w:rPr>
          <w:rFonts w:ascii="Calibri" w:hAnsi="Calibri" w:cs="Calibri"/>
          <w:lang w:val="en-US"/>
        </w:rPr>
      </w:pPr>
      <w:r w:rsidRPr="00FE1F00">
        <w:rPr>
          <w:rFonts w:ascii="Calibri" w:hAnsi="Calibri" w:cs="Calibri"/>
          <w:b/>
          <w:bCs/>
          <w:lang w:val="en-US"/>
        </w:rPr>
        <w:t>Right</w:t>
      </w:r>
      <w:r w:rsidRPr="00E21E1B">
        <w:rPr>
          <w:rFonts w:ascii="Calibri" w:hAnsi="Calibri" w:cs="Calibri"/>
          <w:lang w:val="en-US"/>
        </w:rPr>
        <w:t xml:space="preserve"> (</w:t>
      </w:r>
      <w:proofErr w:type="spellStart"/>
      <w:proofErr w:type="gramStart"/>
      <w:r w:rsidRPr="00E21E1B">
        <w:rPr>
          <w:rFonts w:ascii="Calibri" w:hAnsi="Calibri" w:cs="Calibri"/>
          <w:lang w:val="en-US"/>
        </w:rPr>
        <w:t>all.y</w:t>
      </w:r>
      <w:proofErr w:type="spellEnd"/>
      <w:proofErr w:type="gramEnd"/>
      <w:r w:rsidRPr="00E21E1B">
        <w:rPr>
          <w:rFonts w:ascii="Calibri" w:hAnsi="Calibri" w:cs="Calibri"/>
          <w:lang w:val="en-US"/>
        </w:rPr>
        <w:t>)</w:t>
      </w:r>
      <w:r w:rsidR="00B44FFC" w:rsidRPr="00E21E1B">
        <w:rPr>
          <w:rFonts w:ascii="Calibri" w:hAnsi="Calibri" w:cs="Calibri"/>
          <w:lang w:val="en-US"/>
        </w:rPr>
        <w:tab/>
      </w:r>
      <w:r w:rsidR="00B44FFC" w:rsidRPr="00E21E1B">
        <w:rPr>
          <w:rFonts w:ascii="Calibri" w:hAnsi="Calibri" w:cs="Calibri"/>
          <w:lang w:val="en-US"/>
        </w:rPr>
        <w:tab/>
      </w:r>
      <w:r w:rsidR="00B44FFC" w:rsidRPr="0013605D">
        <w:rPr>
          <w:rFonts w:ascii="Calibri" w:hAnsi="Calibri" w:cs="Calibri"/>
        </w:rPr>
        <w:sym w:font="Wingdings" w:char="F0E0"/>
      </w:r>
      <w:r w:rsidR="00B44FFC" w:rsidRPr="00E21E1B">
        <w:rPr>
          <w:rFonts w:ascii="Calibri" w:hAnsi="Calibri" w:cs="Calibri"/>
          <w:lang w:val="en-US"/>
        </w:rPr>
        <w:t xml:space="preserve"> all from right, </w:t>
      </w:r>
      <w:r w:rsidR="000B7E3F" w:rsidRPr="00E21E1B">
        <w:rPr>
          <w:rFonts w:ascii="Calibri" w:hAnsi="Calibri" w:cs="Calibri"/>
          <w:lang w:val="en-US"/>
        </w:rPr>
        <w:t xml:space="preserve">no matchings </w:t>
      </w:r>
      <w:r w:rsidR="000B7E3F">
        <w:rPr>
          <w:rFonts w:ascii="Calibri" w:hAnsi="Calibri" w:cs="Calibri"/>
          <w:lang w:val="en-US"/>
        </w:rPr>
        <w:t>in x: NA</w:t>
      </w:r>
      <w:r w:rsidR="000B7E3F" w:rsidRPr="00B57647">
        <w:rPr>
          <w:rFonts w:ascii="Calibri" w:hAnsi="Calibri" w:cs="Calibri"/>
          <w:lang w:val="en-US"/>
        </w:rPr>
        <w:t xml:space="preserve"> </w:t>
      </w:r>
      <w:r w:rsidR="001B6D9D" w:rsidRPr="0013605D">
        <w:rPr>
          <w:rFonts w:ascii="Calibri" w:hAnsi="Calibri" w:cs="Calibri"/>
        </w:rPr>
        <w:sym w:font="Wingdings" w:char="F0E0"/>
      </w:r>
      <w:r w:rsidR="001B6D9D" w:rsidRPr="00E21E1B">
        <w:rPr>
          <w:rFonts w:ascii="Calibri" w:hAnsi="Calibri" w:cs="Calibri"/>
          <w:lang w:val="en-US"/>
        </w:rPr>
        <w:t xml:space="preserve"> </w:t>
      </w:r>
      <w:proofErr w:type="spellStart"/>
      <w:r w:rsidR="001B6D9D" w:rsidRPr="00E21E1B">
        <w:rPr>
          <w:rFonts w:ascii="Calibri" w:hAnsi="Calibri" w:cs="Calibri"/>
          <w:lang w:val="en-US"/>
        </w:rPr>
        <w:t>all.y</w:t>
      </w:r>
      <w:proofErr w:type="spellEnd"/>
      <w:r w:rsidR="001B6D9D" w:rsidRPr="00E21E1B">
        <w:rPr>
          <w:rFonts w:ascii="Calibri" w:hAnsi="Calibri" w:cs="Calibri"/>
          <w:lang w:val="en-US"/>
        </w:rPr>
        <w:t xml:space="preserve"> = TRUE</w:t>
      </w:r>
    </w:p>
    <w:p w14:paraId="6205095A" w14:textId="2B912298" w:rsidR="0022629E" w:rsidRPr="00E21E1B" w:rsidRDefault="00D153B8" w:rsidP="0022629E">
      <w:pPr>
        <w:rPr>
          <w:rFonts w:ascii="Calibri" w:hAnsi="Calibri" w:cs="Calibri"/>
          <w:lang w:val="en-US"/>
        </w:rPr>
      </w:pPr>
      <w:r w:rsidRPr="0013605D">
        <w:rPr>
          <w:rFonts w:ascii="Calibri" w:hAnsi="Calibri" w:cs="Calibri"/>
          <w:noProof/>
        </w:rPr>
        <w:drawing>
          <wp:anchor distT="0" distB="0" distL="114300" distR="114300" simplePos="0" relativeHeight="251660288" behindDoc="0" locked="0" layoutInCell="1" allowOverlap="1" wp14:anchorId="7949EF80" wp14:editId="0A64E80A">
            <wp:simplePos x="0" y="0"/>
            <wp:positionH relativeFrom="column">
              <wp:posOffset>4599426</wp:posOffset>
            </wp:positionH>
            <wp:positionV relativeFrom="paragraph">
              <wp:posOffset>70120</wp:posOffset>
            </wp:positionV>
            <wp:extent cx="2052320" cy="1445260"/>
            <wp:effectExtent l="0" t="0" r="5080" b="2540"/>
            <wp:wrapThrough wrapText="bothSides">
              <wp:wrapPolygon edited="0">
                <wp:start x="0" y="0"/>
                <wp:lineTo x="0" y="21448"/>
                <wp:lineTo x="21520" y="21448"/>
                <wp:lineTo x="21520"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
                      <a:extLst>
                        <a:ext uri="{28A0092B-C50C-407E-A947-70E740481C1C}">
                          <a14:useLocalDpi xmlns:a14="http://schemas.microsoft.com/office/drawing/2010/main" val="0"/>
                        </a:ext>
                      </a:extLst>
                    </a:blip>
                    <a:stretch>
                      <a:fillRect/>
                    </a:stretch>
                  </pic:blipFill>
                  <pic:spPr>
                    <a:xfrm>
                      <a:off x="0" y="0"/>
                      <a:ext cx="2052320" cy="1445260"/>
                    </a:xfrm>
                    <a:prstGeom prst="rect">
                      <a:avLst/>
                    </a:prstGeom>
                  </pic:spPr>
                </pic:pic>
              </a:graphicData>
            </a:graphic>
            <wp14:sizeRelH relativeFrom="page">
              <wp14:pctWidth>0</wp14:pctWidth>
            </wp14:sizeRelH>
            <wp14:sizeRelV relativeFrom="page">
              <wp14:pctHeight>0</wp14:pctHeight>
            </wp14:sizeRelV>
          </wp:anchor>
        </w:drawing>
      </w:r>
    </w:p>
    <w:p w14:paraId="27CFF8DC" w14:textId="02F96649" w:rsidR="00FE5DC0" w:rsidRDefault="000C22FC" w:rsidP="000C22FC">
      <w:pPr>
        <w:rPr>
          <w:rFonts w:ascii="Calibri" w:hAnsi="Calibri" w:cs="Calibri"/>
          <w:lang w:val="en-US"/>
        </w:rPr>
      </w:pPr>
      <w:r>
        <w:rPr>
          <w:rFonts w:ascii="Calibri" w:hAnsi="Calibri" w:cs="Calibri"/>
          <w:lang w:val="en-US"/>
        </w:rPr>
        <w:t xml:space="preserve">Merging by several columns: </w:t>
      </w:r>
    </w:p>
    <w:p w14:paraId="15328941" w14:textId="601C7337" w:rsidR="00521FCF" w:rsidRPr="00521FCF" w:rsidRDefault="000C22FC" w:rsidP="0022629E">
      <w:pPr>
        <w:pStyle w:val="Listenabsatz"/>
        <w:numPr>
          <w:ilvl w:val="0"/>
          <w:numId w:val="7"/>
        </w:numPr>
        <w:rPr>
          <w:rFonts w:ascii="Calibri" w:hAnsi="Calibri" w:cs="Calibri"/>
          <w:highlight w:val="cyan"/>
          <w:lang w:val="en-US"/>
        </w:rPr>
      </w:pPr>
      <w:proofErr w:type="gramStart"/>
      <w:r w:rsidRPr="004851C3">
        <w:rPr>
          <w:rFonts w:ascii="Calibri" w:hAnsi="Calibri" w:cs="Calibri"/>
          <w:highlight w:val="cyan"/>
          <w:lang w:val="en-US"/>
        </w:rPr>
        <w:t>merge(</w:t>
      </w:r>
      <w:proofErr w:type="gramEnd"/>
      <w:r w:rsidRPr="004851C3">
        <w:rPr>
          <w:rFonts w:ascii="Calibri" w:hAnsi="Calibri" w:cs="Calibri"/>
          <w:highlight w:val="cyan"/>
          <w:lang w:val="en-US"/>
        </w:rPr>
        <w:t>dt1, dt2, by=</w:t>
      </w:r>
      <w:r w:rsidRPr="004851C3">
        <w:rPr>
          <w:rFonts w:ascii="Calibri" w:hAnsi="Calibri" w:cs="Calibri"/>
          <w:b/>
          <w:bCs/>
          <w:highlight w:val="cyan"/>
          <w:lang w:val="en-US"/>
        </w:rPr>
        <w:t>c</w:t>
      </w:r>
      <w:r w:rsidRPr="004851C3">
        <w:rPr>
          <w:rFonts w:ascii="Calibri" w:hAnsi="Calibri" w:cs="Calibri"/>
          <w:highlight w:val="cyan"/>
          <w:lang w:val="en-US"/>
        </w:rPr>
        <w:t>("</w:t>
      </w:r>
      <w:proofErr w:type="spellStart"/>
      <w:r w:rsidRPr="004851C3">
        <w:rPr>
          <w:rFonts w:ascii="Calibri" w:hAnsi="Calibri" w:cs="Calibri"/>
          <w:highlight w:val="cyan"/>
          <w:lang w:val="en-US"/>
        </w:rPr>
        <w:t>firstname</w:t>
      </w:r>
      <w:proofErr w:type="spellEnd"/>
      <w:r w:rsidRPr="004851C3">
        <w:rPr>
          <w:rFonts w:ascii="Calibri" w:hAnsi="Calibri" w:cs="Calibri"/>
          <w:highlight w:val="cyan"/>
          <w:lang w:val="en-US"/>
        </w:rPr>
        <w:t>", "</w:t>
      </w:r>
      <w:proofErr w:type="spellStart"/>
      <w:r w:rsidRPr="004851C3">
        <w:rPr>
          <w:rFonts w:ascii="Calibri" w:hAnsi="Calibri" w:cs="Calibri"/>
          <w:highlight w:val="cyan"/>
          <w:lang w:val="en-US"/>
        </w:rPr>
        <w:t>lastname</w:t>
      </w:r>
      <w:proofErr w:type="spellEnd"/>
      <w:r w:rsidRPr="004851C3">
        <w:rPr>
          <w:rFonts w:ascii="Calibri" w:hAnsi="Calibri" w:cs="Calibri"/>
          <w:highlight w:val="cyan"/>
          <w:lang w:val="en-US"/>
        </w:rPr>
        <w:t>"))</w:t>
      </w:r>
    </w:p>
    <w:p w14:paraId="25035A6D" w14:textId="334E34F9" w:rsidR="005C7272" w:rsidRDefault="001B6D9D" w:rsidP="0022629E">
      <w:pPr>
        <w:pStyle w:val="Listenabsatz"/>
        <w:numPr>
          <w:ilvl w:val="0"/>
          <w:numId w:val="7"/>
        </w:numPr>
        <w:rPr>
          <w:rFonts w:ascii="Calibri" w:hAnsi="Calibri" w:cs="Calibri"/>
          <w:lang w:val="en-US"/>
        </w:rPr>
      </w:pPr>
      <w:r w:rsidRPr="00521FCF">
        <w:rPr>
          <w:rFonts w:ascii="Calibri" w:hAnsi="Calibri" w:cs="Calibri"/>
          <w:lang w:val="en-US"/>
        </w:rPr>
        <w:t xml:space="preserve">column names need to be </w:t>
      </w:r>
      <w:r w:rsidR="00521FCF">
        <w:rPr>
          <w:rFonts w:ascii="Calibri" w:hAnsi="Calibri" w:cs="Calibri"/>
          <w:lang w:val="en-US"/>
        </w:rPr>
        <w:t xml:space="preserve">named </w:t>
      </w:r>
      <w:r w:rsidRPr="00521FCF">
        <w:rPr>
          <w:rFonts w:ascii="Calibri" w:hAnsi="Calibri" w:cs="Calibri"/>
          <w:lang w:val="en-US"/>
        </w:rPr>
        <w:t>distinctly</w:t>
      </w:r>
      <w:r w:rsidR="00521FCF">
        <w:rPr>
          <w:rFonts w:ascii="Calibri" w:hAnsi="Calibri" w:cs="Calibri"/>
          <w:lang w:val="en-US"/>
        </w:rPr>
        <w:t xml:space="preserve"> </w:t>
      </w:r>
    </w:p>
    <w:p w14:paraId="42DBAE00" w14:textId="63AB24AC" w:rsidR="001B6D9D" w:rsidRPr="00521FCF" w:rsidRDefault="00521FCF" w:rsidP="005C7272">
      <w:pPr>
        <w:pStyle w:val="Listenabsatz"/>
        <w:numPr>
          <w:ilvl w:val="1"/>
          <w:numId w:val="7"/>
        </w:numPr>
        <w:rPr>
          <w:rFonts w:ascii="Calibri" w:hAnsi="Calibri" w:cs="Calibri"/>
          <w:lang w:val="en-US"/>
        </w:rPr>
      </w:pPr>
      <w:r w:rsidRPr="00521FCF">
        <w:rPr>
          <w:rFonts w:ascii="Calibri" w:hAnsi="Calibri" w:cs="Calibri"/>
          <w:lang w:val="en-US"/>
        </w:rPr>
        <w:sym w:font="Wingdings" w:char="F0E0"/>
      </w:r>
      <w:r>
        <w:rPr>
          <w:rFonts w:ascii="Calibri" w:hAnsi="Calibri" w:cs="Calibri"/>
          <w:lang w:val="en-US"/>
        </w:rPr>
        <w:t xml:space="preserve"> R produced when merging </w:t>
      </w:r>
      <w:proofErr w:type="spellStart"/>
      <w:r w:rsidR="005C7272">
        <w:rPr>
          <w:rFonts w:ascii="Calibri" w:hAnsi="Calibri" w:cs="Calibri"/>
          <w:lang w:val="en-US"/>
        </w:rPr>
        <w:t>colname</w:t>
      </w:r>
      <w:r w:rsidR="001B6D9D" w:rsidRPr="00521FCF">
        <w:rPr>
          <w:rFonts w:ascii="Calibri" w:hAnsi="Calibri" w:cs="Calibri"/>
          <w:lang w:val="en-US"/>
        </w:rPr>
        <w:t>.x</w:t>
      </w:r>
      <w:proofErr w:type="spellEnd"/>
      <w:r w:rsidR="001B6D9D" w:rsidRPr="00521FCF">
        <w:rPr>
          <w:rFonts w:ascii="Calibri" w:hAnsi="Calibri" w:cs="Calibri"/>
          <w:lang w:val="en-US"/>
        </w:rPr>
        <w:t xml:space="preserve"> &amp;</w:t>
      </w:r>
      <w:r w:rsidR="002D19B6">
        <w:rPr>
          <w:rFonts w:ascii="Calibri" w:hAnsi="Calibri" w:cs="Calibri"/>
          <w:lang w:val="en-US"/>
        </w:rPr>
        <w:t xml:space="preserve"> </w:t>
      </w:r>
      <w:proofErr w:type="spellStart"/>
      <w:proofErr w:type="gramStart"/>
      <w:r w:rsidR="002D19B6">
        <w:rPr>
          <w:rFonts w:ascii="Calibri" w:hAnsi="Calibri" w:cs="Calibri"/>
          <w:lang w:val="en-US"/>
        </w:rPr>
        <w:t>colname</w:t>
      </w:r>
      <w:r w:rsidR="001B6D9D" w:rsidRPr="00521FCF">
        <w:rPr>
          <w:rFonts w:ascii="Calibri" w:hAnsi="Calibri" w:cs="Calibri"/>
          <w:lang w:val="en-US"/>
        </w:rPr>
        <w:t>.y</w:t>
      </w:r>
      <w:proofErr w:type="spellEnd"/>
      <w:proofErr w:type="gramEnd"/>
    </w:p>
    <w:p w14:paraId="54BDB6C5" w14:textId="7DB726E9" w:rsidR="00B96FD2" w:rsidRPr="00E21E1B" w:rsidRDefault="00B96FD2" w:rsidP="0022629E">
      <w:pPr>
        <w:rPr>
          <w:rFonts w:ascii="Calibri" w:hAnsi="Calibri" w:cs="Calibri"/>
          <w:lang w:val="en-US"/>
        </w:rPr>
      </w:pPr>
    </w:p>
    <w:p w14:paraId="0D1993AA" w14:textId="2D682080" w:rsidR="000F1005" w:rsidRPr="00E21E1B" w:rsidRDefault="00BA502D" w:rsidP="0022629E">
      <w:pPr>
        <w:rPr>
          <w:rFonts w:ascii="Calibri" w:hAnsi="Calibri" w:cs="Calibri"/>
          <w:lang w:val="en-US"/>
        </w:rPr>
      </w:pPr>
      <w:r>
        <w:rPr>
          <w:rFonts w:ascii="Calibri" w:hAnsi="Calibri" w:cs="Calibri"/>
          <w:lang w:val="en-US"/>
        </w:rPr>
        <w:t xml:space="preserve">- </w:t>
      </w:r>
      <w:r w:rsidR="000F1005" w:rsidRPr="00E21E1B">
        <w:rPr>
          <w:rFonts w:ascii="Calibri" w:hAnsi="Calibri" w:cs="Calibri"/>
          <w:lang w:val="en-US"/>
        </w:rPr>
        <w:t xml:space="preserve">depending on your </w:t>
      </w:r>
      <w:r>
        <w:rPr>
          <w:rFonts w:ascii="Calibri" w:hAnsi="Calibri" w:cs="Calibri"/>
          <w:lang w:val="en-US"/>
        </w:rPr>
        <w:t>downstream analysis (focus)</w:t>
      </w:r>
      <w:r w:rsidR="000F1005" w:rsidRPr="00E21E1B">
        <w:rPr>
          <w:rFonts w:ascii="Calibri" w:hAnsi="Calibri" w:cs="Calibri"/>
          <w:lang w:val="en-US"/>
        </w:rPr>
        <w:t>, you can have a tidy representation</w:t>
      </w:r>
    </w:p>
    <w:p w14:paraId="738CA0AB" w14:textId="18F7B041" w:rsidR="00CC5C52" w:rsidRDefault="00CC5C52" w:rsidP="0022629E">
      <w:pPr>
        <w:rPr>
          <w:rFonts w:ascii="Calibri" w:hAnsi="Calibri" w:cs="Calibri"/>
          <w:lang w:val="en-US"/>
        </w:rPr>
      </w:pPr>
    </w:p>
    <w:p w14:paraId="2E5C5F66" w14:textId="31598DF0" w:rsidR="00CC5C52" w:rsidRDefault="00CC5C52" w:rsidP="00CC5C52">
      <w:pPr>
        <w:rPr>
          <w:rFonts w:ascii="Calibri" w:hAnsi="Calibri" w:cs="Calibri"/>
          <w:lang w:val="en-US"/>
        </w:rPr>
      </w:pPr>
      <w:r>
        <w:rPr>
          <w:rFonts w:ascii="Calibri" w:hAnsi="Calibri" w:cs="Calibri"/>
          <w:lang w:val="en-US"/>
        </w:rPr>
        <w:t xml:space="preserve">Database </w:t>
      </w:r>
      <w:r w:rsidRPr="00CC5C52">
        <w:rPr>
          <w:rFonts w:ascii="Calibri" w:hAnsi="Calibri" w:cs="Calibri"/>
          <w:b/>
          <w:bCs/>
          <w:lang w:val="en-US"/>
        </w:rPr>
        <w:t>Back-Ends</w:t>
      </w:r>
      <w:r>
        <w:rPr>
          <w:rFonts w:ascii="Calibri" w:hAnsi="Calibri" w:cs="Calibri"/>
          <w:lang w:val="en-US"/>
        </w:rPr>
        <w:t xml:space="preserve">: Maintaining a database </w:t>
      </w:r>
    </w:p>
    <w:p w14:paraId="7BB730F2" w14:textId="06A1B92E" w:rsidR="00CC5C52" w:rsidRPr="00CC5C52" w:rsidRDefault="00CC5C52" w:rsidP="00CC5C52">
      <w:pPr>
        <w:pStyle w:val="Listenabsatz"/>
        <w:numPr>
          <w:ilvl w:val="0"/>
          <w:numId w:val="7"/>
        </w:numPr>
        <w:rPr>
          <w:rFonts w:ascii="Calibri" w:hAnsi="Calibri" w:cs="Calibri"/>
          <w:lang w:val="en-US"/>
        </w:rPr>
      </w:pPr>
      <w:r w:rsidRPr="00CC5C52">
        <w:rPr>
          <w:rFonts w:ascii="Calibri" w:hAnsi="Calibri" w:cs="Calibri"/>
          <w:lang w:val="en-US"/>
        </w:rPr>
        <w:t>Normalized representations: no multiple types of observational units are stored in same table</w:t>
      </w:r>
    </w:p>
    <w:p w14:paraId="0FFFD031" w14:textId="757F313F" w:rsidR="00CC5C52" w:rsidRDefault="00CC5C52" w:rsidP="00CC5C52">
      <w:pPr>
        <w:pStyle w:val="Listenabsatz"/>
        <w:numPr>
          <w:ilvl w:val="1"/>
          <w:numId w:val="7"/>
        </w:numPr>
        <w:rPr>
          <w:rFonts w:ascii="Calibri" w:hAnsi="Calibri" w:cs="Calibri"/>
          <w:lang w:val="en-US"/>
        </w:rPr>
      </w:pPr>
      <w:r>
        <w:rPr>
          <w:rFonts w:ascii="Calibri" w:hAnsi="Calibri" w:cs="Calibri"/>
          <w:lang w:val="en-US"/>
        </w:rPr>
        <w:t>facilitates maintenance of the data consistency by reducing redundancy</w:t>
      </w:r>
    </w:p>
    <w:p w14:paraId="58568E3C" w14:textId="2A1D4F71" w:rsidR="00CC5C52" w:rsidRPr="00D153B8" w:rsidRDefault="0091472F" w:rsidP="00CC5C52">
      <w:pPr>
        <w:pStyle w:val="Listenabsatz"/>
        <w:numPr>
          <w:ilvl w:val="0"/>
          <w:numId w:val="7"/>
        </w:numPr>
        <w:rPr>
          <w:rFonts w:ascii="Calibri" w:hAnsi="Calibri" w:cs="Calibri"/>
          <w:sz w:val="18"/>
          <w:szCs w:val="18"/>
          <w:lang w:val="en-US"/>
        </w:rPr>
      </w:pPr>
      <w:r w:rsidRPr="0091472F">
        <w:rPr>
          <w:rFonts w:ascii="Calibri" w:hAnsi="Calibri" w:cs="Calibri"/>
          <w:i/>
          <w:iCs/>
          <w:sz w:val="18"/>
          <w:szCs w:val="18"/>
          <w:lang w:val="en-US"/>
        </w:rPr>
        <w:t>Entering</w:t>
      </w:r>
      <w:r w:rsidRPr="0091472F">
        <w:rPr>
          <w:rFonts w:ascii="Calibri" w:hAnsi="Calibri" w:cs="Calibri"/>
          <w:sz w:val="18"/>
          <w:szCs w:val="18"/>
          <w:lang w:val="en-US"/>
        </w:rPr>
        <w:t xml:space="preserve"> data still in back-end </w:t>
      </w:r>
    </w:p>
    <w:p w14:paraId="41B6EE64" w14:textId="6F5613F0" w:rsidR="0091472F" w:rsidRPr="0091472F" w:rsidRDefault="00CC5C52" w:rsidP="00CC5C52">
      <w:pPr>
        <w:rPr>
          <w:rFonts w:ascii="Calibri" w:hAnsi="Calibri" w:cs="Calibri"/>
          <w:lang w:val="en-US"/>
        </w:rPr>
      </w:pPr>
      <w:r w:rsidRPr="00CC5C52">
        <w:rPr>
          <w:rFonts w:ascii="Calibri" w:hAnsi="Calibri" w:cs="Calibri"/>
          <w:b/>
          <w:bCs/>
          <w:lang w:val="en-US"/>
        </w:rPr>
        <w:t xml:space="preserve">Data Analysis </w:t>
      </w:r>
      <w:r w:rsidR="0091472F">
        <w:rPr>
          <w:rFonts w:ascii="Calibri" w:hAnsi="Calibri" w:cs="Calibri"/>
          <w:b/>
          <w:bCs/>
          <w:lang w:val="en-US"/>
        </w:rPr>
        <w:t xml:space="preserve">(R) </w:t>
      </w:r>
      <w:r w:rsidRPr="00CC5C52">
        <w:rPr>
          <w:rFonts w:ascii="Calibri" w:hAnsi="Calibri" w:cs="Calibri"/>
          <w:b/>
          <w:bCs/>
          <w:lang w:val="en-US"/>
        </w:rPr>
        <w:t>is Front-end:</w:t>
      </w:r>
      <w:r w:rsidR="0091472F">
        <w:rPr>
          <w:rFonts w:ascii="Calibri" w:hAnsi="Calibri" w:cs="Calibri"/>
          <w:b/>
          <w:bCs/>
          <w:lang w:val="en-US"/>
        </w:rPr>
        <w:t xml:space="preserve"> </w:t>
      </w:r>
      <w:r w:rsidR="0091472F">
        <w:rPr>
          <w:rFonts w:ascii="Calibri" w:hAnsi="Calibri" w:cs="Calibri"/>
          <w:lang w:val="en-US"/>
        </w:rPr>
        <w:t>Ready.to-use format</w:t>
      </w:r>
    </w:p>
    <w:p w14:paraId="62B4CDBB" w14:textId="6A8ED7F1" w:rsidR="0091472F" w:rsidRPr="0091472F" w:rsidRDefault="0091472F" w:rsidP="0091472F">
      <w:pPr>
        <w:pStyle w:val="Listenabsatz"/>
        <w:numPr>
          <w:ilvl w:val="0"/>
          <w:numId w:val="7"/>
        </w:numPr>
        <w:rPr>
          <w:rFonts w:ascii="Calibri" w:hAnsi="Calibri" w:cs="Calibri"/>
          <w:lang w:val="en-US"/>
        </w:rPr>
      </w:pPr>
      <w:r>
        <w:rPr>
          <w:rFonts w:ascii="Calibri" w:hAnsi="Calibri" w:cs="Calibri"/>
          <w:lang w:val="en-US"/>
        </w:rPr>
        <w:t xml:space="preserve">No normalization needed </w:t>
      </w:r>
      <w:r w:rsidRPr="0013605D">
        <w:rPr>
          <w:rFonts w:ascii="Calibri" w:hAnsi="Calibri" w:cs="Calibri"/>
        </w:rPr>
        <w:sym w:font="Wingdings" w:char="F0E0"/>
      </w:r>
      <w:r w:rsidRPr="00E21E1B">
        <w:rPr>
          <w:rFonts w:ascii="Calibri" w:hAnsi="Calibri" w:cs="Calibri"/>
          <w:lang w:val="en-US"/>
        </w:rPr>
        <w:t xml:space="preserve"> we want to visualize and work on data, more practical to have mergers and have some redundant information for better analytics and visualization</w:t>
      </w:r>
    </w:p>
    <w:p w14:paraId="5E35B28B" w14:textId="55FFDBCC" w:rsidR="0091472F" w:rsidRDefault="0091472F" w:rsidP="0091472F">
      <w:pPr>
        <w:pStyle w:val="Listenabsatz"/>
        <w:numPr>
          <w:ilvl w:val="0"/>
          <w:numId w:val="7"/>
        </w:numPr>
        <w:rPr>
          <w:rFonts w:ascii="Calibri" w:hAnsi="Calibri" w:cs="Calibri"/>
          <w:lang w:val="en-US"/>
        </w:rPr>
      </w:pPr>
      <w:r>
        <w:rPr>
          <w:rFonts w:ascii="Calibri" w:hAnsi="Calibri" w:cs="Calibri"/>
          <w:lang w:val="en-US"/>
        </w:rPr>
        <w:t xml:space="preserve">merge table useful and common denominator of multiple analysis  </w:t>
      </w:r>
    </w:p>
    <w:p w14:paraId="5DCE545E" w14:textId="0036532E" w:rsidR="000D43B0" w:rsidRPr="0091472F" w:rsidRDefault="0091472F" w:rsidP="0091472F">
      <w:pPr>
        <w:pStyle w:val="Listenabsatz"/>
        <w:numPr>
          <w:ilvl w:val="0"/>
          <w:numId w:val="7"/>
        </w:numPr>
        <w:rPr>
          <w:rFonts w:ascii="Calibri" w:hAnsi="Calibri" w:cs="Calibri"/>
          <w:lang w:val="en-US"/>
        </w:rPr>
      </w:pPr>
      <w:r>
        <w:rPr>
          <w:rFonts w:ascii="Calibri" w:hAnsi="Calibri" w:cs="Calibri"/>
          <w:lang w:val="en-US"/>
        </w:rPr>
        <w:t>W</w:t>
      </w:r>
      <w:r w:rsidR="000D43B0" w:rsidRPr="0091472F">
        <w:rPr>
          <w:rFonts w:ascii="Calibri" w:hAnsi="Calibri" w:cs="Calibri"/>
          <w:lang w:val="en-US"/>
        </w:rPr>
        <w:t xml:space="preserve">ant to combine multiple tables, initially separated in the </w:t>
      </w:r>
      <w:proofErr w:type="gramStart"/>
      <w:r w:rsidR="000D43B0" w:rsidRPr="0091472F">
        <w:rPr>
          <w:rFonts w:ascii="Calibri" w:hAnsi="Calibri" w:cs="Calibri"/>
          <w:lang w:val="en-US"/>
        </w:rPr>
        <w:t>back-end</w:t>
      </w:r>
      <w:proofErr w:type="gramEnd"/>
      <w:r w:rsidR="000D43B0" w:rsidRPr="0091472F">
        <w:rPr>
          <w:rFonts w:ascii="Calibri" w:hAnsi="Calibri" w:cs="Calibri"/>
          <w:lang w:val="en-US"/>
        </w:rPr>
        <w:t xml:space="preserve">, even if information is replicated </w:t>
      </w:r>
    </w:p>
    <w:p w14:paraId="4F8784C5" w14:textId="77777777" w:rsidR="00F01EE6" w:rsidRPr="0013605D" w:rsidRDefault="00F01EE6" w:rsidP="00B37683">
      <w:pPr>
        <w:pStyle w:val="Listenabsatz"/>
        <w:numPr>
          <w:ilvl w:val="0"/>
          <w:numId w:val="7"/>
        </w:numPr>
        <w:rPr>
          <w:rFonts w:ascii="Calibri" w:hAnsi="Calibri" w:cs="Calibri"/>
        </w:rPr>
      </w:pPr>
      <w:proofErr w:type="spellStart"/>
      <w:r w:rsidRPr="0013605D">
        <w:rPr>
          <w:rFonts w:ascii="Calibri" w:hAnsi="Calibri" w:cs="Calibri"/>
        </w:rPr>
        <w:lastRenderedPageBreak/>
        <w:t>Always</w:t>
      </w:r>
      <w:proofErr w:type="spellEnd"/>
      <w:r w:rsidRPr="0013605D">
        <w:rPr>
          <w:rFonts w:ascii="Calibri" w:hAnsi="Calibri" w:cs="Calibri"/>
        </w:rPr>
        <w:t xml:space="preserve"> </w:t>
      </w:r>
      <w:proofErr w:type="spellStart"/>
      <w:r w:rsidRPr="0013605D">
        <w:rPr>
          <w:rFonts w:ascii="Calibri" w:hAnsi="Calibri" w:cs="Calibri"/>
        </w:rPr>
        <w:t>want</w:t>
      </w:r>
      <w:proofErr w:type="spellEnd"/>
      <w:r w:rsidRPr="0013605D">
        <w:rPr>
          <w:rFonts w:ascii="Calibri" w:hAnsi="Calibri" w:cs="Calibri"/>
        </w:rPr>
        <w:t xml:space="preserve"> </w:t>
      </w:r>
      <w:proofErr w:type="spellStart"/>
      <w:r w:rsidRPr="0013605D">
        <w:rPr>
          <w:rFonts w:ascii="Calibri" w:hAnsi="Calibri" w:cs="Calibri"/>
        </w:rPr>
        <w:t>column</w:t>
      </w:r>
      <w:proofErr w:type="spellEnd"/>
      <w:r w:rsidRPr="0013605D">
        <w:rPr>
          <w:rFonts w:ascii="Calibri" w:hAnsi="Calibri" w:cs="Calibri"/>
        </w:rPr>
        <w:t xml:space="preserve"> </w:t>
      </w:r>
      <w:proofErr w:type="spellStart"/>
      <w:r w:rsidRPr="0013605D">
        <w:rPr>
          <w:rFonts w:ascii="Calibri" w:hAnsi="Calibri" w:cs="Calibri"/>
        </w:rPr>
        <w:t>denominator</w:t>
      </w:r>
      <w:proofErr w:type="spellEnd"/>
    </w:p>
    <w:p w14:paraId="0EBD54F7" w14:textId="6E13CA51" w:rsidR="00937B57" w:rsidRDefault="00F01EE6" w:rsidP="00937B57">
      <w:pPr>
        <w:pStyle w:val="Listenabsatz"/>
        <w:numPr>
          <w:ilvl w:val="0"/>
          <w:numId w:val="7"/>
        </w:numPr>
        <w:rPr>
          <w:rFonts w:ascii="Calibri" w:hAnsi="Calibri" w:cs="Calibri"/>
          <w:lang w:val="en-US"/>
        </w:rPr>
      </w:pPr>
      <w:r w:rsidRPr="00E21E1B">
        <w:rPr>
          <w:rFonts w:ascii="Calibri" w:hAnsi="Calibri" w:cs="Calibri"/>
          <w:lang w:val="en-US"/>
        </w:rPr>
        <w:t xml:space="preserve">On front end, don’t need normalized data </w:t>
      </w:r>
    </w:p>
    <w:p w14:paraId="10713DE8" w14:textId="74EC7A0E" w:rsidR="00937B57" w:rsidRPr="00466C61" w:rsidRDefault="0091472F">
      <w:pPr>
        <w:rPr>
          <w:rFonts w:ascii="Calibri" w:hAnsi="Calibri" w:cs="Calibri"/>
          <w:lang w:val="en-US"/>
        </w:rPr>
      </w:pPr>
      <w:r w:rsidRPr="0091472F">
        <w:rPr>
          <w:rFonts w:ascii="Calibri" w:hAnsi="Calibri" w:cs="Calibri"/>
          <w:lang w:val="en-US"/>
        </w:rPr>
        <w:sym w:font="Wingdings" w:char="F0E0"/>
      </w:r>
      <w:r>
        <w:rPr>
          <w:rFonts w:ascii="Calibri" w:hAnsi="Calibri" w:cs="Calibri"/>
          <w:lang w:val="en-US"/>
        </w:rPr>
        <w:t xml:space="preserve"> Choice of representation (normalized or not) depends on context (back or front-end)</w:t>
      </w:r>
    </w:p>
    <w:p w14:paraId="6360AD45" w14:textId="77777777" w:rsidR="00937B57" w:rsidRPr="0091472F" w:rsidRDefault="00937B57" w:rsidP="00937B57">
      <w:pPr>
        <w:pStyle w:val="berschrift1"/>
        <w:rPr>
          <w:rFonts w:ascii="Calibri" w:hAnsi="Calibri" w:cs="Calibri"/>
          <w:lang w:val="en-US"/>
        </w:rPr>
      </w:pPr>
      <w:r w:rsidRPr="0091472F">
        <w:rPr>
          <w:rFonts w:ascii="Calibri" w:hAnsi="Calibri" w:cs="Calibri"/>
          <w:lang w:val="en-US"/>
        </w:rPr>
        <w:t>IV. Low Dimension Visualization</w:t>
      </w:r>
    </w:p>
    <w:p w14:paraId="0EE40E8E" w14:textId="77777777" w:rsidR="00C455AD" w:rsidRPr="0091472F" w:rsidRDefault="00C455AD" w:rsidP="00C455AD">
      <w:pPr>
        <w:rPr>
          <w:rFonts w:ascii="Calibri" w:hAnsi="Calibri" w:cs="Calibri"/>
          <w:lang w:val="en-US"/>
        </w:rPr>
      </w:pPr>
    </w:p>
    <w:p w14:paraId="5E0F12EF" w14:textId="77777777" w:rsidR="00C455AD" w:rsidRPr="00E21E1B" w:rsidRDefault="00C455AD" w:rsidP="0059787B">
      <w:pPr>
        <w:pStyle w:val="Listenabsatz"/>
        <w:numPr>
          <w:ilvl w:val="0"/>
          <w:numId w:val="7"/>
        </w:numPr>
        <w:ind w:left="426" w:hanging="284"/>
        <w:rPr>
          <w:rFonts w:ascii="Calibri" w:hAnsi="Calibri" w:cs="Calibri"/>
          <w:lang w:val="en-US"/>
        </w:rPr>
      </w:pPr>
      <w:r w:rsidRPr="00E21E1B">
        <w:rPr>
          <w:rFonts w:ascii="Calibri" w:hAnsi="Calibri" w:cs="Calibri"/>
          <w:lang w:val="en-US"/>
        </w:rPr>
        <w:t>Scientific Method: Observation, Question, Hypothesis, Experiment, Analysis, Conclusion</w:t>
      </w:r>
    </w:p>
    <w:p w14:paraId="03564141" w14:textId="77777777" w:rsidR="0006632D" w:rsidRPr="0013605D" w:rsidRDefault="0006632D" w:rsidP="0059787B">
      <w:pPr>
        <w:pStyle w:val="Listenabsatz"/>
        <w:numPr>
          <w:ilvl w:val="0"/>
          <w:numId w:val="7"/>
        </w:numPr>
        <w:ind w:left="426" w:hanging="284"/>
        <w:rPr>
          <w:rFonts w:ascii="Calibri" w:hAnsi="Calibri" w:cs="Calibri"/>
          <w:b/>
          <w:bCs/>
        </w:rPr>
      </w:pPr>
      <w:r w:rsidRPr="0013605D">
        <w:rPr>
          <w:rFonts w:ascii="Calibri" w:hAnsi="Calibri" w:cs="Calibri"/>
          <w:b/>
          <w:bCs/>
        </w:rPr>
        <w:t xml:space="preserve">Summary </w:t>
      </w:r>
      <w:proofErr w:type="spellStart"/>
      <w:r w:rsidRPr="0013605D">
        <w:rPr>
          <w:rFonts w:ascii="Calibri" w:hAnsi="Calibri" w:cs="Calibri"/>
          <w:b/>
          <w:bCs/>
        </w:rPr>
        <w:t>statistics</w:t>
      </w:r>
      <w:proofErr w:type="spellEnd"/>
      <w:r w:rsidRPr="0013605D">
        <w:rPr>
          <w:rFonts w:ascii="Calibri" w:hAnsi="Calibri" w:cs="Calibri"/>
          <w:b/>
          <w:bCs/>
        </w:rPr>
        <w:t xml:space="preserve"> lose </w:t>
      </w:r>
      <w:proofErr w:type="spellStart"/>
      <w:r w:rsidRPr="0013605D">
        <w:rPr>
          <w:rFonts w:ascii="Calibri" w:hAnsi="Calibri" w:cs="Calibri"/>
          <w:b/>
          <w:bCs/>
        </w:rPr>
        <w:t>information</w:t>
      </w:r>
      <w:proofErr w:type="spellEnd"/>
    </w:p>
    <w:p w14:paraId="45CB51BD" w14:textId="7AC4B974" w:rsidR="00662ED2" w:rsidRDefault="00662ED2" w:rsidP="00662ED2">
      <w:pPr>
        <w:pStyle w:val="Listenabsatz"/>
        <w:numPr>
          <w:ilvl w:val="0"/>
          <w:numId w:val="7"/>
        </w:numPr>
        <w:ind w:left="426" w:hanging="284"/>
        <w:rPr>
          <w:rFonts w:ascii="Calibri" w:hAnsi="Calibri" w:cs="Calibri"/>
          <w:lang w:val="en-US"/>
        </w:rPr>
      </w:pPr>
      <w:r>
        <w:rPr>
          <w:rFonts w:ascii="Calibri" w:hAnsi="Calibri" w:cs="Calibri"/>
          <w:lang w:val="en-US"/>
        </w:rPr>
        <w:t>Plotting allows to:</w:t>
      </w:r>
    </w:p>
    <w:p w14:paraId="680B8C8D" w14:textId="435B5B81" w:rsidR="00662ED2" w:rsidRDefault="00662ED2" w:rsidP="00662ED2">
      <w:pPr>
        <w:pStyle w:val="Listenabsatz"/>
        <w:numPr>
          <w:ilvl w:val="1"/>
          <w:numId w:val="7"/>
        </w:numPr>
        <w:rPr>
          <w:rFonts w:ascii="Calibri" w:hAnsi="Calibri" w:cs="Calibri"/>
          <w:lang w:val="en-US"/>
        </w:rPr>
      </w:pPr>
      <w:r>
        <w:rPr>
          <w:rFonts w:ascii="Calibri" w:hAnsi="Calibri" w:cs="Calibri"/>
          <w:lang w:val="en-US"/>
        </w:rPr>
        <w:t>Facilitates making new observations</w:t>
      </w:r>
    </w:p>
    <w:p w14:paraId="08086CE2" w14:textId="77777777" w:rsidR="00662ED2" w:rsidRDefault="00662ED2" w:rsidP="00662ED2">
      <w:pPr>
        <w:pStyle w:val="Listenabsatz"/>
        <w:numPr>
          <w:ilvl w:val="1"/>
          <w:numId w:val="7"/>
        </w:numPr>
        <w:rPr>
          <w:rFonts w:ascii="Calibri" w:hAnsi="Calibri" w:cs="Calibri"/>
          <w:lang w:val="en-US"/>
        </w:rPr>
      </w:pPr>
      <w:r>
        <w:rPr>
          <w:rFonts w:ascii="Calibri" w:hAnsi="Calibri" w:cs="Calibri"/>
          <w:lang w:val="en-US"/>
        </w:rPr>
        <w:t>Facilitates communicating findings</w:t>
      </w:r>
    </w:p>
    <w:p w14:paraId="7CAAD1F7" w14:textId="65F06AC0" w:rsidR="00662ED2" w:rsidRPr="00662ED2" w:rsidRDefault="00662ED2" w:rsidP="00662ED2">
      <w:pPr>
        <w:pStyle w:val="Listenabsatz"/>
        <w:numPr>
          <w:ilvl w:val="1"/>
          <w:numId w:val="7"/>
        </w:numPr>
        <w:rPr>
          <w:rFonts w:ascii="Calibri" w:hAnsi="Calibri" w:cs="Calibri"/>
          <w:lang w:val="en-US"/>
        </w:rPr>
      </w:pPr>
      <w:r>
        <w:rPr>
          <w:rFonts w:ascii="Calibri" w:hAnsi="Calibri" w:cs="Calibri"/>
          <w:lang w:val="en-US"/>
        </w:rPr>
        <w:t xml:space="preserve">Helps debugging code or identifying bugs </w:t>
      </w:r>
      <w:proofErr w:type="gramStart"/>
      <w:r>
        <w:rPr>
          <w:rFonts w:ascii="Calibri" w:hAnsi="Calibri" w:cs="Calibri"/>
          <w:lang w:val="en-US"/>
        </w:rPr>
        <w:t>In</w:t>
      </w:r>
      <w:proofErr w:type="gramEnd"/>
      <w:r>
        <w:rPr>
          <w:rFonts w:ascii="Calibri" w:hAnsi="Calibri" w:cs="Calibri"/>
          <w:lang w:val="en-US"/>
        </w:rPr>
        <w:t xml:space="preserve"> the data (wrong entries, outliers) </w:t>
      </w:r>
    </w:p>
    <w:p w14:paraId="4A33B4FC" w14:textId="77777777" w:rsidR="0006632D" w:rsidRPr="00E21E1B" w:rsidRDefault="0006632D" w:rsidP="0006632D">
      <w:pPr>
        <w:rPr>
          <w:rFonts w:ascii="Calibri" w:hAnsi="Calibri" w:cs="Calibri"/>
          <w:lang w:val="en-US"/>
        </w:rPr>
      </w:pPr>
    </w:p>
    <w:p w14:paraId="3CB3097B" w14:textId="2768E149" w:rsidR="0006632D" w:rsidRPr="0032119F" w:rsidRDefault="0006632D" w:rsidP="0032119F">
      <w:pPr>
        <w:rPr>
          <w:rFonts w:ascii="Calibri" w:hAnsi="Calibri" w:cs="Calibri"/>
          <w:lang w:val="en-US"/>
        </w:rPr>
      </w:pPr>
      <w:r w:rsidRPr="0032119F">
        <w:rPr>
          <w:rFonts w:ascii="Calibri" w:hAnsi="Calibri" w:cs="Calibri"/>
          <w:b/>
          <w:bCs/>
          <w:lang w:val="en-US"/>
        </w:rPr>
        <w:t>Grammar of graphics:</w:t>
      </w:r>
      <w:r w:rsidRPr="0032119F">
        <w:rPr>
          <w:rFonts w:ascii="Calibri" w:hAnsi="Calibri" w:cs="Calibri"/>
          <w:lang w:val="en-US"/>
        </w:rPr>
        <w:t xml:space="preserve"> </w:t>
      </w:r>
      <w:r w:rsidR="00900363" w:rsidRPr="0032119F">
        <w:rPr>
          <w:rFonts w:ascii="Calibri" w:hAnsi="Calibri" w:cs="Calibri"/>
          <w:lang w:val="en-US"/>
        </w:rPr>
        <w:t xml:space="preserve">Visualization theory: </w:t>
      </w:r>
      <w:r w:rsidRPr="0032119F">
        <w:rPr>
          <w:rFonts w:ascii="Calibri" w:hAnsi="Calibri" w:cs="Calibri"/>
          <w:lang w:val="en-US"/>
        </w:rPr>
        <w:t xml:space="preserve">makes code reusable and more maintainable </w:t>
      </w:r>
    </w:p>
    <w:p w14:paraId="3B7F76AC" w14:textId="77777777" w:rsidR="0006632D" w:rsidRPr="0013605D" w:rsidRDefault="0006632D" w:rsidP="00BB5250">
      <w:pPr>
        <w:pStyle w:val="Listenabsatz"/>
        <w:numPr>
          <w:ilvl w:val="3"/>
          <w:numId w:val="7"/>
        </w:numPr>
        <w:tabs>
          <w:tab w:val="left" w:pos="567"/>
        </w:tabs>
        <w:ind w:left="993" w:hanging="328"/>
        <w:rPr>
          <w:rFonts w:ascii="Calibri" w:hAnsi="Calibri" w:cs="Calibri"/>
        </w:rPr>
      </w:pPr>
      <w:r w:rsidRPr="0013605D">
        <w:rPr>
          <w:rFonts w:ascii="Calibri" w:hAnsi="Calibri" w:cs="Calibri"/>
        </w:rPr>
        <w:t xml:space="preserve">Separate </w:t>
      </w:r>
      <w:proofErr w:type="spellStart"/>
      <w:r w:rsidRPr="0013605D">
        <w:rPr>
          <w:rFonts w:ascii="Calibri" w:hAnsi="Calibri" w:cs="Calibri"/>
        </w:rPr>
        <w:t>data</w:t>
      </w:r>
      <w:proofErr w:type="spellEnd"/>
      <w:r w:rsidRPr="0013605D">
        <w:rPr>
          <w:rFonts w:ascii="Calibri" w:hAnsi="Calibri" w:cs="Calibri"/>
        </w:rPr>
        <w:t xml:space="preserve"> </w:t>
      </w:r>
      <w:proofErr w:type="spellStart"/>
      <w:r w:rsidRPr="0013605D">
        <w:rPr>
          <w:rFonts w:ascii="Calibri" w:hAnsi="Calibri" w:cs="Calibri"/>
        </w:rPr>
        <w:t>from</w:t>
      </w:r>
      <w:proofErr w:type="spellEnd"/>
      <w:r w:rsidRPr="0013605D">
        <w:rPr>
          <w:rFonts w:ascii="Calibri" w:hAnsi="Calibri" w:cs="Calibri"/>
        </w:rPr>
        <w:t xml:space="preserve"> </w:t>
      </w:r>
      <w:proofErr w:type="spellStart"/>
      <w:r w:rsidRPr="0013605D">
        <w:rPr>
          <w:rFonts w:ascii="Calibri" w:hAnsi="Calibri" w:cs="Calibri"/>
        </w:rPr>
        <w:t>aesthetics</w:t>
      </w:r>
      <w:proofErr w:type="spellEnd"/>
      <w:r w:rsidRPr="0013605D">
        <w:rPr>
          <w:rFonts w:ascii="Calibri" w:hAnsi="Calibri" w:cs="Calibri"/>
        </w:rPr>
        <w:t xml:space="preserve"> </w:t>
      </w:r>
    </w:p>
    <w:p w14:paraId="23F866CC" w14:textId="77777777" w:rsidR="0006632D" w:rsidRPr="0013605D" w:rsidRDefault="0006632D" w:rsidP="00BB5250">
      <w:pPr>
        <w:pStyle w:val="Listenabsatz"/>
        <w:numPr>
          <w:ilvl w:val="3"/>
          <w:numId w:val="7"/>
        </w:numPr>
        <w:tabs>
          <w:tab w:val="left" w:pos="567"/>
        </w:tabs>
        <w:ind w:left="993" w:hanging="328"/>
        <w:rPr>
          <w:rFonts w:ascii="Calibri" w:hAnsi="Calibri" w:cs="Calibri"/>
        </w:rPr>
      </w:pPr>
      <w:r w:rsidRPr="0013605D">
        <w:rPr>
          <w:rFonts w:ascii="Calibri" w:hAnsi="Calibri" w:cs="Calibri"/>
        </w:rPr>
        <w:t>Definition of common plot elements</w:t>
      </w:r>
    </w:p>
    <w:p w14:paraId="0B8C7070" w14:textId="3DBC4EF6" w:rsidR="0006632D" w:rsidRPr="0032119F" w:rsidRDefault="0006632D" w:rsidP="00BB5250">
      <w:pPr>
        <w:pStyle w:val="Listenabsatz"/>
        <w:numPr>
          <w:ilvl w:val="3"/>
          <w:numId w:val="7"/>
        </w:numPr>
        <w:tabs>
          <w:tab w:val="left" w:pos="567"/>
        </w:tabs>
        <w:ind w:left="993" w:hanging="328"/>
        <w:rPr>
          <w:rFonts w:ascii="Calibri" w:hAnsi="Calibri" w:cs="Calibri"/>
          <w:lang w:val="en-US"/>
        </w:rPr>
      </w:pPr>
      <w:r w:rsidRPr="0032119F">
        <w:rPr>
          <w:rFonts w:ascii="Calibri" w:hAnsi="Calibri" w:cs="Calibri"/>
          <w:lang w:val="en-US"/>
        </w:rPr>
        <w:t xml:space="preserve">Composition of these common elements </w:t>
      </w:r>
      <w:r w:rsidR="0032119F" w:rsidRPr="0032119F">
        <w:rPr>
          <w:rFonts w:ascii="Calibri" w:hAnsi="Calibri" w:cs="Calibri"/>
          <w:lang w:val="en-US"/>
        </w:rPr>
        <w:t>(</w:t>
      </w:r>
      <w:r w:rsidR="0032119F">
        <w:rPr>
          <w:rFonts w:ascii="Calibri" w:hAnsi="Calibri" w:cs="Calibri"/>
          <w:lang w:val="en-US"/>
        </w:rPr>
        <w:t xml:space="preserve">combine elements as </w:t>
      </w:r>
      <w:r w:rsidR="0032119F" w:rsidRPr="002941B9">
        <w:rPr>
          <w:rFonts w:ascii="Calibri" w:hAnsi="Calibri" w:cs="Calibri"/>
          <w:b/>
          <w:bCs/>
          <w:lang w:val="en-US"/>
        </w:rPr>
        <w:t>layers</w:t>
      </w:r>
      <w:r w:rsidR="0032119F">
        <w:rPr>
          <w:rFonts w:ascii="Calibri" w:hAnsi="Calibri" w:cs="Calibri"/>
          <w:lang w:val="en-US"/>
        </w:rPr>
        <w:t>)</w:t>
      </w:r>
    </w:p>
    <w:p w14:paraId="23872B8E" w14:textId="44DAB8B4" w:rsidR="00815F40" w:rsidRPr="0013605D" w:rsidRDefault="0029507A" w:rsidP="00815F40">
      <w:pPr>
        <w:tabs>
          <w:tab w:val="left" w:pos="567"/>
        </w:tabs>
        <w:rPr>
          <w:rFonts w:ascii="Calibri" w:hAnsi="Calibri" w:cs="Calibri"/>
        </w:rPr>
      </w:pPr>
      <w:r w:rsidRPr="0029507A">
        <w:rPr>
          <w:rFonts w:ascii="Calibri" w:hAnsi="Calibri" w:cs="Calibri"/>
          <w:b/>
          <w:bCs/>
        </w:rPr>
        <w:sym w:font="Wingdings" w:char="F0E0"/>
      </w:r>
      <w:r>
        <w:rPr>
          <w:rFonts w:ascii="Calibri" w:hAnsi="Calibri" w:cs="Calibri"/>
          <w:b/>
          <w:bCs/>
        </w:rPr>
        <w:t xml:space="preserve"> </w:t>
      </w:r>
      <w:proofErr w:type="spellStart"/>
      <w:r w:rsidR="00815F40" w:rsidRPr="0005488F">
        <w:rPr>
          <w:rFonts w:ascii="Calibri" w:hAnsi="Calibri" w:cs="Calibri"/>
          <w:i/>
          <w:iCs/>
        </w:rPr>
        <w:t>Always</w:t>
      </w:r>
      <w:proofErr w:type="spellEnd"/>
      <w:r w:rsidR="00815F40" w:rsidRPr="0013605D">
        <w:rPr>
          <w:rFonts w:ascii="Calibri" w:hAnsi="Calibri" w:cs="Calibri"/>
        </w:rPr>
        <w:t xml:space="preserve"> </w:t>
      </w:r>
      <w:proofErr w:type="spellStart"/>
      <w:r w:rsidR="00815F40" w:rsidRPr="0013605D">
        <w:rPr>
          <w:rFonts w:ascii="Calibri" w:hAnsi="Calibri" w:cs="Calibri"/>
        </w:rPr>
        <w:t>need</w:t>
      </w:r>
      <w:proofErr w:type="spellEnd"/>
      <w:r w:rsidR="00815F40" w:rsidRPr="0013605D">
        <w:rPr>
          <w:rFonts w:ascii="Calibri" w:hAnsi="Calibri" w:cs="Calibri"/>
        </w:rPr>
        <w:t xml:space="preserve"> 3 </w:t>
      </w:r>
      <w:proofErr w:type="spellStart"/>
      <w:r w:rsidR="00815F40" w:rsidRPr="0013605D">
        <w:rPr>
          <w:rFonts w:ascii="Calibri" w:hAnsi="Calibri" w:cs="Calibri"/>
        </w:rPr>
        <w:t>layers</w:t>
      </w:r>
      <w:proofErr w:type="spellEnd"/>
      <w:r w:rsidR="00815F40" w:rsidRPr="0013605D">
        <w:rPr>
          <w:rFonts w:ascii="Calibri" w:hAnsi="Calibri" w:cs="Calibri"/>
        </w:rPr>
        <w:t>:</w:t>
      </w:r>
    </w:p>
    <w:p w14:paraId="139EAB99" w14:textId="3D38E2ED" w:rsidR="00815F40" w:rsidRPr="00931737" w:rsidRDefault="00815F40" w:rsidP="00815F40">
      <w:pPr>
        <w:pStyle w:val="Listenabsatz"/>
        <w:numPr>
          <w:ilvl w:val="0"/>
          <w:numId w:val="10"/>
        </w:numPr>
        <w:tabs>
          <w:tab w:val="left" w:pos="567"/>
        </w:tabs>
        <w:rPr>
          <w:rFonts w:ascii="Calibri" w:hAnsi="Calibri" w:cs="Calibri"/>
          <w:b/>
          <w:bCs/>
        </w:rPr>
      </w:pPr>
      <w:r w:rsidRPr="00931737">
        <w:rPr>
          <w:rFonts w:ascii="Calibri" w:hAnsi="Calibri" w:cs="Calibri"/>
          <w:b/>
          <w:bCs/>
        </w:rPr>
        <w:t xml:space="preserve">Data </w:t>
      </w:r>
    </w:p>
    <w:p w14:paraId="4929CB39" w14:textId="3EF9E944" w:rsidR="00815F40" w:rsidRPr="00E21E1B" w:rsidRDefault="00815F40" w:rsidP="00815F40">
      <w:pPr>
        <w:pStyle w:val="Listenabsatz"/>
        <w:numPr>
          <w:ilvl w:val="0"/>
          <w:numId w:val="10"/>
        </w:numPr>
        <w:tabs>
          <w:tab w:val="left" w:pos="567"/>
        </w:tabs>
        <w:rPr>
          <w:rFonts w:ascii="Calibri" w:hAnsi="Calibri" w:cs="Calibri"/>
          <w:lang w:val="en-US"/>
        </w:rPr>
      </w:pPr>
      <w:r w:rsidRPr="00931737">
        <w:rPr>
          <w:rFonts w:ascii="Calibri" w:hAnsi="Calibri" w:cs="Calibri"/>
          <w:b/>
          <w:bCs/>
          <w:lang w:val="en-US"/>
        </w:rPr>
        <w:t>Aesthetics</w:t>
      </w:r>
      <w:r w:rsidRPr="00E21E1B">
        <w:rPr>
          <w:rFonts w:ascii="Calibri" w:hAnsi="Calibri" w:cs="Calibri"/>
          <w:lang w:val="en-US"/>
        </w:rPr>
        <w:t>: Map variables to graphical elements</w:t>
      </w:r>
    </w:p>
    <w:p w14:paraId="63661DDA" w14:textId="77777777" w:rsidR="00815F40" w:rsidRPr="0013605D" w:rsidRDefault="00815F40" w:rsidP="00815F40">
      <w:pPr>
        <w:pStyle w:val="Listenabsatz"/>
        <w:numPr>
          <w:ilvl w:val="0"/>
          <w:numId w:val="10"/>
        </w:numPr>
        <w:tabs>
          <w:tab w:val="left" w:pos="567"/>
        </w:tabs>
        <w:rPr>
          <w:rFonts w:ascii="Calibri" w:hAnsi="Calibri" w:cs="Calibri"/>
        </w:rPr>
      </w:pPr>
      <w:proofErr w:type="spellStart"/>
      <w:r w:rsidRPr="00931737">
        <w:rPr>
          <w:rFonts w:ascii="Calibri" w:hAnsi="Calibri" w:cs="Calibri"/>
          <w:b/>
          <w:bCs/>
        </w:rPr>
        <w:t>Geometric</w:t>
      </w:r>
      <w:proofErr w:type="spellEnd"/>
      <w:r w:rsidRPr="0013605D">
        <w:rPr>
          <w:rFonts w:ascii="Calibri" w:hAnsi="Calibri" w:cs="Calibri"/>
        </w:rPr>
        <w:t xml:space="preserve"> Objects</w:t>
      </w:r>
    </w:p>
    <w:p w14:paraId="5F940D5C" w14:textId="41D62211" w:rsidR="00CA0AE3" w:rsidRPr="0013605D" w:rsidRDefault="00215CB4" w:rsidP="00CA0AE3">
      <w:pPr>
        <w:tabs>
          <w:tab w:val="left" w:pos="567"/>
        </w:tabs>
        <w:rPr>
          <w:rFonts w:ascii="Calibri" w:hAnsi="Calibri" w:cs="Calibri"/>
        </w:rPr>
      </w:pPr>
      <w:r w:rsidRPr="00215CB4">
        <w:rPr>
          <w:rFonts w:ascii="Calibri" w:hAnsi="Calibri" w:cs="Calibri"/>
        </w:rPr>
        <w:sym w:font="Wingdings" w:char="F0E0"/>
      </w:r>
      <w:r>
        <w:rPr>
          <w:rFonts w:ascii="Calibri" w:hAnsi="Calibri" w:cs="Calibri"/>
        </w:rPr>
        <w:t xml:space="preserve"> </w:t>
      </w:r>
      <w:proofErr w:type="spellStart"/>
      <w:r w:rsidR="00CA0AE3" w:rsidRPr="00215CB4">
        <w:rPr>
          <w:rFonts w:ascii="Calibri" w:hAnsi="Calibri" w:cs="Calibri"/>
          <w:i/>
          <w:iCs/>
        </w:rPr>
        <w:t>Often</w:t>
      </w:r>
      <w:proofErr w:type="spellEnd"/>
      <w:r>
        <w:rPr>
          <w:rFonts w:ascii="Calibri" w:hAnsi="Calibri" w:cs="Calibri"/>
          <w:i/>
          <w:iCs/>
        </w:rPr>
        <w:t xml:space="preserve"> </w:t>
      </w:r>
      <w:proofErr w:type="spellStart"/>
      <w:r>
        <w:rPr>
          <w:rFonts w:ascii="Calibri" w:hAnsi="Calibri" w:cs="Calibri"/>
          <w:i/>
          <w:iCs/>
        </w:rPr>
        <w:t>used</w:t>
      </w:r>
      <w:proofErr w:type="spellEnd"/>
      <w:r w:rsidR="00CA0AE3" w:rsidRPr="0013605D">
        <w:rPr>
          <w:rFonts w:ascii="Calibri" w:hAnsi="Calibri" w:cs="Calibri"/>
        </w:rPr>
        <w:t>:</w:t>
      </w:r>
    </w:p>
    <w:p w14:paraId="4DD1621B" w14:textId="77777777" w:rsidR="00CA0AE3" w:rsidRPr="00E21E1B" w:rsidRDefault="00CA0AE3" w:rsidP="00CA0AE3">
      <w:pPr>
        <w:pStyle w:val="Listenabsatz"/>
        <w:numPr>
          <w:ilvl w:val="0"/>
          <w:numId w:val="10"/>
        </w:numPr>
        <w:tabs>
          <w:tab w:val="left" w:pos="567"/>
        </w:tabs>
        <w:rPr>
          <w:rFonts w:ascii="Calibri" w:hAnsi="Calibri" w:cs="Calibri"/>
          <w:lang w:val="en-US"/>
        </w:rPr>
      </w:pPr>
      <w:r w:rsidRPr="00931737">
        <w:rPr>
          <w:rFonts w:ascii="Calibri" w:hAnsi="Calibri" w:cs="Calibri"/>
          <w:b/>
          <w:bCs/>
          <w:lang w:val="en-US"/>
        </w:rPr>
        <w:t>Scales</w:t>
      </w:r>
      <w:r w:rsidRPr="00E21E1B">
        <w:rPr>
          <w:rFonts w:ascii="Calibri" w:hAnsi="Calibri" w:cs="Calibri"/>
          <w:lang w:val="en-US"/>
        </w:rPr>
        <w:t xml:space="preserve">: </w:t>
      </w:r>
      <w:proofErr w:type="spellStart"/>
      <w:r w:rsidR="0048280F" w:rsidRPr="00E21E1B">
        <w:rPr>
          <w:rFonts w:ascii="Calibri" w:hAnsi="Calibri" w:cs="Calibri"/>
          <w:lang w:val="en-US"/>
        </w:rPr>
        <w:t>f.e</w:t>
      </w:r>
      <w:proofErr w:type="spellEnd"/>
      <w:r w:rsidR="0048280F" w:rsidRPr="00E21E1B">
        <w:rPr>
          <w:rFonts w:ascii="Calibri" w:hAnsi="Calibri" w:cs="Calibri"/>
          <w:lang w:val="en-US"/>
        </w:rPr>
        <w:t>. applying log-scales</w:t>
      </w:r>
    </w:p>
    <w:p w14:paraId="74AD7DEC" w14:textId="78B58270" w:rsidR="00CA0AE3" w:rsidRPr="00E21E1B" w:rsidRDefault="00CA0AE3" w:rsidP="00CA0AE3">
      <w:pPr>
        <w:pStyle w:val="Listenabsatz"/>
        <w:numPr>
          <w:ilvl w:val="0"/>
          <w:numId w:val="10"/>
        </w:numPr>
        <w:tabs>
          <w:tab w:val="left" w:pos="567"/>
        </w:tabs>
        <w:rPr>
          <w:rFonts w:ascii="Calibri" w:hAnsi="Calibri" w:cs="Calibri"/>
          <w:lang w:val="en-US"/>
        </w:rPr>
      </w:pPr>
      <w:r w:rsidRPr="00931737">
        <w:rPr>
          <w:rFonts w:ascii="Calibri" w:hAnsi="Calibri" w:cs="Calibri"/>
          <w:b/>
          <w:bCs/>
          <w:lang w:val="en-US"/>
        </w:rPr>
        <w:t>Facets</w:t>
      </w:r>
      <w:r w:rsidRPr="00E21E1B">
        <w:rPr>
          <w:rFonts w:ascii="Calibri" w:hAnsi="Calibri" w:cs="Calibri"/>
          <w:lang w:val="en-US"/>
        </w:rPr>
        <w:t xml:space="preserve">: splitting data </w:t>
      </w:r>
      <w:proofErr w:type="spellStart"/>
      <w:r w:rsidRPr="00E21E1B">
        <w:rPr>
          <w:rFonts w:ascii="Calibri" w:hAnsi="Calibri" w:cs="Calibri"/>
          <w:lang w:val="en-US"/>
        </w:rPr>
        <w:t>f.e</w:t>
      </w:r>
      <w:proofErr w:type="spellEnd"/>
      <w:r w:rsidRPr="00E21E1B">
        <w:rPr>
          <w:rFonts w:ascii="Calibri" w:hAnsi="Calibri" w:cs="Calibri"/>
          <w:lang w:val="en-US"/>
        </w:rPr>
        <w:t>. for 2 years</w:t>
      </w:r>
      <w:r w:rsidR="00B76FDF" w:rsidRPr="00E21E1B">
        <w:rPr>
          <w:rFonts w:ascii="Calibri" w:hAnsi="Calibri" w:cs="Calibri"/>
          <w:lang w:val="en-US"/>
        </w:rPr>
        <w:t xml:space="preserve"> </w:t>
      </w:r>
      <w:r w:rsidR="00B76FDF" w:rsidRPr="0013605D">
        <w:rPr>
          <w:rFonts w:ascii="Calibri" w:hAnsi="Calibri" w:cs="Calibri"/>
        </w:rPr>
        <w:sym w:font="Wingdings" w:char="F0E0"/>
      </w:r>
      <w:r w:rsidR="00B76FDF" w:rsidRPr="00E21E1B">
        <w:rPr>
          <w:rFonts w:ascii="Calibri" w:hAnsi="Calibri" w:cs="Calibri"/>
          <w:lang w:val="en-US"/>
        </w:rPr>
        <w:t xml:space="preserve"> </w:t>
      </w:r>
      <w:proofErr w:type="spellStart"/>
      <w:r w:rsidR="00B76FDF" w:rsidRPr="00120C1D">
        <w:rPr>
          <w:rFonts w:ascii="Calibri" w:hAnsi="Calibri" w:cs="Calibri"/>
          <w:highlight w:val="cyan"/>
          <w:lang w:val="en-US"/>
        </w:rPr>
        <w:t>facet_grid</w:t>
      </w:r>
      <w:proofErr w:type="spellEnd"/>
      <w:r w:rsidR="00B76FDF" w:rsidRPr="00120C1D">
        <w:rPr>
          <w:rFonts w:ascii="Calibri" w:hAnsi="Calibri" w:cs="Calibri"/>
          <w:highlight w:val="cyan"/>
          <w:lang w:val="en-US"/>
        </w:rPr>
        <w:t>(</w:t>
      </w:r>
      <w:r w:rsidR="00B76FDF" w:rsidRPr="00120C1D">
        <w:rPr>
          <w:rFonts w:ascii="Calibri" w:hAnsi="Calibri" w:cs="Calibri"/>
          <w:b/>
          <w:bCs/>
          <w:highlight w:val="cyan"/>
          <w:lang w:val="en-US"/>
        </w:rPr>
        <w:t>~</w:t>
      </w:r>
      <w:r w:rsidR="00B76FDF" w:rsidRPr="00120C1D">
        <w:rPr>
          <w:rFonts w:ascii="Calibri" w:hAnsi="Calibri" w:cs="Calibri"/>
          <w:highlight w:val="cyan"/>
          <w:lang w:val="en-US"/>
        </w:rPr>
        <w:t>year)</w:t>
      </w:r>
      <w:r w:rsidR="00230AC3" w:rsidRPr="00E21E1B">
        <w:rPr>
          <w:rFonts w:ascii="Calibri" w:hAnsi="Calibri" w:cs="Calibri"/>
          <w:lang w:val="en-US"/>
        </w:rPr>
        <w:t xml:space="preserve"> </w:t>
      </w:r>
      <w:r w:rsidR="00417A77">
        <w:rPr>
          <w:rFonts w:ascii="Calibri" w:hAnsi="Calibri" w:cs="Calibri"/>
          <w:lang w:val="en-US"/>
        </w:rPr>
        <w:t xml:space="preserve">/ </w:t>
      </w:r>
      <w:proofErr w:type="spellStart"/>
      <w:r w:rsidR="00417A77">
        <w:rPr>
          <w:rFonts w:ascii="Calibri" w:hAnsi="Calibri" w:cs="Calibri"/>
          <w:lang w:val="en-US"/>
        </w:rPr>
        <w:t>facet_</w:t>
      </w:r>
      <w:proofErr w:type="gramStart"/>
      <w:r w:rsidR="00417A77">
        <w:rPr>
          <w:rFonts w:ascii="Calibri" w:hAnsi="Calibri" w:cs="Calibri"/>
          <w:lang w:val="en-US"/>
        </w:rPr>
        <w:t>wrap</w:t>
      </w:r>
      <w:proofErr w:type="spellEnd"/>
      <w:r w:rsidR="00417A77">
        <w:rPr>
          <w:rFonts w:ascii="Calibri" w:hAnsi="Calibri" w:cs="Calibri"/>
          <w:lang w:val="en-US"/>
        </w:rPr>
        <w:t>(</w:t>
      </w:r>
      <w:proofErr w:type="gramEnd"/>
      <w:r w:rsidR="00417A77">
        <w:rPr>
          <w:rFonts w:ascii="Calibri" w:hAnsi="Calibri" w:cs="Calibri"/>
          <w:lang w:val="en-US"/>
        </w:rPr>
        <w:t xml:space="preserve">~..) </w:t>
      </w:r>
      <w:r w:rsidR="00417A77" w:rsidRPr="00417A77">
        <w:rPr>
          <w:rFonts w:ascii="Calibri" w:hAnsi="Calibri" w:cs="Calibri"/>
          <w:lang w:val="en-US"/>
        </w:rPr>
        <w:sym w:font="Wingdings" w:char="F0E0"/>
      </w:r>
      <w:r w:rsidR="00230AC3" w:rsidRPr="00E21E1B">
        <w:rPr>
          <w:rFonts w:ascii="Calibri" w:hAnsi="Calibri" w:cs="Calibri"/>
          <w:lang w:val="en-US"/>
        </w:rPr>
        <w:t xml:space="preserve"> “by year”</w:t>
      </w:r>
    </w:p>
    <w:p w14:paraId="3EC4B7F4" w14:textId="2C6E175E" w:rsidR="00CA0AE3" w:rsidRPr="00215CB4" w:rsidRDefault="00215CB4" w:rsidP="00CA0AE3">
      <w:pPr>
        <w:tabs>
          <w:tab w:val="left" w:pos="567"/>
        </w:tabs>
        <w:rPr>
          <w:rFonts w:ascii="Calibri" w:hAnsi="Calibri" w:cs="Calibri"/>
          <w:i/>
          <w:iCs/>
        </w:rPr>
      </w:pPr>
      <w:r w:rsidRPr="00215CB4">
        <w:rPr>
          <w:rFonts w:ascii="Calibri" w:hAnsi="Calibri" w:cs="Calibri"/>
          <w:i/>
          <w:iCs/>
        </w:rPr>
        <w:sym w:font="Wingdings" w:char="F0E0"/>
      </w:r>
      <w:r w:rsidRPr="00215CB4">
        <w:rPr>
          <w:rFonts w:ascii="Calibri" w:hAnsi="Calibri" w:cs="Calibri"/>
          <w:i/>
          <w:iCs/>
        </w:rPr>
        <w:t xml:space="preserve"> </w:t>
      </w:r>
      <w:proofErr w:type="spellStart"/>
      <w:r w:rsidR="00CA0AE3" w:rsidRPr="00215CB4">
        <w:rPr>
          <w:rFonts w:ascii="Calibri" w:hAnsi="Calibri" w:cs="Calibri"/>
          <w:i/>
          <w:iCs/>
        </w:rPr>
        <w:t>Useful</w:t>
      </w:r>
      <w:proofErr w:type="spellEnd"/>
      <w:r w:rsidR="00CA0AE3" w:rsidRPr="00215CB4">
        <w:rPr>
          <w:rFonts w:ascii="Calibri" w:hAnsi="Calibri" w:cs="Calibri"/>
          <w:i/>
          <w:iCs/>
        </w:rPr>
        <w:t xml:space="preserve">, but </w:t>
      </w:r>
      <w:proofErr w:type="spellStart"/>
      <w:r w:rsidR="00CA0AE3" w:rsidRPr="00215CB4">
        <w:rPr>
          <w:rFonts w:ascii="Calibri" w:hAnsi="Calibri" w:cs="Calibri"/>
          <w:i/>
          <w:iCs/>
        </w:rPr>
        <w:t>with</w:t>
      </w:r>
      <w:proofErr w:type="spellEnd"/>
      <w:r w:rsidR="00CA0AE3" w:rsidRPr="00215CB4">
        <w:rPr>
          <w:rFonts w:ascii="Calibri" w:hAnsi="Calibri" w:cs="Calibri"/>
          <w:i/>
          <w:iCs/>
        </w:rPr>
        <w:t xml:space="preserve"> care:</w:t>
      </w:r>
    </w:p>
    <w:p w14:paraId="1BD1D0CD" w14:textId="77777777" w:rsidR="00CA0AE3" w:rsidRPr="00E21E1B" w:rsidRDefault="00CA0AE3" w:rsidP="00CA0AE3">
      <w:pPr>
        <w:pStyle w:val="Listenabsatz"/>
        <w:numPr>
          <w:ilvl w:val="0"/>
          <w:numId w:val="10"/>
        </w:numPr>
        <w:tabs>
          <w:tab w:val="left" w:pos="567"/>
        </w:tabs>
        <w:rPr>
          <w:rFonts w:ascii="Calibri" w:hAnsi="Calibri" w:cs="Calibri"/>
          <w:lang w:val="en-US"/>
        </w:rPr>
      </w:pPr>
      <w:r w:rsidRPr="00931737">
        <w:rPr>
          <w:rFonts w:ascii="Calibri" w:hAnsi="Calibri" w:cs="Calibri"/>
          <w:b/>
          <w:bCs/>
          <w:lang w:val="en-US"/>
        </w:rPr>
        <w:t>Stats</w:t>
      </w:r>
      <w:r w:rsidR="00E77C9D" w:rsidRPr="00E21E1B">
        <w:rPr>
          <w:rFonts w:ascii="Calibri" w:hAnsi="Calibri" w:cs="Calibri"/>
          <w:lang w:val="en-US"/>
        </w:rPr>
        <w:t>: statistical transformations: counts, means, medians, regression lines, smooth trends</w:t>
      </w:r>
      <w:r w:rsidR="008C5E6B" w:rsidRPr="00E21E1B">
        <w:rPr>
          <w:rFonts w:ascii="Calibri" w:hAnsi="Calibri" w:cs="Calibri"/>
          <w:lang w:val="en-US"/>
        </w:rPr>
        <w:t xml:space="preserve"> </w:t>
      </w:r>
      <w:r w:rsidR="008C5E6B" w:rsidRPr="0013605D">
        <w:rPr>
          <w:rFonts w:ascii="Calibri" w:hAnsi="Calibri" w:cs="Calibri"/>
        </w:rPr>
        <w:sym w:font="Wingdings" w:char="F0E0"/>
      </w:r>
      <w:r w:rsidR="008C5E6B" w:rsidRPr="00E21E1B">
        <w:rPr>
          <w:rFonts w:ascii="Calibri" w:hAnsi="Calibri" w:cs="Calibri"/>
          <w:lang w:val="en-US"/>
        </w:rPr>
        <w:t xml:space="preserve"> Only do this when you understand it good</w:t>
      </w:r>
    </w:p>
    <w:p w14:paraId="5B44150C" w14:textId="7ED1AA59" w:rsidR="00CA0AE3" w:rsidRPr="0013605D" w:rsidRDefault="009B110E" w:rsidP="00CA0AE3">
      <w:pPr>
        <w:tabs>
          <w:tab w:val="left" w:pos="567"/>
        </w:tabs>
        <w:rPr>
          <w:rFonts w:ascii="Calibri" w:hAnsi="Calibri" w:cs="Calibri"/>
        </w:rPr>
      </w:pPr>
      <w:r w:rsidRPr="009B110E">
        <w:rPr>
          <w:rFonts w:ascii="Calibri" w:hAnsi="Calibri" w:cs="Calibri"/>
        </w:rPr>
        <w:sym w:font="Wingdings" w:char="F0E0"/>
      </w:r>
      <w:r>
        <w:rPr>
          <w:rFonts w:ascii="Calibri" w:hAnsi="Calibri" w:cs="Calibri"/>
        </w:rPr>
        <w:t xml:space="preserve"> </w:t>
      </w:r>
      <w:r w:rsidR="00CA0AE3" w:rsidRPr="009B110E">
        <w:rPr>
          <w:rFonts w:ascii="Calibri" w:hAnsi="Calibri" w:cs="Calibri"/>
          <w:i/>
          <w:iCs/>
        </w:rPr>
        <w:t>Domain-</w:t>
      </w:r>
      <w:proofErr w:type="spellStart"/>
      <w:r w:rsidR="00CA0AE3" w:rsidRPr="009B110E">
        <w:rPr>
          <w:rFonts w:ascii="Calibri" w:hAnsi="Calibri" w:cs="Calibri"/>
          <w:i/>
          <w:iCs/>
        </w:rPr>
        <w:t>specific</w:t>
      </w:r>
      <w:proofErr w:type="spellEnd"/>
    </w:p>
    <w:p w14:paraId="5DE85FA0" w14:textId="1F1D4493" w:rsidR="00CA0AE3" w:rsidRPr="0013605D" w:rsidRDefault="00D0614C" w:rsidP="00CA0AE3">
      <w:pPr>
        <w:pStyle w:val="Listenabsatz"/>
        <w:numPr>
          <w:ilvl w:val="0"/>
          <w:numId w:val="10"/>
        </w:numPr>
        <w:tabs>
          <w:tab w:val="left" w:pos="567"/>
        </w:tabs>
        <w:rPr>
          <w:rFonts w:ascii="Calibri" w:hAnsi="Calibri" w:cs="Calibri"/>
        </w:rPr>
      </w:pPr>
      <w:proofErr w:type="spellStart"/>
      <w:r>
        <w:rPr>
          <w:rFonts w:ascii="Calibri" w:hAnsi="Calibri" w:cs="Calibri"/>
        </w:rPr>
        <w:t>Coordinate</w:t>
      </w:r>
      <w:proofErr w:type="spellEnd"/>
      <w:r>
        <w:rPr>
          <w:rFonts w:ascii="Calibri" w:hAnsi="Calibri" w:cs="Calibri"/>
        </w:rPr>
        <w:t xml:space="preserve"> </w:t>
      </w:r>
      <w:proofErr w:type="spellStart"/>
      <w:r>
        <w:rPr>
          <w:rFonts w:ascii="Calibri" w:hAnsi="Calibri" w:cs="Calibri"/>
        </w:rPr>
        <w:t>system</w:t>
      </w:r>
      <w:proofErr w:type="spellEnd"/>
    </w:p>
    <w:p w14:paraId="36A9570A" w14:textId="77777777" w:rsidR="00B16178" w:rsidRPr="0013605D" w:rsidRDefault="00B16178" w:rsidP="00B16178">
      <w:pPr>
        <w:tabs>
          <w:tab w:val="left" w:pos="567"/>
        </w:tabs>
        <w:rPr>
          <w:rFonts w:ascii="Calibri" w:hAnsi="Calibri" w:cs="Calibri"/>
        </w:rPr>
      </w:pPr>
    </w:p>
    <w:p w14:paraId="197CF347" w14:textId="7BD69AE1" w:rsidR="00B16178" w:rsidRPr="00E21E1B" w:rsidRDefault="00120C1D" w:rsidP="0080560B">
      <w:pPr>
        <w:pStyle w:val="Listenabsatz"/>
        <w:numPr>
          <w:ilvl w:val="0"/>
          <w:numId w:val="7"/>
        </w:numPr>
        <w:tabs>
          <w:tab w:val="left" w:pos="567"/>
        </w:tabs>
        <w:rPr>
          <w:rFonts w:ascii="Calibri" w:hAnsi="Calibri" w:cs="Calibri"/>
          <w:lang w:val="en-US"/>
        </w:rPr>
      </w:pPr>
      <w:proofErr w:type="spellStart"/>
      <w:proofErr w:type="gramStart"/>
      <w:r w:rsidRPr="00120C1D">
        <w:rPr>
          <w:rFonts w:ascii="Calibri" w:hAnsi="Calibri" w:cs="Calibri"/>
          <w:highlight w:val="cyan"/>
          <w:lang w:val="en-US"/>
        </w:rPr>
        <w:t>G</w:t>
      </w:r>
      <w:r w:rsidR="00B16178" w:rsidRPr="00120C1D">
        <w:rPr>
          <w:rFonts w:ascii="Calibri" w:hAnsi="Calibri" w:cs="Calibri"/>
          <w:highlight w:val="cyan"/>
          <w:lang w:val="en-US"/>
        </w:rPr>
        <w:t>gplot</w:t>
      </w:r>
      <w:proofErr w:type="spellEnd"/>
      <w:r>
        <w:rPr>
          <w:rFonts w:ascii="Calibri" w:hAnsi="Calibri" w:cs="Calibri"/>
          <w:highlight w:val="cyan"/>
          <w:lang w:val="en-US"/>
        </w:rPr>
        <w:t>(</w:t>
      </w:r>
      <w:proofErr w:type="gramEnd"/>
      <w:r>
        <w:rPr>
          <w:rFonts w:ascii="Calibri" w:hAnsi="Calibri" w:cs="Calibri"/>
          <w:highlight w:val="cyan"/>
          <w:lang w:val="en-US"/>
        </w:rPr>
        <w:t xml:space="preserve">data, </w:t>
      </w:r>
      <w:proofErr w:type="spellStart"/>
      <w:r>
        <w:rPr>
          <w:rFonts w:ascii="Calibri" w:hAnsi="Calibri" w:cs="Calibri"/>
          <w:highlight w:val="cyan"/>
          <w:lang w:val="en-US"/>
        </w:rPr>
        <w:t>aes</w:t>
      </w:r>
      <w:proofErr w:type="spellEnd"/>
      <w:r>
        <w:rPr>
          <w:rFonts w:ascii="Calibri" w:hAnsi="Calibri" w:cs="Calibri"/>
          <w:highlight w:val="cyan"/>
          <w:lang w:val="en-US"/>
        </w:rPr>
        <w:t>(</w:t>
      </w:r>
      <w:proofErr w:type="spellStart"/>
      <w:r>
        <w:rPr>
          <w:rFonts w:ascii="Calibri" w:hAnsi="Calibri" w:cs="Calibri"/>
          <w:highlight w:val="cyan"/>
          <w:lang w:val="en-US"/>
        </w:rPr>
        <w:t>x,y</w:t>
      </w:r>
      <w:proofErr w:type="spellEnd"/>
      <w:r>
        <w:rPr>
          <w:rFonts w:ascii="Calibri" w:hAnsi="Calibri" w:cs="Calibri"/>
          <w:highlight w:val="cyan"/>
          <w:lang w:val="en-US"/>
        </w:rPr>
        <w:t>)</w:t>
      </w:r>
      <w:r w:rsidR="00B16178" w:rsidRPr="00120C1D">
        <w:rPr>
          <w:rFonts w:ascii="Calibri" w:hAnsi="Calibri" w:cs="Calibri"/>
          <w:highlight w:val="cyan"/>
          <w:lang w:val="en-US"/>
        </w:rPr>
        <w:t>)</w:t>
      </w:r>
      <w:r w:rsidR="00B16178" w:rsidRPr="00E21E1B">
        <w:rPr>
          <w:rFonts w:ascii="Calibri" w:hAnsi="Calibri" w:cs="Calibri"/>
          <w:lang w:val="en-US"/>
        </w:rPr>
        <w:t xml:space="preserve"> &lt;- In there is the data layer </w:t>
      </w:r>
    </w:p>
    <w:p w14:paraId="698D99B2" w14:textId="1193CD24" w:rsidR="0080560B" w:rsidRPr="00E21E1B" w:rsidRDefault="0080560B" w:rsidP="0080560B">
      <w:pPr>
        <w:pStyle w:val="Listenabsatz"/>
        <w:numPr>
          <w:ilvl w:val="0"/>
          <w:numId w:val="7"/>
        </w:numPr>
        <w:tabs>
          <w:tab w:val="left" w:pos="567"/>
        </w:tabs>
        <w:rPr>
          <w:rFonts w:ascii="Calibri" w:hAnsi="Calibri" w:cs="Calibri"/>
          <w:lang w:val="en-US"/>
        </w:rPr>
      </w:pPr>
      <w:r w:rsidRPr="00E21E1B">
        <w:rPr>
          <w:rFonts w:ascii="Calibri" w:hAnsi="Calibri" w:cs="Calibri"/>
          <w:lang w:val="en-US"/>
        </w:rPr>
        <w:t>Aesthetics maps the variables to visualization: axis, colors, point sh</w:t>
      </w:r>
      <w:r w:rsidR="00466C61">
        <w:rPr>
          <w:rFonts w:ascii="Calibri" w:hAnsi="Calibri" w:cs="Calibri"/>
          <w:lang w:val="en-US"/>
        </w:rPr>
        <w:t>a</w:t>
      </w:r>
      <w:r w:rsidRPr="00E21E1B">
        <w:rPr>
          <w:rFonts w:ascii="Calibri" w:hAnsi="Calibri" w:cs="Calibri"/>
          <w:lang w:val="en-US"/>
        </w:rPr>
        <w:t>pes, etc.</w:t>
      </w:r>
    </w:p>
    <w:p w14:paraId="784E36A0" w14:textId="0CC08C83" w:rsidR="0080560B" w:rsidRDefault="0080560B" w:rsidP="0080560B">
      <w:pPr>
        <w:pStyle w:val="Listenabsatz"/>
        <w:numPr>
          <w:ilvl w:val="0"/>
          <w:numId w:val="7"/>
        </w:numPr>
        <w:tabs>
          <w:tab w:val="left" w:pos="567"/>
        </w:tabs>
        <w:rPr>
          <w:rFonts w:ascii="Calibri" w:hAnsi="Calibri" w:cs="Calibri"/>
        </w:rPr>
      </w:pPr>
      <w:r w:rsidRPr="00120C1D">
        <w:rPr>
          <w:rFonts w:ascii="Calibri" w:hAnsi="Calibri" w:cs="Calibri"/>
          <w:highlight w:val="cyan"/>
        </w:rPr>
        <w:t xml:space="preserve">+ </w:t>
      </w:r>
      <w:proofErr w:type="spellStart"/>
      <w:r w:rsidRPr="00120C1D">
        <w:rPr>
          <w:rFonts w:ascii="Calibri" w:hAnsi="Calibri" w:cs="Calibri"/>
          <w:highlight w:val="cyan"/>
        </w:rPr>
        <w:t>geom_</w:t>
      </w:r>
      <w:proofErr w:type="gramStart"/>
      <w:r w:rsidRPr="00120C1D">
        <w:rPr>
          <w:rFonts w:ascii="Calibri" w:hAnsi="Calibri" w:cs="Calibri"/>
          <w:highlight w:val="cyan"/>
        </w:rPr>
        <w:t>point</w:t>
      </w:r>
      <w:proofErr w:type="spellEnd"/>
      <w:r w:rsidRPr="00120C1D">
        <w:rPr>
          <w:rFonts w:ascii="Calibri" w:hAnsi="Calibri" w:cs="Calibri"/>
          <w:highlight w:val="cyan"/>
        </w:rPr>
        <w:t>(</w:t>
      </w:r>
      <w:proofErr w:type="gramEnd"/>
      <w:r w:rsidRPr="00120C1D">
        <w:rPr>
          <w:rFonts w:ascii="Calibri" w:hAnsi="Calibri" w:cs="Calibri"/>
          <w:highlight w:val="cyan"/>
        </w:rPr>
        <w:t>)</w:t>
      </w:r>
      <w:r w:rsidRPr="0013605D">
        <w:rPr>
          <w:rFonts w:ascii="Calibri" w:hAnsi="Calibri" w:cs="Calibri"/>
        </w:rPr>
        <w:t xml:space="preserve"> </w:t>
      </w:r>
      <w:r w:rsidRPr="0013605D">
        <w:rPr>
          <w:rFonts w:ascii="Calibri" w:hAnsi="Calibri" w:cs="Calibri"/>
        </w:rPr>
        <w:sym w:font="Wingdings" w:char="F0E0"/>
      </w:r>
      <w:r w:rsidRPr="0013605D">
        <w:rPr>
          <w:rFonts w:ascii="Calibri" w:hAnsi="Calibri" w:cs="Calibri"/>
        </w:rPr>
        <w:t xml:space="preserve"> </w:t>
      </w:r>
      <w:proofErr w:type="spellStart"/>
      <w:r w:rsidRPr="0013605D">
        <w:rPr>
          <w:rFonts w:ascii="Calibri" w:hAnsi="Calibri" w:cs="Calibri"/>
        </w:rPr>
        <w:t>Geometric</w:t>
      </w:r>
      <w:proofErr w:type="spellEnd"/>
      <w:r w:rsidRPr="0013605D">
        <w:rPr>
          <w:rFonts w:ascii="Calibri" w:hAnsi="Calibri" w:cs="Calibri"/>
        </w:rPr>
        <w:t xml:space="preserve"> </w:t>
      </w:r>
      <w:proofErr w:type="spellStart"/>
      <w:r w:rsidRPr="0013605D">
        <w:rPr>
          <w:rFonts w:ascii="Calibri" w:hAnsi="Calibri" w:cs="Calibri"/>
        </w:rPr>
        <w:t>layer</w:t>
      </w:r>
      <w:proofErr w:type="spellEnd"/>
    </w:p>
    <w:p w14:paraId="51DB2DFE" w14:textId="5761BCE1" w:rsidR="00FD42A6" w:rsidRDefault="00FD42A6" w:rsidP="0080560B">
      <w:pPr>
        <w:pStyle w:val="Listenabsatz"/>
        <w:numPr>
          <w:ilvl w:val="0"/>
          <w:numId w:val="7"/>
        </w:numPr>
        <w:tabs>
          <w:tab w:val="left" w:pos="567"/>
        </w:tabs>
        <w:rPr>
          <w:rFonts w:ascii="Calibri" w:hAnsi="Calibri" w:cs="Calibri"/>
          <w:lang w:val="en-US"/>
        </w:rPr>
      </w:pPr>
      <w:proofErr w:type="spellStart"/>
      <w:r w:rsidRPr="00C03102">
        <w:rPr>
          <w:rFonts w:ascii="Calibri" w:hAnsi="Calibri" w:cs="Calibri"/>
          <w:lang w:val="en-US"/>
        </w:rPr>
        <w:t>ggplot</w:t>
      </w:r>
      <w:proofErr w:type="spellEnd"/>
      <w:r w:rsidRPr="00C03102">
        <w:rPr>
          <w:rFonts w:ascii="Calibri" w:hAnsi="Calibri" w:cs="Calibri"/>
          <w:lang w:val="en-US"/>
        </w:rPr>
        <w:t xml:space="preserve"> returns an object which can be stored</w:t>
      </w:r>
    </w:p>
    <w:p w14:paraId="5B97F913" w14:textId="387B8831" w:rsidR="00C03102" w:rsidRPr="00BD0DB2" w:rsidRDefault="00C03102" w:rsidP="0080560B">
      <w:pPr>
        <w:pStyle w:val="Listenabsatz"/>
        <w:numPr>
          <w:ilvl w:val="0"/>
          <w:numId w:val="7"/>
        </w:numPr>
        <w:tabs>
          <w:tab w:val="left" w:pos="567"/>
        </w:tabs>
        <w:rPr>
          <w:rFonts w:ascii="Calibri" w:hAnsi="Calibri" w:cs="Calibri"/>
          <w:highlight w:val="cyan"/>
          <w:lang w:val="en-US"/>
        </w:rPr>
      </w:pPr>
      <w:proofErr w:type="spellStart"/>
      <w:proofErr w:type="gramStart"/>
      <w:r w:rsidRPr="00BD0DB2">
        <w:rPr>
          <w:rFonts w:ascii="Calibri" w:hAnsi="Calibri" w:cs="Calibri"/>
          <w:highlight w:val="cyan"/>
          <w:lang w:val="en-US"/>
        </w:rPr>
        <w:t>saveRDS</w:t>
      </w:r>
      <w:proofErr w:type="spellEnd"/>
      <w:r w:rsidRPr="00BD0DB2">
        <w:rPr>
          <w:rFonts w:ascii="Calibri" w:hAnsi="Calibri" w:cs="Calibri"/>
          <w:highlight w:val="cyan"/>
          <w:lang w:val="en-US"/>
        </w:rPr>
        <w:t>(</w:t>
      </w:r>
      <w:proofErr w:type="spellStart"/>
      <w:proofErr w:type="gramEnd"/>
      <w:r w:rsidRPr="00BD0DB2">
        <w:rPr>
          <w:rFonts w:ascii="Calibri" w:hAnsi="Calibri" w:cs="Calibri"/>
          <w:highlight w:val="cyan"/>
          <w:lang w:val="en-US"/>
        </w:rPr>
        <w:t>plotobject</w:t>
      </w:r>
      <w:proofErr w:type="spellEnd"/>
      <w:r w:rsidRPr="00BD0DB2">
        <w:rPr>
          <w:rFonts w:ascii="Calibri" w:hAnsi="Calibri" w:cs="Calibri"/>
          <w:highlight w:val="cyan"/>
          <w:lang w:val="en-US"/>
        </w:rPr>
        <w:t>, “</w:t>
      </w:r>
      <w:proofErr w:type="spellStart"/>
      <w:r w:rsidRPr="00BD0DB2">
        <w:rPr>
          <w:rFonts w:ascii="Calibri" w:hAnsi="Calibri" w:cs="Calibri"/>
          <w:highlight w:val="cyan"/>
          <w:lang w:val="en-US"/>
        </w:rPr>
        <w:t>pathtoplot.rds</w:t>
      </w:r>
      <w:proofErr w:type="spellEnd"/>
      <w:r w:rsidRPr="00BD0DB2">
        <w:rPr>
          <w:rFonts w:ascii="Calibri" w:hAnsi="Calibri" w:cs="Calibri"/>
          <w:highlight w:val="cyan"/>
          <w:lang w:val="en-US"/>
        </w:rPr>
        <w:t>”)</w:t>
      </w:r>
    </w:p>
    <w:p w14:paraId="7CAC670C" w14:textId="3234B196" w:rsidR="00120C1D" w:rsidRDefault="00120C1D" w:rsidP="0080560B">
      <w:pPr>
        <w:pStyle w:val="Listenabsatz"/>
        <w:numPr>
          <w:ilvl w:val="0"/>
          <w:numId w:val="7"/>
        </w:numPr>
        <w:tabs>
          <w:tab w:val="left" w:pos="567"/>
        </w:tabs>
        <w:rPr>
          <w:rFonts w:ascii="Calibri" w:hAnsi="Calibri" w:cs="Calibri"/>
          <w:highlight w:val="cyan"/>
        </w:rPr>
      </w:pPr>
      <w:r w:rsidRPr="00120C1D">
        <w:rPr>
          <w:rFonts w:ascii="Calibri" w:hAnsi="Calibri" w:cs="Calibri"/>
          <w:highlight w:val="cyan"/>
        </w:rPr>
        <w:t>scale_x_log10()</w:t>
      </w:r>
    </w:p>
    <w:p w14:paraId="2A8DA5FA" w14:textId="7C6C0351" w:rsidR="00120C1D" w:rsidRPr="00120C1D" w:rsidRDefault="00120C1D" w:rsidP="0080560B">
      <w:pPr>
        <w:pStyle w:val="Listenabsatz"/>
        <w:numPr>
          <w:ilvl w:val="0"/>
          <w:numId w:val="7"/>
        </w:numPr>
        <w:tabs>
          <w:tab w:val="left" w:pos="567"/>
        </w:tabs>
        <w:rPr>
          <w:rFonts w:ascii="Calibri" w:hAnsi="Calibri" w:cs="Calibri"/>
          <w:highlight w:val="cyan"/>
        </w:rPr>
      </w:pPr>
      <w:proofErr w:type="spellStart"/>
      <w:proofErr w:type="gramStart"/>
      <w:r>
        <w:rPr>
          <w:rFonts w:ascii="Calibri" w:hAnsi="Calibri" w:cs="Calibri"/>
          <w:highlight w:val="cyan"/>
        </w:rPr>
        <w:t>labs</w:t>
      </w:r>
      <w:proofErr w:type="spellEnd"/>
      <w:r>
        <w:rPr>
          <w:rFonts w:ascii="Calibri" w:hAnsi="Calibri" w:cs="Calibri"/>
          <w:highlight w:val="cyan"/>
        </w:rPr>
        <w:t>(</w:t>
      </w:r>
      <w:proofErr w:type="gramEnd"/>
      <w:r>
        <w:rPr>
          <w:rFonts w:ascii="Calibri" w:hAnsi="Calibri" w:cs="Calibri"/>
          <w:highlight w:val="cyan"/>
        </w:rPr>
        <w:t>x=..,y=…,)</w:t>
      </w:r>
    </w:p>
    <w:p w14:paraId="6B9286B8" w14:textId="1E62F4CA" w:rsidR="00FB2ED4" w:rsidRDefault="00B56A54" w:rsidP="0080560B">
      <w:pPr>
        <w:pStyle w:val="Listenabsatz"/>
        <w:numPr>
          <w:ilvl w:val="0"/>
          <w:numId w:val="7"/>
        </w:numPr>
        <w:tabs>
          <w:tab w:val="left" w:pos="567"/>
        </w:tabs>
        <w:rPr>
          <w:rFonts w:ascii="Calibri" w:hAnsi="Calibri" w:cs="Calibri"/>
          <w:lang w:val="en-US"/>
        </w:rPr>
      </w:pPr>
      <w:r w:rsidRPr="00B56A54">
        <w:rPr>
          <w:rFonts w:ascii="Calibri" w:hAnsi="Calibri" w:cs="Calibri"/>
          <w:highlight w:val="cyan"/>
          <w:lang w:val="en-US"/>
        </w:rPr>
        <w:t xml:space="preserve">… color = </w:t>
      </w:r>
      <w:proofErr w:type="gramStart"/>
      <w:r w:rsidRPr="00B56A54">
        <w:rPr>
          <w:rFonts w:ascii="Calibri" w:hAnsi="Calibri" w:cs="Calibri"/>
          <w:highlight w:val="cyan"/>
          <w:lang w:val="en-US"/>
        </w:rPr>
        <w:t>… )</w:t>
      </w:r>
      <w:proofErr w:type="gramEnd"/>
      <w:r w:rsidRPr="00B56A54">
        <w:rPr>
          <w:rFonts w:ascii="Calibri" w:hAnsi="Calibri" w:cs="Calibri"/>
          <w:lang w:val="en-US"/>
        </w:rPr>
        <w:t xml:space="preserve"> </w:t>
      </w:r>
      <w:r w:rsidRPr="00B56A54">
        <w:rPr>
          <w:rFonts w:ascii="Calibri" w:hAnsi="Calibri" w:cs="Calibri"/>
        </w:rPr>
        <w:sym w:font="Wingdings" w:char="F0E0"/>
      </w:r>
      <w:r w:rsidRPr="00B56A54">
        <w:rPr>
          <w:rFonts w:ascii="Calibri" w:hAnsi="Calibri" w:cs="Calibri"/>
          <w:lang w:val="en-US"/>
        </w:rPr>
        <w:t xml:space="preserve"> </w:t>
      </w:r>
      <w:r w:rsidR="005817A9">
        <w:rPr>
          <w:rFonts w:ascii="Calibri" w:hAnsi="Calibri" w:cs="Calibri"/>
          <w:lang w:val="en-US"/>
        </w:rPr>
        <w:t xml:space="preserve">in </w:t>
      </w:r>
      <w:proofErr w:type="spellStart"/>
      <w:r w:rsidR="005817A9">
        <w:rPr>
          <w:rFonts w:ascii="Calibri" w:hAnsi="Calibri" w:cs="Calibri"/>
          <w:lang w:val="en-US"/>
        </w:rPr>
        <w:t>aes</w:t>
      </w:r>
      <w:proofErr w:type="spellEnd"/>
      <w:r w:rsidR="005817A9">
        <w:rPr>
          <w:rFonts w:ascii="Calibri" w:hAnsi="Calibri" w:cs="Calibri"/>
          <w:lang w:val="en-US"/>
        </w:rPr>
        <w:t xml:space="preserve">, </w:t>
      </w:r>
      <w:r w:rsidR="00FB2ED4" w:rsidRPr="00B56A54">
        <w:rPr>
          <w:rFonts w:ascii="Calibri" w:hAnsi="Calibri" w:cs="Calibri"/>
          <w:lang w:val="en-US"/>
        </w:rPr>
        <w:t xml:space="preserve">Mapping </w:t>
      </w:r>
      <w:r w:rsidR="005A2C6D">
        <w:rPr>
          <w:rFonts w:ascii="Calibri" w:hAnsi="Calibri" w:cs="Calibri"/>
          <w:lang w:val="en-US"/>
        </w:rPr>
        <w:t>variables to colors</w:t>
      </w:r>
      <w:r w:rsidR="00FB2ED4" w:rsidRPr="00B56A54">
        <w:rPr>
          <w:rFonts w:ascii="Calibri" w:hAnsi="Calibri" w:cs="Calibri"/>
          <w:lang w:val="en-US"/>
        </w:rPr>
        <w:t xml:space="preserve"> </w:t>
      </w:r>
    </w:p>
    <w:p w14:paraId="3E3B4621" w14:textId="45B8E2EB" w:rsidR="005A2C6D" w:rsidRDefault="005A2C6D" w:rsidP="005A2C6D">
      <w:pPr>
        <w:pStyle w:val="Listenabsatz"/>
        <w:numPr>
          <w:ilvl w:val="0"/>
          <w:numId w:val="7"/>
        </w:numPr>
        <w:tabs>
          <w:tab w:val="left" w:pos="567"/>
        </w:tabs>
        <w:rPr>
          <w:rFonts w:ascii="Calibri" w:hAnsi="Calibri" w:cs="Calibri"/>
          <w:lang w:val="en-US"/>
        </w:rPr>
      </w:pPr>
      <w:r w:rsidRPr="00B56A54">
        <w:rPr>
          <w:rFonts w:ascii="Calibri" w:hAnsi="Calibri" w:cs="Calibri"/>
          <w:highlight w:val="cyan"/>
          <w:lang w:val="en-US"/>
        </w:rPr>
        <w:t xml:space="preserve">… </w:t>
      </w:r>
      <w:r>
        <w:rPr>
          <w:rFonts w:ascii="Calibri" w:hAnsi="Calibri" w:cs="Calibri"/>
          <w:highlight w:val="cyan"/>
          <w:lang w:val="en-US"/>
        </w:rPr>
        <w:t>shape</w:t>
      </w:r>
      <w:r w:rsidRPr="00B56A54">
        <w:rPr>
          <w:rFonts w:ascii="Calibri" w:hAnsi="Calibri" w:cs="Calibri"/>
          <w:highlight w:val="cyan"/>
          <w:lang w:val="en-US"/>
        </w:rPr>
        <w:t xml:space="preserve"> = </w:t>
      </w:r>
      <w:proofErr w:type="gramStart"/>
      <w:r w:rsidRPr="00B56A54">
        <w:rPr>
          <w:rFonts w:ascii="Calibri" w:hAnsi="Calibri" w:cs="Calibri"/>
          <w:highlight w:val="cyan"/>
          <w:lang w:val="en-US"/>
        </w:rPr>
        <w:t>… )</w:t>
      </w:r>
      <w:proofErr w:type="gramEnd"/>
      <w:r w:rsidRPr="00B56A54">
        <w:rPr>
          <w:rFonts w:ascii="Calibri" w:hAnsi="Calibri" w:cs="Calibri"/>
          <w:lang w:val="en-US"/>
        </w:rPr>
        <w:t xml:space="preserve"> </w:t>
      </w:r>
      <w:r w:rsidRPr="00B56A54">
        <w:rPr>
          <w:rFonts w:ascii="Calibri" w:hAnsi="Calibri" w:cs="Calibri"/>
        </w:rPr>
        <w:sym w:font="Wingdings" w:char="F0E0"/>
      </w:r>
      <w:r w:rsidRPr="00B56A54">
        <w:rPr>
          <w:rFonts w:ascii="Calibri" w:hAnsi="Calibri" w:cs="Calibri"/>
          <w:lang w:val="en-US"/>
        </w:rPr>
        <w:t xml:space="preserve"> </w:t>
      </w:r>
      <w:r w:rsidR="005817A9">
        <w:rPr>
          <w:rFonts w:ascii="Calibri" w:hAnsi="Calibri" w:cs="Calibri"/>
          <w:lang w:val="en-US"/>
        </w:rPr>
        <w:t xml:space="preserve">in </w:t>
      </w:r>
      <w:proofErr w:type="spellStart"/>
      <w:r w:rsidR="005817A9">
        <w:rPr>
          <w:rFonts w:ascii="Calibri" w:hAnsi="Calibri" w:cs="Calibri"/>
          <w:lang w:val="en-US"/>
        </w:rPr>
        <w:t>aes</w:t>
      </w:r>
      <w:proofErr w:type="spellEnd"/>
      <w:r w:rsidR="005817A9">
        <w:rPr>
          <w:rFonts w:ascii="Calibri" w:hAnsi="Calibri" w:cs="Calibri"/>
          <w:lang w:val="en-US"/>
        </w:rPr>
        <w:t xml:space="preserve">, </w:t>
      </w:r>
      <w:r w:rsidRPr="00B56A54">
        <w:rPr>
          <w:rFonts w:ascii="Calibri" w:hAnsi="Calibri" w:cs="Calibri"/>
          <w:lang w:val="en-US"/>
        </w:rPr>
        <w:t xml:space="preserve">Mapping </w:t>
      </w:r>
      <w:r>
        <w:rPr>
          <w:rFonts w:ascii="Calibri" w:hAnsi="Calibri" w:cs="Calibri"/>
          <w:lang w:val="en-US"/>
        </w:rPr>
        <w:t>variables to shapes</w:t>
      </w:r>
      <w:r w:rsidRPr="00B56A54">
        <w:rPr>
          <w:rFonts w:ascii="Calibri" w:hAnsi="Calibri" w:cs="Calibri"/>
          <w:lang w:val="en-US"/>
        </w:rPr>
        <w:t xml:space="preserve"> </w:t>
      </w:r>
    </w:p>
    <w:p w14:paraId="7BA6CAAC" w14:textId="4833F98E" w:rsidR="005817A9" w:rsidRPr="005A2C6D" w:rsidRDefault="005817A9" w:rsidP="005817A9">
      <w:pPr>
        <w:pStyle w:val="Listenabsatz"/>
        <w:numPr>
          <w:ilvl w:val="0"/>
          <w:numId w:val="7"/>
        </w:numPr>
        <w:tabs>
          <w:tab w:val="left" w:pos="567"/>
        </w:tabs>
        <w:rPr>
          <w:rFonts w:ascii="Calibri" w:hAnsi="Calibri" w:cs="Calibri"/>
          <w:lang w:val="en-US"/>
        </w:rPr>
      </w:pPr>
      <w:r w:rsidRPr="00B56A54">
        <w:rPr>
          <w:rFonts w:ascii="Calibri" w:hAnsi="Calibri" w:cs="Calibri"/>
          <w:highlight w:val="cyan"/>
          <w:lang w:val="en-US"/>
        </w:rPr>
        <w:t xml:space="preserve">… </w:t>
      </w:r>
      <w:r>
        <w:rPr>
          <w:rFonts w:ascii="Calibri" w:hAnsi="Calibri" w:cs="Calibri"/>
          <w:highlight w:val="cyan"/>
          <w:lang w:val="en-US"/>
        </w:rPr>
        <w:t>size</w:t>
      </w:r>
      <w:r w:rsidRPr="00B56A54">
        <w:rPr>
          <w:rFonts w:ascii="Calibri" w:hAnsi="Calibri" w:cs="Calibri"/>
          <w:highlight w:val="cyan"/>
          <w:lang w:val="en-US"/>
        </w:rPr>
        <w:t xml:space="preserve"> = </w:t>
      </w:r>
      <w:proofErr w:type="gramStart"/>
      <w:r w:rsidRPr="00B56A54">
        <w:rPr>
          <w:rFonts w:ascii="Calibri" w:hAnsi="Calibri" w:cs="Calibri"/>
          <w:highlight w:val="cyan"/>
          <w:lang w:val="en-US"/>
        </w:rPr>
        <w:t>… )</w:t>
      </w:r>
      <w:proofErr w:type="gramEnd"/>
      <w:r w:rsidRPr="00B56A54">
        <w:rPr>
          <w:rFonts w:ascii="Calibri" w:hAnsi="Calibri" w:cs="Calibri"/>
          <w:lang w:val="en-US"/>
        </w:rPr>
        <w:t xml:space="preserve"> </w:t>
      </w:r>
      <w:r w:rsidRPr="00B56A54">
        <w:rPr>
          <w:rFonts w:ascii="Calibri" w:hAnsi="Calibri" w:cs="Calibri"/>
        </w:rPr>
        <w:sym w:font="Wingdings" w:char="F0E0"/>
      </w:r>
      <w:r w:rsidRPr="00B56A54">
        <w:rPr>
          <w:rFonts w:ascii="Calibri" w:hAnsi="Calibri" w:cs="Calibri"/>
          <w:lang w:val="en-US"/>
        </w:rPr>
        <w:t xml:space="preserve"> </w:t>
      </w:r>
      <w:r>
        <w:rPr>
          <w:rFonts w:ascii="Calibri" w:hAnsi="Calibri" w:cs="Calibri"/>
          <w:lang w:val="en-US"/>
        </w:rPr>
        <w:t xml:space="preserve">in </w:t>
      </w:r>
      <w:proofErr w:type="spellStart"/>
      <w:r>
        <w:rPr>
          <w:rFonts w:ascii="Calibri" w:hAnsi="Calibri" w:cs="Calibri"/>
          <w:lang w:val="en-US"/>
        </w:rPr>
        <w:t>aes</w:t>
      </w:r>
      <w:proofErr w:type="spellEnd"/>
      <w:r>
        <w:rPr>
          <w:rFonts w:ascii="Calibri" w:hAnsi="Calibri" w:cs="Calibri"/>
          <w:lang w:val="en-US"/>
        </w:rPr>
        <w:t xml:space="preserve">, </w:t>
      </w:r>
      <w:r w:rsidRPr="00B56A54">
        <w:rPr>
          <w:rFonts w:ascii="Calibri" w:hAnsi="Calibri" w:cs="Calibri"/>
          <w:lang w:val="en-US"/>
        </w:rPr>
        <w:t xml:space="preserve">Mapping </w:t>
      </w:r>
      <w:r>
        <w:rPr>
          <w:rFonts w:ascii="Calibri" w:hAnsi="Calibri" w:cs="Calibri"/>
          <w:lang w:val="en-US"/>
        </w:rPr>
        <w:t>variables to sizes of points</w:t>
      </w:r>
      <w:r w:rsidRPr="00B56A54">
        <w:rPr>
          <w:rFonts w:ascii="Calibri" w:hAnsi="Calibri" w:cs="Calibri"/>
          <w:lang w:val="en-US"/>
        </w:rPr>
        <w:t xml:space="preserve"> </w:t>
      </w:r>
    </w:p>
    <w:p w14:paraId="60E63C5E" w14:textId="77777777" w:rsidR="005817A9" w:rsidRPr="005A2C6D" w:rsidRDefault="005817A9" w:rsidP="00DA2F02">
      <w:pPr>
        <w:pStyle w:val="Listenabsatz"/>
        <w:tabs>
          <w:tab w:val="left" w:pos="567"/>
        </w:tabs>
        <w:rPr>
          <w:rFonts w:ascii="Calibri" w:hAnsi="Calibri" w:cs="Calibri"/>
          <w:lang w:val="en-US"/>
        </w:rPr>
      </w:pPr>
    </w:p>
    <w:p w14:paraId="166CF699" w14:textId="5654695B" w:rsidR="00D30148" w:rsidRPr="00DA2F02" w:rsidRDefault="00D30148" w:rsidP="00D30148">
      <w:pPr>
        <w:pStyle w:val="Listenabsatz"/>
        <w:numPr>
          <w:ilvl w:val="0"/>
          <w:numId w:val="7"/>
        </w:numPr>
        <w:tabs>
          <w:tab w:val="left" w:pos="567"/>
        </w:tabs>
        <w:rPr>
          <w:rFonts w:ascii="Calibri" w:hAnsi="Calibri" w:cs="Calibri"/>
          <w:lang w:val="en-US"/>
        </w:rPr>
      </w:pPr>
      <w:r w:rsidRPr="00E21E1B">
        <w:rPr>
          <w:rFonts w:ascii="Calibri" w:hAnsi="Calibri" w:cs="Calibri"/>
          <w:lang w:val="en-US"/>
        </w:rPr>
        <w:t xml:space="preserve">Don’t use labels </w:t>
      </w:r>
      <w:r w:rsidR="00DA2F02">
        <w:rPr>
          <w:rFonts w:ascii="Calibri" w:hAnsi="Calibri" w:cs="Calibri"/>
          <w:lang w:val="en-US"/>
        </w:rPr>
        <w:t>o</w:t>
      </w:r>
      <w:r w:rsidRPr="00E21E1B">
        <w:rPr>
          <w:rFonts w:ascii="Calibri" w:hAnsi="Calibri" w:cs="Calibri"/>
          <w:lang w:val="en-US"/>
        </w:rPr>
        <w:t xml:space="preserve">nly when your absolutely finished </w:t>
      </w:r>
    </w:p>
    <w:p w14:paraId="6D3D1589" w14:textId="77777777" w:rsidR="00D30148" w:rsidRPr="00E21E1B" w:rsidRDefault="00D30148" w:rsidP="00141327">
      <w:pPr>
        <w:pStyle w:val="Listenabsatz"/>
        <w:numPr>
          <w:ilvl w:val="0"/>
          <w:numId w:val="7"/>
        </w:numPr>
        <w:tabs>
          <w:tab w:val="left" w:pos="567"/>
        </w:tabs>
        <w:rPr>
          <w:rFonts w:ascii="Calibri" w:hAnsi="Calibri" w:cs="Calibri"/>
          <w:lang w:val="en-US"/>
        </w:rPr>
      </w:pPr>
      <w:r w:rsidRPr="00E21E1B">
        <w:rPr>
          <w:rFonts w:ascii="Calibri" w:hAnsi="Calibri" w:cs="Calibri"/>
          <w:lang w:val="en-US"/>
        </w:rPr>
        <w:t>Creating themes as a uniform style across document and add this with + mytheme</w:t>
      </w:r>
    </w:p>
    <w:p w14:paraId="5B700D52" w14:textId="77777777" w:rsidR="00D30148" w:rsidRPr="00E21E1B" w:rsidRDefault="00D30148" w:rsidP="00D30148">
      <w:pPr>
        <w:tabs>
          <w:tab w:val="left" w:pos="567"/>
        </w:tabs>
        <w:rPr>
          <w:rFonts w:ascii="Calibri" w:hAnsi="Calibri" w:cs="Calibri"/>
          <w:lang w:val="en-US"/>
        </w:rPr>
      </w:pPr>
    </w:p>
    <w:p w14:paraId="74BBF9FF" w14:textId="0DCC6210" w:rsidR="00141327" w:rsidRPr="00E21E1B" w:rsidRDefault="00D30148" w:rsidP="00141327">
      <w:pPr>
        <w:pStyle w:val="Listenabsatz"/>
        <w:numPr>
          <w:ilvl w:val="0"/>
          <w:numId w:val="7"/>
        </w:numPr>
        <w:tabs>
          <w:tab w:val="left" w:pos="567"/>
        </w:tabs>
        <w:rPr>
          <w:rFonts w:ascii="Calibri" w:hAnsi="Calibri" w:cs="Calibri"/>
          <w:lang w:val="en-US"/>
        </w:rPr>
      </w:pPr>
      <w:r w:rsidRPr="00E21E1B">
        <w:rPr>
          <w:rFonts w:ascii="Calibri" w:hAnsi="Calibri" w:cs="Calibri"/>
          <w:lang w:val="en-US"/>
        </w:rPr>
        <w:t xml:space="preserve">Global mapping </w:t>
      </w:r>
      <w:r w:rsidR="00DA2F02">
        <w:rPr>
          <w:rFonts w:ascii="Calibri" w:hAnsi="Calibri" w:cs="Calibri"/>
          <w:lang w:val="en-US"/>
        </w:rPr>
        <w:t xml:space="preserve">of </w:t>
      </w:r>
      <w:proofErr w:type="spellStart"/>
      <w:proofErr w:type="gramStart"/>
      <w:r w:rsidR="00DA2F02">
        <w:rPr>
          <w:rFonts w:ascii="Calibri" w:hAnsi="Calibri" w:cs="Calibri"/>
          <w:lang w:val="en-US"/>
        </w:rPr>
        <w:t>aes</w:t>
      </w:r>
      <w:proofErr w:type="spellEnd"/>
      <w:r w:rsidR="00DA2F02">
        <w:rPr>
          <w:rFonts w:ascii="Calibri" w:hAnsi="Calibri" w:cs="Calibri"/>
          <w:lang w:val="en-US"/>
        </w:rPr>
        <w:t>(</w:t>
      </w:r>
      <w:proofErr w:type="gramEnd"/>
      <w:r w:rsidR="00DA2F02">
        <w:rPr>
          <w:rFonts w:ascii="Calibri" w:hAnsi="Calibri" w:cs="Calibri"/>
          <w:lang w:val="en-US"/>
        </w:rPr>
        <w:t xml:space="preserve">) </w:t>
      </w:r>
      <w:r w:rsidRPr="00E21E1B">
        <w:rPr>
          <w:rFonts w:ascii="Calibri" w:hAnsi="Calibri" w:cs="Calibri"/>
          <w:lang w:val="en-US"/>
        </w:rPr>
        <w:t xml:space="preserve">in </w:t>
      </w:r>
      <w:proofErr w:type="spellStart"/>
      <w:r w:rsidRPr="00E21E1B">
        <w:rPr>
          <w:rFonts w:ascii="Calibri" w:hAnsi="Calibri" w:cs="Calibri"/>
          <w:lang w:val="en-US"/>
        </w:rPr>
        <w:t>ggplot</w:t>
      </w:r>
      <w:proofErr w:type="spellEnd"/>
      <w:r w:rsidRPr="00E21E1B">
        <w:rPr>
          <w:rFonts w:ascii="Calibri" w:hAnsi="Calibri" w:cs="Calibri"/>
          <w:lang w:val="en-US"/>
        </w:rPr>
        <w:t xml:space="preserve">() </w:t>
      </w:r>
      <w:r w:rsidRPr="0013605D">
        <w:rPr>
          <w:rFonts w:ascii="Calibri" w:hAnsi="Calibri" w:cs="Calibri"/>
        </w:rPr>
        <w:sym w:font="Wingdings" w:char="F0E0"/>
      </w:r>
      <w:r w:rsidRPr="00E21E1B">
        <w:rPr>
          <w:rFonts w:ascii="Calibri" w:hAnsi="Calibri" w:cs="Calibri"/>
          <w:lang w:val="en-US"/>
        </w:rPr>
        <w:t xml:space="preserve"> is </w:t>
      </w:r>
      <w:r w:rsidRPr="00931737">
        <w:rPr>
          <w:rFonts w:ascii="Calibri" w:hAnsi="Calibri" w:cs="Calibri"/>
          <w:b/>
          <w:bCs/>
          <w:lang w:val="en-US"/>
        </w:rPr>
        <w:t>inherited</w:t>
      </w:r>
      <w:r w:rsidRPr="00E21E1B">
        <w:rPr>
          <w:rFonts w:ascii="Calibri" w:hAnsi="Calibri" w:cs="Calibri"/>
          <w:lang w:val="en-US"/>
        </w:rPr>
        <w:t xml:space="preserve"> to all layers</w:t>
      </w:r>
    </w:p>
    <w:p w14:paraId="6A72AB76" w14:textId="590D5F1E" w:rsidR="00141327" w:rsidRDefault="0058017B" w:rsidP="00141327">
      <w:pPr>
        <w:pStyle w:val="Listenabsatz"/>
        <w:numPr>
          <w:ilvl w:val="0"/>
          <w:numId w:val="7"/>
        </w:numPr>
        <w:tabs>
          <w:tab w:val="left" w:pos="567"/>
        </w:tabs>
        <w:rPr>
          <w:rFonts w:ascii="Calibri" w:hAnsi="Calibri" w:cs="Calibri"/>
          <w:lang w:val="en-US"/>
        </w:rPr>
      </w:pPr>
      <w:r w:rsidRPr="00E21E1B">
        <w:rPr>
          <w:rFonts w:ascii="Calibri" w:hAnsi="Calibri" w:cs="Calibri"/>
          <w:lang w:val="en-US"/>
        </w:rPr>
        <w:t>Local mapping prevents other layers to have access to the aesthetics mapping</w:t>
      </w:r>
    </w:p>
    <w:p w14:paraId="05345BA7" w14:textId="77777777" w:rsidR="00930C70" w:rsidRDefault="00930C70" w:rsidP="00930C70">
      <w:pPr>
        <w:pStyle w:val="Listenabsatz"/>
        <w:numPr>
          <w:ilvl w:val="1"/>
          <w:numId w:val="7"/>
        </w:numPr>
        <w:tabs>
          <w:tab w:val="left" w:pos="567"/>
        </w:tabs>
        <w:rPr>
          <w:rFonts w:ascii="Calibri" w:hAnsi="Calibri" w:cs="Calibri"/>
          <w:lang w:val="en-US"/>
        </w:rPr>
      </w:pPr>
      <w:proofErr w:type="spellStart"/>
      <w:r>
        <w:rPr>
          <w:rFonts w:ascii="Calibri" w:hAnsi="Calibri" w:cs="Calibri"/>
          <w:lang w:val="en-US"/>
        </w:rPr>
        <w:t>Ggplot</w:t>
      </w:r>
      <w:proofErr w:type="spellEnd"/>
      <w:r>
        <w:rPr>
          <w:rFonts w:ascii="Calibri" w:hAnsi="Calibri" w:cs="Calibri"/>
          <w:lang w:val="en-US"/>
        </w:rPr>
        <w:t xml:space="preserve">(data) + </w:t>
      </w:r>
      <w:proofErr w:type="spellStart"/>
      <w:r>
        <w:rPr>
          <w:rFonts w:ascii="Calibri" w:hAnsi="Calibri" w:cs="Calibri"/>
          <w:lang w:val="en-US"/>
        </w:rPr>
        <w:t>geom_point</w:t>
      </w:r>
      <w:proofErr w:type="spellEnd"/>
      <w:r>
        <w:rPr>
          <w:rFonts w:ascii="Calibri" w:hAnsi="Calibri" w:cs="Calibri"/>
          <w:lang w:val="en-US"/>
        </w:rPr>
        <w:t>(</w:t>
      </w:r>
      <w:proofErr w:type="spellStart"/>
      <w:r>
        <w:rPr>
          <w:rFonts w:ascii="Calibri" w:hAnsi="Calibri" w:cs="Calibri"/>
          <w:lang w:val="en-US"/>
        </w:rPr>
        <w:t>aes</w:t>
      </w:r>
      <w:proofErr w:type="spellEnd"/>
      <w:r>
        <w:rPr>
          <w:rFonts w:ascii="Calibri" w:hAnsi="Calibri" w:cs="Calibri"/>
          <w:lang w:val="en-US"/>
        </w:rPr>
        <w:t>(</w:t>
      </w:r>
      <w:proofErr w:type="spellStart"/>
      <w:proofErr w:type="gramStart"/>
      <w:r>
        <w:rPr>
          <w:rFonts w:ascii="Calibri" w:hAnsi="Calibri" w:cs="Calibri"/>
          <w:lang w:val="en-US"/>
        </w:rPr>
        <w:t>x,y</w:t>
      </w:r>
      <w:proofErr w:type="spellEnd"/>
      <w:proofErr w:type="gramEnd"/>
      <w:r>
        <w:rPr>
          <w:rFonts w:ascii="Calibri" w:hAnsi="Calibri" w:cs="Calibri"/>
          <w:lang w:val="en-US"/>
        </w:rPr>
        <w:t xml:space="preserve">)) + </w:t>
      </w:r>
      <w:proofErr w:type="spellStart"/>
      <w:r>
        <w:rPr>
          <w:rFonts w:ascii="Calibri" w:hAnsi="Calibri" w:cs="Calibri"/>
          <w:lang w:val="en-US"/>
        </w:rPr>
        <w:t>stat_smooth</w:t>
      </w:r>
      <w:proofErr w:type="spellEnd"/>
      <w:r>
        <w:rPr>
          <w:rFonts w:ascii="Calibri" w:hAnsi="Calibri" w:cs="Calibri"/>
          <w:lang w:val="en-US"/>
        </w:rPr>
        <w:t xml:space="preserve">() </w:t>
      </w:r>
    </w:p>
    <w:p w14:paraId="7106E5A0" w14:textId="342EDF2C" w:rsidR="00930C70" w:rsidRPr="00E21E1B" w:rsidRDefault="00930C70" w:rsidP="00930C70">
      <w:pPr>
        <w:pStyle w:val="Listenabsatz"/>
        <w:numPr>
          <w:ilvl w:val="2"/>
          <w:numId w:val="7"/>
        </w:numPr>
        <w:tabs>
          <w:tab w:val="left" w:pos="567"/>
        </w:tabs>
        <w:rPr>
          <w:rFonts w:ascii="Calibri" w:hAnsi="Calibri" w:cs="Calibri"/>
          <w:lang w:val="en-US"/>
        </w:rPr>
      </w:pPr>
      <w:r w:rsidRPr="00930C70">
        <w:rPr>
          <w:rFonts w:ascii="Calibri" w:hAnsi="Calibri" w:cs="Calibri"/>
          <w:lang w:val="en-US"/>
        </w:rPr>
        <w:sym w:font="Wingdings" w:char="F0E0"/>
      </w:r>
      <w:r>
        <w:rPr>
          <w:rFonts w:ascii="Calibri" w:hAnsi="Calibri" w:cs="Calibri"/>
          <w:lang w:val="en-US"/>
        </w:rPr>
        <w:t xml:space="preserve"> doesn’t work, as stat doesn’t know </w:t>
      </w:r>
      <w:proofErr w:type="spellStart"/>
      <w:r>
        <w:rPr>
          <w:rFonts w:ascii="Calibri" w:hAnsi="Calibri" w:cs="Calibri"/>
          <w:lang w:val="en-US"/>
        </w:rPr>
        <w:t>aes</w:t>
      </w:r>
      <w:proofErr w:type="spellEnd"/>
      <w:r>
        <w:rPr>
          <w:rFonts w:ascii="Calibri" w:hAnsi="Calibri" w:cs="Calibri"/>
          <w:lang w:val="en-US"/>
        </w:rPr>
        <w:t>(</w:t>
      </w:r>
      <w:proofErr w:type="spellStart"/>
      <w:proofErr w:type="gramStart"/>
      <w:r>
        <w:rPr>
          <w:rFonts w:ascii="Calibri" w:hAnsi="Calibri" w:cs="Calibri"/>
          <w:lang w:val="en-US"/>
        </w:rPr>
        <w:t>x,y</w:t>
      </w:r>
      <w:proofErr w:type="spellEnd"/>
      <w:proofErr w:type="gramEnd"/>
      <w:r>
        <w:rPr>
          <w:rFonts w:ascii="Calibri" w:hAnsi="Calibri" w:cs="Calibri"/>
          <w:lang w:val="en-US"/>
        </w:rPr>
        <w:t>)</w:t>
      </w:r>
    </w:p>
    <w:p w14:paraId="6DB35E27" w14:textId="08B055D0" w:rsidR="00931737" w:rsidRPr="00DA2F02" w:rsidRDefault="0058017B" w:rsidP="00DA2F02">
      <w:pPr>
        <w:pStyle w:val="Listenabsatz"/>
        <w:numPr>
          <w:ilvl w:val="1"/>
          <w:numId w:val="7"/>
        </w:numPr>
        <w:tabs>
          <w:tab w:val="left" w:pos="567"/>
        </w:tabs>
        <w:rPr>
          <w:rFonts w:ascii="Calibri" w:hAnsi="Calibri" w:cs="Calibri"/>
          <w:lang w:val="en-US"/>
        </w:rPr>
      </w:pPr>
      <w:r w:rsidRPr="0013605D">
        <w:rPr>
          <w:rFonts w:ascii="Calibri" w:hAnsi="Calibri" w:cs="Calibri"/>
        </w:rPr>
        <w:lastRenderedPageBreak/>
        <w:sym w:font="Wingdings" w:char="F0E0"/>
      </w:r>
      <w:r w:rsidRPr="00E21E1B">
        <w:rPr>
          <w:rFonts w:ascii="Calibri" w:hAnsi="Calibri" w:cs="Calibri"/>
          <w:lang w:val="en-US"/>
        </w:rPr>
        <w:t xml:space="preserve"> common to have </w:t>
      </w:r>
      <w:proofErr w:type="spellStart"/>
      <w:r w:rsidRPr="00E21E1B">
        <w:rPr>
          <w:rFonts w:ascii="Calibri" w:hAnsi="Calibri" w:cs="Calibri"/>
          <w:lang w:val="en-US"/>
        </w:rPr>
        <w:t>aes</w:t>
      </w:r>
      <w:proofErr w:type="spellEnd"/>
      <w:r w:rsidRPr="00E21E1B">
        <w:rPr>
          <w:rFonts w:ascii="Calibri" w:hAnsi="Calibri" w:cs="Calibri"/>
          <w:lang w:val="en-US"/>
        </w:rPr>
        <w:t>(</w:t>
      </w:r>
      <w:proofErr w:type="spellStart"/>
      <w:proofErr w:type="gramStart"/>
      <w:r w:rsidRPr="00E21E1B">
        <w:rPr>
          <w:rFonts w:ascii="Calibri" w:hAnsi="Calibri" w:cs="Calibri"/>
          <w:lang w:val="en-US"/>
        </w:rPr>
        <w:t>x,y</w:t>
      </w:r>
      <w:proofErr w:type="spellEnd"/>
      <w:proofErr w:type="gramEnd"/>
      <w:r w:rsidRPr="00E21E1B">
        <w:rPr>
          <w:rFonts w:ascii="Calibri" w:hAnsi="Calibri" w:cs="Calibri"/>
          <w:lang w:val="en-US"/>
        </w:rPr>
        <w:t xml:space="preserve">) in </w:t>
      </w:r>
      <w:proofErr w:type="spellStart"/>
      <w:r w:rsidRPr="00E21E1B">
        <w:rPr>
          <w:rFonts w:ascii="Calibri" w:hAnsi="Calibri" w:cs="Calibri"/>
          <w:lang w:val="en-US"/>
        </w:rPr>
        <w:t>ggplot</w:t>
      </w:r>
      <w:proofErr w:type="spellEnd"/>
      <w:r w:rsidRPr="00E21E1B">
        <w:rPr>
          <w:rFonts w:ascii="Calibri" w:hAnsi="Calibri" w:cs="Calibri"/>
          <w:lang w:val="en-US"/>
        </w:rPr>
        <w:t>() globally</w:t>
      </w:r>
    </w:p>
    <w:p w14:paraId="79D5187D" w14:textId="77777777" w:rsidR="00931737" w:rsidRDefault="00931737">
      <w:pPr>
        <w:rPr>
          <w:rFonts w:ascii="Calibri" w:hAnsi="Calibri" w:cs="Calibri"/>
          <w:lang w:val="en-US"/>
        </w:rPr>
      </w:pPr>
      <w:r>
        <w:rPr>
          <w:rFonts w:ascii="Calibri" w:hAnsi="Calibri" w:cs="Calibri"/>
          <w:lang w:val="en-US"/>
        </w:rPr>
        <w:t>Example:</w:t>
      </w:r>
    </w:p>
    <w:p w14:paraId="23A1C59D" w14:textId="77777777" w:rsidR="00931737" w:rsidRPr="00931737" w:rsidRDefault="00931737" w:rsidP="00931737">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proofErr w:type="gramStart"/>
      <w:r w:rsidRPr="00931737">
        <w:rPr>
          <w:rStyle w:val="kw"/>
          <w:rFonts w:ascii="Consolas" w:hAnsi="Consolas" w:cs="Consolas"/>
          <w:b/>
          <w:bCs/>
          <w:color w:val="007020"/>
          <w:spacing w:val="3"/>
          <w:bdr w:val="none" w:sz="0" w:space="0" w:color="auto" w:frame="1"/>
          <w:lang w:val="en-US"/>
        </w:rPr>
        <w:t>ggplot</w:t>
      </w:r>
      <w:proofErr w:type="spellEnd"/>
      <w:r w:rsidRPr="00931737">
        <w:rPr>
          <w:rStyle w:val="HTMLCode"/>
          <w:rFonts w:ascii="Consolas" w:hAnsi="Consolas" w:cs="Consolas"/>
          <w:color w:val="333333"/>
          <w:spacing w:val="3"/>
          <w:bdr w:val="none" w:sz="0" w:space="0" w:color="auto" w:frame="1"/>
          <w:lang w:val="en-US"/>
        </w:rPr>
        <w:t>(</w:t>
      </w:r>
      <w:proofErr w:type="gramEnd"/>
      <w:r w:rsidRPr="00931737">
        <w:rPr>
          <w:rStyle w:val="dt"/>
          <w:rFonts w:ascii="Consolas" w:eastAsiaTheme="majorEastAsia" w:hAnsi="Consolas" w:cs="Consolas"/>
          <w:color w:val="902000"/>
          <w:spacing w:val="3"/>
          <w:bdr w:val="none" w:sz="0" w:space="0" w:color="auto" w:frame="1"/>
          <w:lang w:val="en-US"/>
        </w:rPr>
        <w:t>data=</w:t>
      </w:r>
      <w:proofErr w:type="spellStart"/>
      <w:r w:rsidRPr="00931737">
        <w:rPr>
          <w:rStyle w:val="HTMLCode"/>
          <w:rFonts w:ascii="Consolas" w:hAnsi="Consolas" w:cs="Consolas"/>
          <w:color w:val="333333"/>
          <w:spacing w:val="3"/>
          <w:bdr w:val="none" w:sz="0" w:space="0" w:color="auto" w:frame="1"/>
          <w:lang w:val="en-US"/>
        </w:rPr>
        <w:t>gm_dt</w:t>
      </w:r>
      <w:proofErr w:type="spellEnd"/>
      <w:r w:rsidRPr="00931737">
        <w:rPr>
          <w:rStyle w:val="HTMLCode"/>
          <w:rFonts w:ascii="Consolas" w:hAnsi="Consolas" w:cs="Consolas"/>
          <w:color w:val="333333"/>
          <w:spacing w:val="3"/>
          <w:bdr w:val="none" w:sz="0" w:space="0" w:color="auto" w:frame="1"/>
          <w:lang w:val="en-US"/>
        </w:rPr>
        <w:t xml:space="preserve">, </w:t>
      </w:r>
      <w:proofErr w:type="spellStart"/>
      <w:r w:rsidRPr="00931737">
        <w:rPr>
          <w:rStyle w:val="kw"/>
          <w:rFonts w:ascii="Consolas" w:hAnsi="Consolas" w:cs="Consolas"/>
          <w:b/>
          <w:bCs/>
          <w:color w:val="007020"/>
          <w:spacing w:val="3"/>
          <w:bdr w:val="none" w:sz="0" w:space="0" w:color="auto" w:frame="1"/>
          <w:lang w:val="en-US"/>
        </w:rPr>
        <w:t>aes</w:t>
      </w:r>
      <w:proofErr w:type="spellEnd"/>
      <w:r w:rsidRPr="00931737">
        <w:rPr>
          <w:rStyle w:val="HTMLCode"/>
          <w:rFonts w:ascii="Consolas" w:hAnsi="Consolas" w:cs="Consolas"/>
          <w:color w:val="333333"/>
          <w:spacing w:val="3"/>
          <w:bdr w:val="none" w:sz="0" w:space="0" w:color="auto" w:frame="1"/>
          <w:lang w:val="en-US"/>
        </w:rPr>
        <w:t>(</w:t>
      </w:r>
      <w:r w:rsidRPr="00931737">
        <w:rPr>
          <w:rStyle w:val="dt"/>
          <w:rFonts w:ascii="Consolas" w:eastAsiaTheme="majorEastAsia" w:hAnsi="Consolas" w:cs="Consolas"/>
          <w:color w:val="902000"/>
          <w:spacing w:val="3"/>
          <w:bdr w:val="none" w:sz="0" w:space="0" w:color="auto" w:frame="1"/>
          <w:lang w:val="en-US"/>
        </w:rPr>
        <w:t>x=</w:t>
      </w:r>
      <w:proofErr w:type="spellStart"/>
      <w:r w:rsidRPr="00931737">
        <w:rPr>
          <w:rStyle w:val="HTMLCode"/>
          <w:rFonts w:ascii="Consolas" w:hAnsi="Consolas" w:cs="Consolas"/>
          <w:color w:val="333333"/>
          <w:spacing w:val="3"/>
          <w:bdr w:val="none" w:sz="0" w:space="0" w:color="auto" w:frame="1"/>
          <w:lang w:val="en-US"/>
        </w:rPr>
        <w:t>gdpPercap</w:t>
      </w:r>
      <w:proofErr w:type="spellEnd"/>
      <w:r w:rsidRPr="00931737">
        <w:rPr>
          <w:rStyle w:val="HTMLCode"/>
          <w:rFonts w:ascii="Consolas" w:hAnsi="Consolas" w:cs="Consolas"/>
          <w:color w:val="333333"/>
          <w:spacing w:val="3"/>
          <w:bdr w:val="none" w:sz="0" w:space="0" w:color="auto" w:frame="1"/>
          <w:lang w:val="en-US"/>
        </w:rPr>
        <w:t xml:space="preserve">, </w:t>
      </w:r>
      <w:r w:rsidRPr="00931737">
        <w:rPr>
          <w:rStyle w:val="dt"/>
          <w:rFonts w:ascii="Consolas" w:eastAsiaTheme="majorEastAsia" w:hAnsi="Consolas" w:cs="Consolas"/>
          <w:color w:val="902000"/>
          <w:spacing w:val="3"/>
          <w:bdr w:val="none" w:sz="0" w:space="0" w:color="auto" w:frame="1"/>
          <w:lang w:val="en-US"/>
        </w:rPr>
        <w:t>y=</w:t>
      </w:r>
      <w:proofErr w:type="spellStart"/>
      <w:r w:rsidRPr="00931737">
        <w:rPr>
          <w:rStyle w:val="HTMLCode"/>
          <w:rFonts w:ascii="Consolas" w:hAnsi="Consolas" w:cs="Consolas"/>
          <w:color w:val="333333"/>
          <w:spacing w:val="3"/>
          <w:bdr w:val="none" w:sz="0" w:space="0" w:color="auto" w:frame="1"/>
          <w:lang w:val="en-US"/>
        </w:rPr>
        <w:t>lifeExp</w:t>
      </w:r>
      <w:proofErr w:type="spellEnd"/>
      <w:r w:rsidRPr="00931737">
        <w:rPr>
          <w:rStyle w:val="HTMLCode"/>
          <w:rFonts w:ascii="Consolas" w:hAnsi="Consolas" w:cs="Consolas"/>
          <w:color w:val="333333"/>
          <w:spacing w:val="3"/>
          <w:bdr w:val="none" w:sz="0" w:space="0" w:color="auto" w:frame="1"/>
          <w:lang w:val="en-US"/>
        </w:rPr>
        <w:t xml:space="preserve">)) </w:t>
      </w:r>
      <w:r w:rsidRPr="00931737">
        <w:rPr>
          <w:rStyle w:val="op"/>
          <w:rFonts w:ascii="Consolas" w:hAnsi="Consolas" w:cs="Consolas"/>
          <w:color w:val="666666"/>
          <w:spacing w:val="3"/>
          <w:bdr w:val="none" w:sz="0" w:space="0" w:color="auto" w:frame="1"/>
          <w:lang w:val="en-US"/>
        </w:rPr>
        <w:t>+</w:t>
      </w:r>
      <w:r w:rsidRPr="00931737">
        <w:rPr>
          <w:rStyle w:val="st"/>
          <w:rFonts w:ascii="Consolas" w:hAnsi="Consolas" w:cs="Consolas"/>
          <w:color w:val="4070A0"/>
          <w:spacing w:val="3"/>
          <w:bdr w:val="none" w:sz="0" w:space="0" w:color="auto" w:frame="1"/>
          <w:lang w:val="en-US"/>
        </w:rPr>
        <w:t xml:space="preserve"> </w:t>
      </w:r>
    </w:p>
    <w:p w14:paraId="1026E13D" w14:textId="77777777" w:rsidR="00931737" w:rsidRPr="00A47D7D" w:rsidRDefault="00931737" w:rsidP="00931737">
      <w:pPr>
        <w:pStyle w:val="HTMLVorformatiert"/>
        <w:shd w:val="clear" w:color="auto" w:fill="F7F7F7"/>
        <w:rPr>
          <w:rStyle w:val="HTMLCode"/>
          <w:rFonts w:ascii="Consolas" w:hAnsi="Consolas" w:cs="Consolas"/>
          <w:color w:val="333333"/>
          <w:spacing w:val="3"/>
          <w:bdr w:val="none" w:sz="0" w:space="0" w:color="auto" w:frame="1"/>
          <w:lang w:val="en-US"/>
        </w:rPr>
      </w:pPr>
      <w:r w:rsidRPr="00931737">
        <w:rPr>
          <w:rStyle w:val="st"/>
          <w:rFonts w:ascii="Consolas" w:hAnsi="Consolas" w:cs="Consolas"/>
          <w:color w:val="4070A0"/>
          <w:spacing w:val="3"/>
          <w:bdr w:val="none" w:sz="0" w:space="0" w:color="auto" w:frame="1"/>
          <w:lang w:val="en-US"/>
        </w:rPr>
        <w:t xml:space="preserve">  </w:t>
      </w:r>
      <w:proofErr w:type="spellStart"/>
      <w:r w:rsidRPr="00A47D7D">
        <w:rPr>
          <w:rStyle w:val="kw"/>
          <w:rFonts w:ascii="Consolas" w:hAnsi="Consolas" w:cs="Consolas"/>
          <w:b/>
          <w:bCs/>
          <w:color w:val="007020"/>
          <w:spacing w:val="3"/>
          <w:bdr w:val="none" w:sz="0" w:space="0" w:color="auto" w:frame="1"/>
          <w:lang w:val="en-US"/>
        </w:rPr>
        <w:t>geom_</w:t>
      </w:r>
      <w:proofErr w:type="gramStart"/>
      <w:r w:rsidRPr="00A47D7D">
        <w:rPr>
          <w:rStyle w:val="kw"/>
          <w:rFonts w:ascii="Consolas" w:hAnsi="Consolas" w:cs="Consolas"/>
          <w:b/>
          <w:bCs/>
          <w:color w:val="007020"/>
          <w:spacing w:val="3"/>
          <w:bdr w:val="none" w:sz="0" w:space="0" w:color="auto" w:frame="1"/>
          <w:lang w:val="en-US"/>
        </w:rPr>
        <w:t>point</w:t>
      </w:r>
      <w:proofErr w:type="spellEnd"/>
      <w:r w:rsidRPr="00A47D7D">
        <w:rPr>
          <w:rStyle w:val="HTMLCode"/>
          <w:rFonts w:ascii="Consolas" w:hAnsi="Consolas" w:cs="Consolas"/>
          <w:color w:val="333333"/>
          <w:spacing w:val="3"/>
          <w:bdr w:val="none" w:sz="0" w:space="0" w:color="auto" w:frame="1"/>
          <w:lang w:val="en-US"/>
        </w:rPr>
        <w:t>(</w:t>
      </w:r>
      <w:proofErr w:type="spellStart"/>
      <w:proofErr w:type="gramEnd"/>
      <w:r w:rsidRPr="00A47D7D">
        <w:rPr>
          <w:rStyle w:val="kw"/>
          <w:rFonts w:ascii="Consolas" w:hAnsi="Consolas" w:cs="Consolas"/>
          <w:b/>
          <w:bCs/>
          <w:color w:val="007020"/>
          <w:spacing w:val="3"/>
          <w:bdr w:val="none" w:sz="0" w:space="0" w:color="auto" w:frame="1"/>
          <w:lang w:val="en-US"/>
        </w:rPr>
        <w:t>aes</w:t>
      </w:r>
      <w:proofErr w:type="spellEnd"/>
      <w:r w:rsidRPr="00A47D7D">
        <w:rPr>
          <w:rStyle w:val="HTMLCode"/>
          <w:rFonts w:ascii="Consolas" w:hAnsi="Consolas" w:cs="Consolas"/>
          <w:color w:val="333333"/>
          <w:spacing w:val="3"/>
          <w:bdr w:val="none" w:sz="0" w:space="0" w:color="auto" w:frame="1"/>
          <w:lang w:val="en-US"/>
        </w:rPr>
        <w:t>(</w:t>
      </w:r>
      <w:r w:rsidRPr="00A47D7D">
        <w:rPr>
          <w:rStyle w:val="dt"/>
          <w:rFonts w:ascii="Consolas" w:eastAsiaTheme="majorEastAsia" w:hAnsi="Consolas" w:cs="Consolas"/>
          <w:color w:val="902000"/>
          <w:spacing w:val="3"/>
          <w:bdr w:val="none" w:sz="0" w:space="0" w:color="auto" w:frame="1"/>
          <w:lang w:val="en-US"/>
        </w:rPr>
        <w:t>color=</w:t>
      </w:r>
      <w:r w:rsidRPr="00A47D7D">
        <w:rPr>
          <w:rStyle w:val="HTMLCode"/>
          <w:rFonts w:ascii="Consolas" w:hAnsi="Consolas" w:cs="Consolas"/>
          <w:color w:val="333333"/>
          <w:spacing w:val="3"/>
          <w:bdr w:val="none" w:sz="0" w:space="0" w:color="auto" w:frame="1"/>
          <w:lang w:val="en-US"/>
        </w:rPr>
        <w:t xml:space="preserve">continent, </w:t>
      </w:r>
      <w:r w:rsidRPr="00A47D7D">
        <w:rPr>
          <w:rStyle w:val="dt"/>
          <w:rFonts w:ascii="Consolas" w:eastAsiaTheme="majorEastAsia" w:hAnsi="Consolas" w:cs="Consolas"/>
          <w:color w:val="902000"/>
          <w:spacing w:val="3"/>
          <w:bdr w:val="none" w:sz="0" w:space="0" w:color="auto" w:frame="1"/>
          <w:lang w:val="en-US"/>
        </w:rPr>
        <w:t>size=</w:t>
      </w:r>
      <w:r w:rsidRPr="00A47D7D">
        <w:rPr>
          <w:rStyle w:val="HTMLCode"/>
          <w:rFonts w:ascii="Consolas" w:hAnsi="Consolas" w:cs="Consolas"/>
          <w:color w:val="333333"/>
          <w:spacing w:val="3"/>
          <w:bdr w:val="none" w:sz="0" w:space="0" w:color="auto" w:frame="1"/>
          <w:lang w:val="en-US"/>
        </w:rPr>
        <w:t xml:space="preserve">pop)) </w:t>
      </w:r>
      <w:r w:rsidRPr="00A47D7D">
        <w:rPr>
          <w:rStyle w:val="op"/>
          <w:rFonts w:ascii="Consolas" w:hAnsi="Consolas" w:cs="Consolas"/>
          <w:color w:val="666666"/>
          <w:spacing w:val="3"/>
          <w:bdr w:val="none" w:sz="0" w:space="0" w:color="auto" w:frame="1"/>
          <w:lang w:val="en-US"/>
        </w:rPr>
        <w:t>+</w:t>
      </w:r>
    </w:p>
    <w:p w14:paraId="3E9B9623" w14:textId="77777777" w:rsidR="00931737" w:rsidRPr="00A47D7D" w:rsidRDefault="00931737" w:rsidP="00931737">
      <w:pPr>
        <w:pStyle w:val="HTMLVorformatiert"/>
        <w:shd w:val="clear" w:color="auto" w:fill="F7F7F7"/>
        <w:rPr>
          <w:rStyle w:val="HTMLCode"/>
          <w:rFonts w:ascii="Consolas" w:hAnsi="Consolas" w:cs="Consolas"/>
          <w:color w:val="333333"/>
          <w:spacing w:val="3"/>
          <w:bdr w:val="none" w:sz="0" w:space="0" w:color="auto" w:frame="1"/>
          <w:lang w:val="en-US"/>
        </w:rPr>
      </w:pPr>
      <w:r w:rsidRPr="00A47D7D">
        <w:rPr>
          <w:rStyle w:val="st"/>
          <w:rFonts w:ascii="Consolas" w:hAnsi="Consolas" w:cs="Consolas"/>
          <w:color w:val="4070A0"/>
          <w:spacing w:val="3"/>
          <w:bdr w:val="none" w:sz="0" w:space="0" w:color="auto" w:frame="1"/>
          <w:lang w:val="en-US"/>
        </w:rPr>
        <w:t xml:space="preserve">  </w:t>
      </w:r>
      <w:proofErr w:type="spellStart"/>
      <w:r w:rsidRPr="00A47D7D">
        <w:rPr>
          <w:rStyle w:val="kw"/>
          <w:rFonts w:ascii="Consolas" w:hAnsi="Consolas" w:cs="Consolas"/>
          <w:b/>
          <w:bCs/>
          <w:color w:val="007020"/>
          <w:spacing w:val="3"/>
          <w:bdr w:val="none" w:sz="0" w:space="0" w:color="auto" w:frame="1"/>
          <w:lang w:val="en-US"/>
        </w:rPr>
        <w:t>facet_grid</w:t>
      </w:r>
      <w:proofErr w:type="spellEnd"/>
      <w:r w:rsidRPr="00A47D7D">
        <w:rPr>
          <w:rStyle w:val="HTMLCode"/>
          <w:rFonts w:ascii="Consolas" w:hAnsi="Consolas" w:cs="Consolas"/>
          <w:color w:val="333333"/>
          <w:spacing w:val="3"/>
          <w:bdr w:val="none" w:sz="0" w:space="0" w:color="auto" w:frame="1"/>
          <w:lang w:val="en-US"/>
        </w:rPr>
        <w:t>(</w:t>
      </w:r>
      <w:r w:rsidRPr="00A47D7D">
        <w:rPr>
          <w:rStyle w:val="op"/>
          <w:rFonts w:ascii="Consolas" w:hAnsi="Consolas" w:cs="Consolas"/>
          <w:color w:val="666666"/>
          <w:spacing w:val="3"/>
          <w:bdr w:val="none" w:sz="0" w:space="0" w:color="auto" w:frame="1"/>
          <w:lang w:val="en-US"/>
        </w:rPr>
        <w:t>~</w:t>
      </w:r>
      <w:r w:rsidRPr="00A47D7D">
        <w:rPr>
          <w:rStyle w:val="HTMLCode"/>
          <w:rFonts w:ascii="Consolas" w:hAnsi="Consolas" w:cs="Consolas"/>
          <w:color w:val="333333"/>
          <w:spacing w:val="3"/>
          <w:bdr w:val="none" w:sz="0" w:space="0" w:color="auto" w:frame="1"/>
          <w:lang w:val="en-US"/>
        </w:rPr>
        <w:t xml:space="preserve">year) </w:t>
      </w:r>
      <w:r w:rsidRPr="00A47D7D">
        <w:rPr>
          <w:rStyle w:val="op"/>
          <w:rFonts w:ascii="Consolas" w:hAnsi="Consolas" w:cs="Consolas"/>
          <w:color w:val="666666"/>
          <w:spacing w:val="3"/>
          <w:bdr w:val="none" w:sz="0" w:space="0" w:color="auto" w:frame="1"/>
          <w:lang w:val="en-US"/>
        </w:rPr>
        <w:t>+</w:t>
      </w:r>
      <w:r w:rsidRPr="00A47D7D">
        <w:rPr>
          <w:rStyle w:val="st"/>
          <w:rFonts w:ascii="Consolas" w:hAnsi="Consolas" w:cs="Consolas"/>
          <w:color w:val="4070A0"/>
          <w:spacing w:val="3"/>
          <w:bdr w:val="none" w:sz="0" w:space="0" w:color="auto" w:frame="1"/>
          <w:lang w:val="en-US"/>
        </w:rPr>
        <w:t xml:space="preserve"> </w:t>
      </w:r>
      <w:r w:rsidRPr="00A47D7D">
        <w:rPr>
          <w:rStyle w:val="kw"/>
          <w:rFonts w:ascii="Consolas" w:hAnsi="Consolas" w:cs="Consolas"/>
          <w:b/>
          <w:bCs/>
          <w:color w:val="007020"/>
          <w:spacing w:val="3"/>
          <w:bdr w:val="none" w:sz="0" w:space="0" w:color="auto" w:frame="1"/>
          <w:lang w:val="en-US"/>
        </w:rPr>
        <w:t>scale_x_log10</w:t>
      </w:r>
      <w:r w:rsidRPr="00A47D7D">
        <w:rPr>
          <w:rStyle w:val="HTMLCode"/>
          <w:rFonts w:ascii="Consolas" w:hAnsi="Consolas" w:cs="Consolas"/>
          <w:color w:val="333333"/>
          <w:spacing w:val="3"/>
          <w:bdr w:val="none" w:sz="0" w:space="0" w:color="auto" w:frame="1"/>
          <w:lang w:val="en-US"/>
        </w:rPr>
        <w:t xml:space="preserve">() </w:t>
      </w:r>
      <w:r w:rsidRPr="00A47D7D">
        <w:rPr>
          <w:rStyle w:val="op"/>
          <w:rFonts w:ascii="Consolas" w:hAnsi="Consolas" w:cs="Consolas"/>
          <w:color w:val="666666"/>
          <w:spacing w:val="3"/>
          <w:bdr w:val="none" w:sz="0" w:space="0" w:color="auto" w:frame="1"/>
          <w:lang w:val="en-US"/>
        </w:rPr>
        <w:t>+</w:t>
      </w:r>
    </w:p>
    <w:p w14:paraId="161213D3" w14:textId="18E7A54A" w:rsidR="00930C70" w:rsidRDefault="00931737" w:rsidP="005043CA">
      <w:pPr>
        <w:pStyle w:val="HTMLVorformatiert"/>
        <w:shd w:val="clear" w:color="auto" w:fill="F7F7F7"/>
        <w:rPr>
          <w:rStyle w:val="HTMLCode"/>
          <w:rFonts w:ascii="Consolas" w:hAnsi="Consolas" w:cs="Consolas"/>
          <w:color w:val="333333"/>
          <w:spacing w:val="3"/>
          <w:bdr w:val="none" w:sz="0" w:space="0" w:color="auto" w:frame="1"/>
          <w:lang w:val="en-US"/>
        </w:rPr>
      </w:pPr>
      <w:r w:rsidRPr="00A47D7D">
        <w:rPr>
          <w:rStyle w:val="st"/>
          <w:rFonts w:ascii="Consolas" w:hAnsi="Consolas" w:cs="Consolas"/>
          <w:color w:val="4070A0"/>
          <w:spacing w:val="3"/>
          <w:bdr w:val="none" w:sz="0" w:space="0" w:color="auto" w:frame="1"/>
          <w:lang w:val="en-US"/>
        </w:rPr>
        <w:t xml:space="preserve">  </w:t>
      </w:r>
      <w:proofErr w:type="gramStart"/>
      <w:r w:rsidRPr="00A47D7D">
        <w:rPr>
          <w:rStyle w:val="kw"/>
          <w:rFonts w:ascii="Consolas" w:hAnsi="Consolas" w:cs="Consolas"/>
          <w:b/>
          <w:bCs/>
          <w:color w:val="007020"/>
          <w:spacing w:val="3"/>
          <w:bdr w:val="none" w:sz="0" w:space="0" w:color="auto" w:frame="1"/>
          <w:lang w:val="en-US"/>
        </w:rPr>
        <w:t>labs</w:t>
      </w:r>
      <w:r w:rsidRPr="00A47D7D">
        <w:rPr>
          <w:rStyle w:val="HTMLCode"/>
          <w:rFonts w:ascii="Consolas" w:hAnsi="Consolas" w:cs="Consolas"/>
          <w:color w:val="333333"/>
          <w:spacing w:val="3"/>
          <w:bdr w:val="none" w:sz="0" w:space="0" w:color="auto" w:frame="1"/>
          <w:lang w:val="en-US"/>
        </w:rPr>
        <w:t>(</w:t>
      </w:r>
      <w:proofErr w:type="gramEnd"/>
      <w:r w:rsidRPr="00A47D7D">
        <w:rPr>
          <w:rStyle w:val="dt"/>
          <w:rFonts w:ascii="Consolas" w:eastAsiaTheme="majorEastAsia" w:hAnsi="Consolas" w:cs="Consolas"/>
          <w:color w:val="902000"/>
          <w:spacing w:val="3"/>
          <w:bdr w:val="none" w:sz="0" w:space="0" w:color="auto" w:frame="1"/>
          <w:lang w:val="en-US"/>
        </w:rPr>
        <w:t>y=</w:t>
      </w:r>
      <w:r w:rsidRPr="00A47D7D">
        <w:rPr>
          <w:rStyle w:val="st"/>
          <w:rFonts w:ascii="Consolas" w:hAnsi="Consolas" w:cs="Consolas"/>
          <w:color w:val="4070A0"/>
          <w:spacing w:val="3"/>
          <w:bdr w:val="none" w:sz="0" w:space="0" w:color="auto" w:frame="1"/>
          <w:lang w:val="en-US"/>
        </w:rPr>
        <w:t>"Life expectancy at birth"</w:t>
      </w:r>
      <w:r w:rsidRPr="00A47D7D">
        <w:rPr>
          <w:rStyle w:val="HTMLCode"/>
          <w:rFonts w:ascii="Consolas" w:hAnsi="Consolas" w:cs="Consolas"/>
          <w:color w:val="333333"/>
          <w:spacing w:val="3"/>
          <w:bdr w:val="none" w:sz="0" w:space="0" w:color="auto" w:frame="1"/>
          <w:lang w:val="en-US"/>
        </w:rPr>
        <w:t xml:space="preserve">, </w:t>
      </w:r>
      <w:r w:rsidRPr="00A47D7D">
        <w:rPr>
          <w:rStyle w:val="dt"/>
          <w:rFonts w:ascii="Consolas" w:eastAsiaTheme="majorEastAsia" w:hAnsi="Consolas" w:cs="Consolas"/>
          <w:color w:val="902000"/>
          <w:spacing w:val="3"/>
          <w:bdr w:val="none" w:sz="0" w:space="0" w:color="auto" w:frame="1"/>
          <w:lang w:val="en-US"/>
        </w:rPr>
        <w:t>x=</w:t>
      </w:r>
      <w:r w:rsidRPr="00A47D7D">
        <w:rPr>
          <w:rStyle w:val="st"/>
          <w:rFonts w:ascii="Consolas" w:hAnsi="Consolas" w:cs="Consolas"/>
          <w:color w:val="4070A0"/>
          <w:spacing w:val="3"/>
          <w:bdr w:val="none" w:sz="0" w:space="0" w:color="auto" w:frame="1"/>
          <w:lang w:val="en-US"/>
        </w:rPr>
        <w:t>"per-capita GDP"</w:t>
      </w:r>
      <w:r w:rsidRPr="00A47D7D">
        <w:rPr>
          <w:rStyle w:val="HTMLCode"/>
          <w:rFonts w:ascii="Consolas" w:hAnsi="Consolas" w:cs="Consolas"/>
          <w:color w:val="333333"/>
          <w:spacing w:val="3"/>
          <w:bdr w:val="none" w:sz="0" w:space="0" w:color="auto" w:frame="1"/>
          <w:lang w:val="en-US"/>
        </w:rPr>
        <w:t xml:space="preserve">, </w:t>
      </w:r>
      <w:r w:rsidRPr="00A47D7D">
        <w:rPr>
          <w:rStyle w:val="dt"/>
          <w:rFonts w:ascii="Consolas" w:eastAsiaTheme="majorEastAsia" w:hAnsi="Consolas" w:cs="Consolas"/>
          <w:color w:val="902000"/>
          <w:spacing w:val="3"/>
          <w:bdr w:val="none" w:sz="0" w:space="0" w:color="auto" w:frame="1"/>
          <w:lang w:val="en-US"/>
        </w:rPr>
        <w:t>size =</w:t>
      </w:r>
      <w:r w:rsidRPr="00A47D7D">
        <w:rPr>
          <w:rStyle w:val="HTMLCode"/>
          <w:rFonts w:ascii="Consolas" w:hAnsi="Consolas" w:cs="Consolas"/>
          <w:color w:val="333333"/>
          <w:spacing w:val="3"/>
          <w:bdr w:val="none" w:sz="0" w:space="0" w:color="auto" w:frame="1"/>
          <w:lang w:val="en-US"/>
        </w:rPr>
        <w:t xml:space="preserve"> </w:t>
      </w:r>
      <w:r w:rsidRPr="00A47D7D">
        <w:rPr>
          <w:rStyle w:val="st"/>
          <w:rFonts w:ascii="Consolas" w:hAnsi="Consolas" w:cs="Consolas"/>
          <w:color w:val="4070A0"/>
          <w:spacing w:val="3"/>
          <w:bdr w:val="none" w:sz="0" w:space="0" w:color="auto" w:frame="1"/>
          <w:lang w:val="en-US"/>
        </w:rPr>
        <w:t>'Population'</w:t>
      </w:r>
      <w:r w:rsidRPr="00A47D7D">
        <w:rPr>
          <w:rStyle w:val="HTMLCode"/>
          <w:rFonts w:ascii="Consolas" w:hAnsi="Consolas" w:cs="Consolas"/>
          <w:color w:val="333333"/>
          <w:spacing w:val="3"/>
          <w:bdr w:val="none" w:sz="0" w:space="0" w:color="auto" w:frame="1"/>
          <w:lang w:val="en-US"/>
        </w:rPr>
        <w:t xml:space="preserve">) </w:t>
      </w:r>
      <w:r w:rsidRPr="00A47D7D">
        <w:rPr>
          <w:rStyle w:val="op"/>
          <w:rFonts w:ascii="Consolas" w:hAnsi="Consolas" w:cs="Consolas"/>
          <w:color w:val="666666"/>
          <w:spacing w:val="3"/>
          <w:bdr w:val="none" w:sz="0" w:space="0" w:color="auto" w:frame="1"/>
          <w:lang w:val="en-US"/>
        </w:rPr>
        <w:t>+</w:t>
      </w:r>
      <w:r w:rsidRPr="00A47D7D">
        <w:rPr>
          <w:rStyle w:val="st"/>
          <w:rFonts w:ascii="Consolas" w:hAnsi="Consolas" w:cs="Consolas"/>
          <w:color w:val="4070A0"/>
          <w:spacing w:val="3"/>
          <w:bdr w:val="none" w:sz="0" w:space="0" w:color="auto" w:frame="1"/>
          <w:lang w:val="en-US"/>
        </w:rPr>
        <w:t xml:space="preserve"> </w:t>
      </w:r>
      <w:r w:rsidRPr="00A47D7D">
        <w:rPr>
          <w:rStyle w:val="HTMLCode"/>
          <w:rFonts w:ascii="Consolas" w:hAnsi="Consolas" w:cs="Consolas"/>
          <w:color w:val="333333"/>
          <w:spacing w:val="3"/>
          <w:bdr w:val="none" w:sz="0" w:space="0" w:color="auto" w:frame="1"/>
          <w:lang w:val="en-US"/>
        </w:rPr>
        <w:t>mytheme</w:t>
      </w:r>
    </w:p>
    <w:p w14:paraId="232E3CED" w14:textId="526EFBEE" w:rsidR="00540BE2" w:rsidRDefault="00540BE2" w:rsidP="00C014B5">
      <w:pPr>
        <w:tabs>
          <w:tab w:val="left" w:pos="567"/>
        </w:tabs>
        <w:rPr>
          <w:rFonts w:ascii="Calibri" w:hAnsi="Calibri" w:cs="Calibri"/>
          <w:lang w:val="en-US"/>
        </w:rPr>
      </w:pPr>
    </w:p>
    <w:p w14:paraId="06C3C68F" w14:textId="33BBA0E0" w:rsidR="00C014B5" w:rsidRPr="00C014B5" w:rsidRDefault="00C014B5" w:rsidP="00C014B5">
      <w:pPr>
        <w:pStyle w:val="Listenabsatz"/>
        <w:numPr>
          <w:ilvl w:val="0"/>
          <w:numId w:val="7"/>
        </w:numPr>
        <w:tabs>
          <w:tab w:val="left" w:pos="567"/>
        </w:tabs>
        <w:rPr>
          <w:rFonts w:ascii="Calibri" w:hAnsi="Calibri" w:cs="Calibri"/>
          <w:lang w:val="en-US"/>
        </w:rPr>
      </w:pPr>
      <w:proofErr w:type="spellStart"/>
      <w:r>
        <w:rPr>
          <w:rFonts w:ascii="Calibri" w:hAnsi="Calibri" w:cs="Calibri"/>
          <w:highlight w:val="cyan"/>
          <w:lang w:val="en-US"/>
        </w:rPr>
        <w:t>f</w:t>
      </w:r>
      <w:r w:rsidRPr="00C014B5">
        <w:rPr>
          <w:rFonts w:ascii="Calibri" w:hAnsi="Calibri" w:cs="Calibri"/>
          <w:highlight w:val="cyan"/>
          <w:lang w:val="en-US"/>
        </w:rPr>
        <w:t>acet_</w:t>
      </w:r>
      <w:proofErr w:type="gramStart"/>
      <w:r w:rsidRPr="00C014B5">
        <w:rPr>
          <w:rFonts w:ascii="Calibri" w:hAnsi="Calibri" w:cs="Calibri"/>
          <w:highlight w:val="cyan"/>
          <w:lang w:val="en-US"/>
        </w:rPr>
        <w:t>grid</w:t>
      </w:r>
      <w:proofErr w:type="spellEnd"/>
      <w:r w:rsidR="00EE088B">
        <w:rPr>
          <w:rFonts w:ascii="Calibri" w:hAnsi="Calibri" w:cs="Calibri"/>
          <w:highlight w:val="cyan"/>
          <w:lang w:val="en-US"/>
        </w:rPr>
        <w:t>(</w:t>
      </w:r>
      <w:proofErr w:type="gramEnd"/>
      <w:r w:rsidR="00EE088B">
        <w:rPr>
          <w:rFonts w:ascii="Calibri" w:hAnsi="Calibri" w:cs="Calibri"/>
          <w:highlight w:val="cyan"/>
          <w:lang w:val="en-US"/>
        </w:rPr>
        <w:t>~…)</w:t>
      </w:r>
      <w:r w:rsidRPr="00C014B5">
        <w:rPr>
          <w:rFonts w:ascii="Calibri" w:hAnsi="Calibri" w:cs="Calibri"/>
          <w:highlight w:val="cyan"/>
          <w:lang w:val="en-US"/>
        </w:rPr>
        <w:t xml:space="preserve"> / </w:t>
      </w:r>
      <w:proofErr w:type="spellStart"/>
      <w:r w:rsidRPr="00C014B5">
        <w:rPr>
          <w:rFonts w:ascii="Calibri" w:hAnsi="Calibri" w:cs="Calibri"/>
          <w:highlight w:val="cyan"/>
          <w:lang w:val="en-US"/>
        </w:rPr>
        <w:t>facet_</w:t>
      </w:r>
      <w:r w:rsidRPr="00EE088B">
        <w:rPr>
          <w:rFonts w:ascii="Calibri" w:hAnsi="Calibri" w:cs="Calibri"/>
          <w:highlight w:val="cyan"/>
          <w:lang w:val="en-US"/>
        </w:rPr>
        <w:t>wrap</w:t>
      </w:r>
      <w:proofErr w:type="spellEnd"/>
      <w:r w:rsidR="00EE088B" w:rsidRPr="00EE088B">
        <w:rPr>
          <w:rFonts w:ascii="Calibri" w:hAnsi="Calibri" w:cs="Calibri"/>
          <w:highlight w:val="cyan"/>
          <w:lang w:val="en-US"/>
        </w:rPr>
        <w:t>(~…)</w:t>
      </w:r>
    </w:p>
    <w:p w14:paraId="09BCB7FE" w14:textId="4EBD28BB" w:rsidR="005043CA" w:rsidRPr="00540BE2" w:rsidRDefault="005043CA" w:rsidP="00540BE2">
      <w:pPr>
        <w:pStyle w:val="Listenabsatz"/>
        <w:tabs>
          <w:tab w:val="left" w:pos="567"/>
        </w:tabs>
        <w:rPr>
          <w:rFonts w:ascii="Calibri" w:hAnsi="Calibri" w:cs="Calibri"/>
          <w:lang w:val="en-US"/>
        </w:rPr>
      </w:pPr>
    </w:p>
    <w:p w14:paraId="02EED192" w14:textId="008D9DAF" w:rsidR="00141327" w:rsidRPr="00B8369C" w:rsidRDefault="0064728D" w:rsidP="00B8369C">
      <w:pPr>
        <w:pStyle w:val="berschrift2"/>
        <w:rPr>
          <w:b/>
          <w:bCs/>
          <w:lang w:val="en-US"/>
        </w:rPr>
      </w:pPr>
      <w:r>
        <w:rPr>
          <w:b/>
          <w:bCs/>
          <w:lang w:val="en-US"/>
        </w:rPr>
        <w:t>1</w:t>
      </w:r>
      <w:r w:rsidR="004E001A">
        <w:rPr>
          <w:b/>
          <w:bCs/>
          <w:lang w:val="en-US"/>
        </w:rPr>
        <w:t xml:space="preserve"> Continuous variable</w:t>
      </w:r>
    </w:p>
    <w:p w14:paraId="1EEA85CA" w14:textId="3DE1C4AA" w:rsidR="00141327" w:rsidRDefault="00141327" w:rsidP="00141327">
      <w:pPr>
        <w:pStyle w:val="Listenabsatz"/>
        <w:numPr>
          <w:ilvl w:val="0"/>
          <w:numId w:val="7"/>
        </w:numPr>
        <w:tabs>
          <w:tab w:val="left" w:pos="567"/>
        </w:tabs>
        <w:rPr>
          <w:rFonts w:ascii="Calibri" w:hAnsi="Calibri" w:cs="Calibri"/>
          <w:lang w:val="en-US"/>
        </w:rPr>
      </w:pPr>
      <w:r w:rsidRPr="00095D17">
        <w:rPr>
          <w:rFonts w:ascii="Calibri" w:hAnsi="Calibri" w:cs="Calibri"/>
          <w:b/>
          <w:bCs/>
          <w:lang w:val="en-US"/>
        </w:rPr>
        <w:t>Histogram</w:t>
      </w:r>
      <w:r w:rsidR="008362D8" w:rsidRPr="00E21E1B">
        <w:rPr>
          <w:rFonts w:ascii="Calibri" w:hAnsi="Calibri" w:cs="Calibri"/>
          <w:lang w:val="en-US"/>
        </w:rPr>
        <w:t xml:space="preserve"> </w:t>
      </w:r>
      <w:r w:rsidR="008362D8" w:rsidRPr="0013605D">
        <w:rPr>
          <w:rFonts w:ascii="Calibri" w:hAnsi="Calibri" w:cs="Calibri"/>
        </w:rPr>
        <w:sym w:font="Wingdings" w:char="F0E0"/>
      </w:r>
      <w:r w:rsidR="008362D8" w:rsidRPr="00E21E1B">
        <w:rPr>
          <w:rFonts w:ascii="Calibri" w:hAnsi="Calibri" w:cs="Calibri"/>
          <w:lang w:val="en-US"/>
        </w:rPr>
        <w:t xml:space="preserve"> </w:t>
      </w:r>
      <w:proofErr w:type="spellStart"/>
      <w:r w:rsidR="00120C1D" w:rsidRPr="00120C1D">
        <w:rPr>
          <w:rFonts w:ascii="Calibri" w:hAnsi="Calibri" w:cs="Calibri"/>
          <w:highlight w:val="cyan"/>
          <w:lang w:val="en-US"/>
        </w:rPr>
        <w:t>geom_</w:t>
      </w:r>
      <w:proofErr w:type="gramStart"/>
      <w:r w:rsidR="00120C1D" w:rsidRPr="00120C1D">
        <w:rPr>
          <w:rFonts w:ascii="Calibri" w:hAnsi="Calibri" w:cs="Calibri"/>
          <w:highlight w:val="cyan"/>
          <w:lang w:val="en-US"/>
        </w:rPr>
        <w:t>histogram</w:t>
      </w:r>
      <w:proofErr w:type="spellEnd"/>
      <w:r w:rsidR="00120C1D" w:rsidRPr="00120C1D">
        <w:rPr>
          <w:rFonts w:ascii="Calibri" w:hAnsi="Calibri" w:cs="Calibri"/>
          <w:highlight w:val="cyan"/>
          <w:lang w:val="en-US"/>
        </w:rPr>
        <w:t>(</w:t>
      </w:r>
      <w:proofErr w:type="gramEnd"/>
      <w:r w:rsidR="00120C1D" w:rsidRPr="00120C1D">
        <w:rPr>
          <w:rFonts w:ascii="Calibri" w:hAnsi="Calibri" w:cs="Calibri"/>
          <w:highlight w:val="cyan"/>
          <w:lang w:val="en-US"/>
        </w:rPr>
        <w:t>bins=…)</w:t>
      </w:r>
      <w:r w:rsidR="00120C1D">
        <w:rPr>
          <w:rFonts w:ascii="Calibri" w:hAnsi="Calibri" w:cs="Calibri"/>
          <w:lang w:val="en-US"/>
        </w:rPr>
        <w:t xml:space="preserve"> </w:t>
      </w:r>
      <w:r w:rsidR="008362D8" w:rsidRPr="00E21E1B">
        <w:rPr>
          <w:rFonts w:ascii="Calibri" w:hAnsi="Calibri" w:cs="Calibri"/>
          <w:lang w:val="en-US"/>
        </w:rPr>
        <w:t>bins = used for size of buckets</w:t>
      </w:r>
    </w:p>
    <w:p w14:paraId="19429370" w14:textId="5848780F" w:rsidR="005A5942" w:rsidRPr="005A5942" w:rsidRDefault="005A5942" w:rsidP="005A5942">
      <w:pPr>
        <w:pStyle w:val="Listenabsatz"/>
        <w:numPr>
          <w:ilvl w:val="1"/>
          <w:numId w:val="7"/>
        </w:numPr>
        <w:tabs>
          <w:tab w:val="left" w:pos="567"/>
        </w:tabs>
        <w:rPr>
          <w:rFonts w:ascii="Calibri" w:hAnsi="Calibri" w:cs="Calibri"/>
          <w:lang w:val="en-US"/>
        </w:rPr>
      </w:pPr>
      <w:r w:rsidRPr="005A5942">
        <w:rPr>
          <w:rFonts w:ascii="Calibri" w:hAnsi="Calibri" w:cs="Calibri"/>
          <w:lang w:val="en-US"/>
        </w:rPr>
        <w:t>Distribution</w:t>
      </w:r>
    </w:p>
    <w:p w14:paraId="7A843B3E" w14:textId="304CC814" w:rsidR="005A5942" w:rsidRDefault="00141327" w:rsidP="00120C1D">
      <w:pPr>
        <w:pStyle w:val="Listenabsatz"/>
        <w:numPr>
          <w:ilvl w:val="0"/>
          <w:numId w:val="7"/>
        </w:numPr>
        <w:tabs>
          <w:tab w:val="left" w:pos="567"/>
        </w:tabs>
        <w:rPr>
          <w:rFonts w:ascii="Calibri" w:hAnsi="Calibri" w:cs="Calibri"/>
          <w:lang w:val="en-US"/>
        </w:rPr>
      </w:pPr>
      <w:r w:rsidRPr="00095D17">
        <w:rPr>
          <w:rFonts w:ascii="Calibri" w:hAnsi="Calibri" w:cs="Calibri"/>
          <w:b/>
          <w:bCs/>
          <w:lang w:val="en-US"/>
        </w:rPr>
        <w:t>Density plot</w:t>
      </w:r>
      <w:r w:rsidR="00341E65" w:rsidRPr="00095D17">
        <w:rPr>
          <w:rFonts w:ascii="Calibri" w:hAnsi="Calibri" w:cs="Calibri"/>
          <w:b/>
          <w:bCs/>
          <w:lang w:val="en-US"/>
        </w:rPr>
        <w:t xml:space="preserve"> </w:t>
      </w:r>
      <w:r w:rsidR="008362D8" w:rsidRPr="0013605D">
        <w:rPr>
          <w:rFonts w:ascii="Calibri" w:hAnsi="Calibri" w:cs="Calibri"/>
        </w:rPr>
        <w:sym w:font="Wingdings" w:char="F0E0"/>
      </w:r>
      <w:r w:rsidR="008362D8" w:rsidRPr="00E21E1B">
        <w:rPr>
          <w:rFonts w:ascii="Calibri" w:hAnsi="Calibri" w:cs="Calibri"/>
          <w:lang w:val="en-US"/>
        </w:rPr>
        <w:t xml:space="preserve"> </w:t>
      </w:r>
      <w:proofErr w:type="spellStart"/>
      <w:r w:rsidR="00120C1D" w:rsidRPr="004A4D1E">
        <w:rPr>
          <w:rFonts w:ascii="Calibri" w:hAnsi="Calibri" w:cs="Calibri"/>
          <w:highlight w:val="cyan"/>
          <w:lang w:val="en-US"/>
        </w:rPr>
        <w:t>geom_</w:t>
      </w:r>
      <w:proofErr w:type="gramStart"/>
      <w:r w:rsidR="00120C1D" w:rsidRPr="004A4D1E">
        <w:rPr>
          <w:rFonts w:ascii="Calibri" w:hAnsi="Calibri" w:cs="Calibri"/>
          <w:highlight w:val="cyan"/>
          <w:lang w:val="en-US"/>
        </w:rPr>
        <w:t>density</w:t>
      </w:r>
      <w:proofErr w:type="spellEnd"/>
      <w:r w:rsidR="00120C1D" w:rsidRPr="004A4D1E">
        <w:rPr>
          <w:rFonts w:ascii="Calibri" w:hAnsi="Calibri" w:cs="Calibri"/>
          <w:highlight w:val="cyan"/>
          <w:lang w:val="en-US"/>
        </w:rPr>
        <w:t>(</w:t>
      </w:r>
      <w:proofErr w:type="gramEnd"/>
      <w:r w:rsidR="00120C1D" w:rsidRPr="004A4D1E">
        <w:rPr>
          <w:rFonts w:ascii="Calibri" w:hAnsi="Calibri" w:cs="Calibri"/>
          <w:highlight w:val="cyan"/>
          <w:lang w:val="en-US"/>
        </w:rPr>
        <w:t>)</w:t>
      </w:r>
    </w:p>
    <w:p w14:paraId="00BC5C4A" w14:textId="4785FE93" w:rsidR="000E3238" w:rsidRDefault="005A5942" w:rsidP="005A5942">
      <w:pPr>
        <w:pStyle w:val="Listenabsatz"/>
        <w:numPr>
          <w:ilvl w:val="1"/>
          <w:numId w:val="7"/>
        </w:numPr>
        <w:tabs>
          <w:tab w:val="left" w:pos="567"/>
        </w:tabs>
        <w:rPr>
          <w:rFonts w:ascii="Calibri" w:hAnsi="Calibri" w:cs="Calibri"/>
          <w:lang w:val="en-US"/>
        </w:rPr>
      </w:pPr>
      <w:r w:rsidRPr="005A5942">
        <w:rPr>
          <w:rFonts w:ascii="Calibri" w:hAnsi="Calibri" w:cs="Calibri"/>
          <w:lang w:val="en-US"/>
        </w:rPr>
        <w:sym w:font="Wingdings" w:char="F0E0"/>
      </w:r>
      <w:r>
        <w:rPr>
          <w:rFonts w:ascii="Calibri" w:hAnsi="Calibri" w:cs="Calibri"/>
          <w:lang w:val="en-US"/>
        </w:rPr>
        <w:t xml:space="preserve"> distribution of a numeric variable</w:t>
      </w:r>
    </w:p>
    <w:p w14:paraId="427B6DA0" w14:textId="2D7EC264" w:rsidR="004A4D1E" w:rsidRPr="004A4D1E" w:rsidRDefault="004A4D1E" w:rsidP="00120C1D">
      <w:pPr>
        <w:pStyle w:val="Listenabsatz"/>
        <w:numPr>
          <w:ilvl w:val="0"/>
          <w:numId w:val="7"/>
        </w:numPr>
        <w:tabs>
          <w:tab w:val="left" w:pos="567"/>
        </w:tabs>
        <w:rPr>
          <w:rFonts w:ascii="Calibri" w:hAnsi="Calibri" w:cs="Calibri"/>
          <w:highlight w:val="cyan"/>
          <w:lang w:val="en-US"/>
        </w:rPr>
      </w:pPr>
      <w:proofErr w:type="spellStart"/>
      <w:r w:rsidRPr="004A4D1E">
        <w:rPr>
          <w:rFonts w:ascii="Calibri" w:hAnsi="Calibri" w:cs="Calibri"/>
          <w:highlight w:val="cyan"/>
          <w:lang w:val="en-US"/>
        </w:rPr>
        <w:t>ggtitle</w:t>
      </w:r>
      <w:proofErr w:type="spellEnd"/>
      <w:r w:rsidRPr="004A4D1E">
        <w:rPr>
          <w:rFonts w:ascii="Calibri" w:hAnsi="Calibri" w:cs="Calibri"/>
          <w:highlight w:val="cyan"/>
          <w:lang w:val="en-US"/>
        </w:rPr>
        <w:t>(‘title’)</w:t>
      </w:r>
    </w:p>
    <w:p w14:paraId="552D3708" w14:textId="3D4280BF" w:rsidR="008362D8" w:rsidRPr="0028762E" w:rsidRDefault="001F3ACA" w:rsidP="00141327">
      <w:pPr>
        <w:pStyle w:val="Listenabsatz"/>
        <w:numPr>
          <w:ilvl w:val="0"/>
          <w:numId w:val="7"/>
        </w:numPr>
        <w:tabs>
          <w:tab w:val="left" w:pos="567"/>
        </w:tabs>
        <w:rPr>
          <w:rFonts w:ascii="Calibri" w:hAnsi="Calibri" w:cs="Calibri"/>
          <w:b/>
          <w:bCs/>
        </w:rPr>
      </w:pPr>
      <w:r w:rsidRPr="0028762E">
        <w:rPr>
          <w:rFonts w:ascii="Calibri" w:hAnsi="Calibri" w:cs="Calibri"/>
          <w:b/>
          <w:bCs/>
          <w:noProof/>
        </w:rPr>
        <w:drawing>
          <wp:anchor distT="0" distB="0" distL="114300" distR="114300" simplePos="0" relativeHeight="251663360" behindDoc="0" locked="0" layoutInCell="1" allowOverlap="1" wp14:anchorId="5CAAF977" wp14:editId="0AA954D7">
            <wp:simplePos x="0" y="0"/>
            <wp:positionH relativeFrom="column">
              <wp:posOffset>1074420</wp:posOffset>
            </wp:positionH>
            <wp:positionV relativeFrom="paragraph">
              <wp:posOffset>60960</wp:posOffset>
            </wp:positionV>
            <wp:extent cx="4250690" cy="1963420"/>
            <wp:effectExtent l="0" t="0" r="3810" b="5080"/>
            <wp:wrapThrough wrapText="bothSides">
              <wp:wrapPolygon edited="0">
                <wp:start x="0" y="0"/>
                <wp:lineTo x="0" y="21516"/>
                <wp:lineTo x="21555" y="21516"/>
                <wp:lineTo x="21555"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50690" cy="19634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8362D8" w:rsidRPr="0028762E">
        <w:rPr>
          <w:rFonts w:ascii="Calibri" w:hAnsi="Calibri" w:cs="Calibri"/>
          <w:b/>
          <w:bCs/>
        </w:rPr>
        <w:t>Boxplots</w:t>
      </w:r>
      <w:proofErr w:type="spellEnd"/>
    </w:p>
    <w:p w14:paraId="6D3730D8" w14:textId="3B51F3E8" w:rsidR="001F3ACA" w:rsidRDefault="001F3ACA" w:rsidP="001F3ACA">
      <w:pPr>
        <w:tabs>
          <w:tab w:val="left" w:pos="567"/>
        </w:tabs>
        <w:ind w:left="360"/>
        <w:rPr>
          <w:rFonts w:ascii="Calibri" w:hAnsi="Calibri" w:cs="Calibri"/>
        </w:rPr>
      </w:pPr>
    </w:p>
    <w:p w14:paraId="5206E0EC" w14:textId="06589938" w:rsidR="001F3ACA" w:rsidRDefault="001F3ACA" w:rsidP="001F3ACA">
      <w:pPr>
        <w:tabs>
          <w:tab w:val="left" w:pos="567"/>
        </w:tabs>
        <w:ind w:left="360"/>
        <w:rPr>
          <w:rFonts w:ascii="Calibri" w:hAnsi="Calibri" w:cs="Calibri"/>
        </w:rPr>
      </w:pPr>
    </w:p>
    <w:p w14:paraId="0FFA9DD6" w14:textId="1C85DFD4" w:rsidR="001F3ACA" w:rsidRDefault="001F3ACA" w:rsidP="001F3ACA">
      <w:pPr>
        <w:tabs>
          <w:tab w:val="left" w:pos="567"/>
        </w:tabs>
        <w:ind w:left="360"/>
        <w:rPr>
          <w:rFonts w:ascii="Calibri" w:hAnsi="Calibri" w:cs="Calibri"/>
        </w:rPr>
      </w:pPr>
    </w:p>
    <w:p w14:paraId="56E88D9F" w14:textId="328E0326" w:rsidR="001F3ACA" w:rsidRDefault="001F3ACA" w:rsidP="001F3ACA">
      <w:pPr>
        <w:tabs>
          <w:tab w:val="left" w:pos="567"/>
        </w:tabs>
        <w:ind w:left="360"/>
        <w:rPr>
          <w:rFonts w:ascii="Calibri" w:hAnsi="Calibri" w:cs="Calibri"/>
        </w:rPr>
      </w:pPr>
    </w:p>
    <w:p w14:paraId="0D1BA259" w14:textId="782FE621" w:rsidR="001F3ACA" w:rsidRDefault="001F3ACA" w:rsidP="001F3ACA">
      <w:pPr>
        <w:tabs>
          <w:tab w:val="left" w:pos="567"/>
        </w:tabs>
        <w:ind w:left="360"/>
        <w:rPr>
          <w:rFonts w:ascii="Calibri" w:hAnsi="Calibri" w:cs="Calibri"/>
        </w:rPr>
      </w:pPr>
    </w:p>
    <w:p w14:paraId="609C69DC" w14:textId="6B961016" w:rsidR="001F3ACA" w:rsidRDefault="001F3ACA" w:rsidP="001F3ACA">
      <w:pPr>
        <w:tabs>
          <w:tab w:val="left" w:pos="567"/>
        </w:tabs>
        <w:ind w:left="360"/>
        <w:rPr>
          <w:rFonts w:ascii="Calibri" w:hAnsi="Calibri" w:cs="Calibri"/>
        </w:rPr>
      </w:pPr>
    </w:p>
    <w:p w14:paraId="76F3FCCC" w14:textId="09361207" w:rsidR="001F3ACA" w:rsidRDefault="001F3ACA" w:rsidP="001F3ACA">
      <w:pPr>
        <w:tabs>
          <w:tab w:val="left" w:pos="567"/>
        </w:tabs>
        <w:ind w:left="360"/>
        <w:rPr>
          <w:rFonts w:ascii="Calibri" w:hAnsi="Calibri" w:cs="Calibri"/>
        </w:rPr>
      </w:pPr>
    </w:p>
    <w:p w14:paraId="7A5E4A04" w14:textId="0E4A737E" w:rsidR="001F3ACA" w:rsidRDefault="001F3ACA" w:rsidP="001F3ACA">
      <w:pPr>
        <w:tabs>
          <w:tab w:val="left" w:pos="567"/>
        </w:tabs>
        <w:ind w:left="360"/>
        <w:rPr>
          <w:rFonts w:ascii="Calibri" w:hAnsi="Calibri" w:cs="Calibri"/>
        </w:rPr>
      </w:pPr>
    </w:p>
    <w:p w14:paraId="593D5BF3" w14:textId="21FD5571" w:rsidR="001F3ACA" w:rsidRDefault="001F3ACA" w:rsidP="001F3ACA">
      <w:pPr>
        <w:tabs>
          <w:tab w:val="left" w:pos="567"/>
        </w:tabs>
        <w:ind w:left="360"/>
        <w:rPr>
          <w:rFonts w:ascii="Calibri" w:hAnsi="Calibri" w:cs="Calibri"/>
        </w:rPr>
      </w:pPr>
    </w:p>
    <w:p w14:paraId="0EC39391" w14:textId="77777777" w:rsidR="001F3ACA" w:rsidRPr="001F3ACA" w:rsidRDefault="001F3ACA" w:rsidP="001F3ACA">
      <w:pPr>
        <w:tabs>
          <w:tab w:val="left" w:pos="567"/>
        </w:tabs>
        <w:ind w:left="360"/>
        <w:rPr>
          <w:rFonts w:ascii="Calibri" w:hAnsi="Calibri" w:cs="Calibri"/>
        </w:rPr>
      </w:pPr>
    </w:p>
    <w:p w14:paraId="42A517EE" w14:textId="77777777" w:rsidR="007E62A2" w:rsidRPr="00E21E1B" w:rsidRDefault="007E62A2" w:rsidP="007E62A2">
      <w:pPr>
        <w:pStyle w:val="Listenabsatz"/>
        <w:numPr>
          <w:ilvl w:val="1"/>
          <w:numId w:val="7"/>
        </w:numPr>
        <w:tabs>
          <w:tab w:val="left" w:pos="567"/>
        </w:tabs>
        <w:rPr>
          <w:rFonts w:ascii="Calibri" w:hAnsi="Calibri" w:cs="Calibri"/>
          <w:lang w:val="en-US"/>
        </w:rPr>
      </w:pPr>
      <w:r w:rsidRPr="00E21E1B">
        <w:rPr>
          <w:rFonts w:ascii="Calibri" w:hAnsi="Calibri" w:cs="Calibri"/>
          <w:lang w:val="en-US"/>
        </w:rPr>
        <w:t xml:space="preserve">More about robust statistics, shows outliers clearly </w:t>
      </w:r>
    </w:p>
    <w:p w14:paraId="5293EB96" w14:textId="622C48F5" w:rsidR="007E62A2" w:rsidRPr="00E21E1B" w:rsidRDefault="007E62A2" w:rsidP="007E62A2">
      <w:pPr>
        <w:pStyle w:val="Listenabsatz"/>
        <w:numPr>
          <w:ilvl w:val="1"/>
          <w:numId w:val="7"/>
        </w:numPr>
        <w:tabs>
          <w:tab w:val="left" w:pos="567"/>
        </w:tabs>
        <w:rPr>
          <w:rFonts w:ascii="Calibri" w:hAnsi="Calibri" w:cs="Calibri"/>
          <w:lang w:val="en-US"/>
        </w:rPr>
      </w:pPr>
      <w:proofErr w:type="spellStart"/>
      <w:r w:rsidRPr="00E21E1B">
        <w:rPr>
          <w:rFonts w:ascii="Calibri" w:hAnsi="Calibri" w:cs="Calibri"/>
          <w:lang w:val="en-US"/>
        </w:rPr>
        <w:t>Coord_</w:t>
      </w:r>
      <w:proofErr w:type="gramStart"/>
      <w:r w:rsidRPr="00E21E1B">
        <w:rPr>
          <w:rFonts w:ascii="Calibri" w:hAnsi="Calibri" w:cs="Calibri"/>
          <w:lang w:val="en-US"/>
        </w:rPr>
        <w:t>flip</w:t>
      </w:r>
      <w:proofErr w:type="spellEnd"/>
      <w:r w:rsidRPr="00E21E1B">
        <w:rPr>
          <w:rFonts w:ascii="Calibri" w:hAnsi="Calibri" w:cs="Calibri"/>
          <w:lang w:val="en-US"/>
        </w:rPr>
        <w:t>(</w:t>
      </w:r>
      <w:proofErr w:type="gramEnd"/>
      <w:r w:rsidRPr="00E21E1B">
        <w:rPr>
          <w:rFonts w:ascii="Calibri" w:hAnsi="Calibri" w:cs="Calibri"/>
          <w:lang w:val="en-US"/>
        </w:rPr>
        <w:t xml:space="preserve">) to flip boxplot </w:t>
      </w:r>
      <w:r w:rsidR="001F3ACA" w:rsidRPr="00E21E1B">
        <w:rPr>
          <w:rFonts w:ascii="Calibri" w:hAnsi="Calibri" w:cs="Calibri"/>
          <w:lang w:val="en-US"/>
        </w:rPr>
        <w:t>hori</w:t>
      </w:r>
      <w:r w:rsidR="001F3ACA">
        <w:rPr>
          <w:rFonts w:ascii="Calibri" w:hAnsi="Calibri" w:cs="Calibri"/>
          <w:lang w:val="en-US"/>
        </w:rPr>
        <w:t>z</w:t>
      </w:r>
      <w:r w:rsidR="001F3ACA" w:rsidRPr="00E21E1B">
        <w:rPr>
          <w:rFonts w:ascii="Calibri" w:hAnsi="Calibri" w:cs="Calibri"/>
          <w:lang w:val="en-US"/>
        </w:rPr>
        <w:t>ontally</w:t>
      </w:r>
    </w:p>
    <w:p w14:paraId="319EB3FB" w14:textId="77777777" w:rsidR="001F3ACA" w:rsidRDefault="001F3ACA" w:rsidP="001F3ACA">
      <w:pPr>
        <w:pStyle w:val="Listenabsatz"/>
        <w:numPr>
          <w:ilvl w:val="1"/>
          <w:numId w:val="7"/>
        </w:numPr>
        <w:rPr>
          <w:rFonts w:ascii="Calibri" w:hAnsi="Calibri" w:cs="Calibri"/>
          <w:lang w:val="en-US"/>
        </w:rPr>
      </w:pPr>
      <w:r w:rsidRPr="001F3ACA">
        <w:rPr>
          <w:rFonts w:ascii="Calibri" w:hAnsi="Calibri" w:cs="Calibri"/>
          <w:lang w:val="en-US"/>
        </w:rPr>
        <w:t xml:space="preserve">particularly suited for </w:t>
      </w:r>
      <w:r w:rsidRPr="001D6900">
        <w:rPr>
          <w:rFonts w:ascii="Calibri" w:hAnsi="Calibri" w:cs="Calibri"/>
          <w:b/>
          <w:bCs/>
          <w:lang w:val="en-US"/>
        </w:rPr>
        <w:t>plotting non-gaussian symmetric and non-symmetric data</w:t>
      </w:r>
      <w:r w:rsidRPr="001F3ACA">
        <w:rPr>
          <w:rFonts w:ascii="Calibri" w:hAnsi="Calibri" w:cs="Calibri"/>
          <w:lang w:val="en-US"/>
        </w:rPr>
        <w:t xml:space="preserve"> and for plotting </w:t>
      </w:r>
      <w:r w:rsidRPr="001D6900">
        <w:rPr>
          <w:rFonts w:ascii="Calibri" w:hAnsi="Calibri" w:cs="Calibri"/>
          <w:b/>
          <w:bCs/>
          <w:lang w:val="en-US"/>
        </w:rPr>
        <w:t>exponentially distributed data</w:t>
      </w:r>
      <w:r w:rsidRPr="001F3ACA">
        <w:rPr>
          <w:rFonts w:ascii="Calibri" w:hAnsi="Calibri" w:cs="Calibri"/>
          <w:lang w:val="en-US"/>
        </w:rPr>
        <w:t xml:space="preserve">. </w:t>
      </w:r>
    </w:p>
    <w:p w14:paraId="0FC1C970" w14:textId="1FF4F87B" w:rsidR="007E62A2" w:rsidRDefault="001F3ACA" w:rsidP="008E336A">
      <w:pPr>
        <w:pStyle w:val="Listenabsatz"/>
        <w:numPr>
          <w:ilvl w:val="1"/>
          <w:numId w:val="7"/>
        </w:numPr>
        <w:rPr>
          <w:rFonts w:ascii="Calibri" w:hAnsi="Calibri" w:cs="Calibri"/>
          <w:lang w:val="en-US"/>
        </w:rPr>
      </w:pPr>
      <w:r w:rsidRPr="001F3ACA">
        <w:rPr>
          <w:rFonts w:ascii="Calibri" w:hAnsi="Calibri" w:cs="Calibri"/>
          <w:b/>
          <w:bCs/>
          <w:lang w:val="en-US"/>
        </w:rPr>
        <w:t>Not</w:t>
      </w:r>
      <w:r w:rsidRPr="001F3ACA">
        <w:rPr>
          <w:rFonts w:ascii="Calibri" w:hAnsi="Calibri" w:cs="Calibri"/>
          <w:lang w:val="en-US"/>
        </w:rPr>
        <w:t xml:space="preserve"> well suited for </w:t>
      </w:r>
      <w:r w:rsidRPr="001D6900">
        <w:rPr>
          <w:rFonts w:ascii="Calibri" w:hAnsi="Calibri" w:cs="Calibri"/>
          <w:b/>
          <w:bCs/>
          <w:lang w:val="en-US"/>
        </w:rPr>
        <w:t>bimodal data</w:t>
      </w:r>
      <w:r w:rsidRPr="001F3ACA">
        <w:rPr>
          <w:rFonts w:ascii="Calibri" w:hAnsi="Calibri" w:cs="Calibri"/>
          <w:lang w:val="en-US"/>
        </w:rPr>
        <w:t xml:space="preserve">, they only show one mode (the </w:t>
      </w:r>
      <w:r w:rsidRPr="00214B0F">
        <w:rPr>
          <w:rFonts w:ascii="Calibri" w:hAnsi="Calibri" w:cs="Calibri"/>
          <w:b/>
          <w:bCs/>
          <w:lang w:val="en-US"/>
        </w:rPr>
        <w:t>median</w:t>
      </w:r>
      <w:r w:rsidRPr="001F3ACA">
        <w:rPr>
          <w:rFonts w:ascii="Calibri" w:hAnsi="Calibri" w:cs="Calibri"/>
          <w:lang w:val="en-US"/>
        </w:rPr>
        <w:t>)</w:t>
      </w:r>
    </w:p>
    <w:p w14:paraId="23517AF4" w14:textId="113C6D6E" w:rsidR="00875469" w:rsidRPr="00875469" w:rsidRDefault="00875469" w:rsidP="00875469">
      <w:pPr>
        <w:pStyle w:val="Listenabsatz"/>
        <w:numPr>
          <w:ilvl w:val="1"/>
          <w:numId w:val="7"/>
        </w:numPr>
        <w:rPr>
          <w:rFonts w:ascii="Calibri" w:hAnsi="Calibri" w:cs="Calibri"/>
          <w:lang w:val="en-US"/>
        </w:rPr>
      </w:pPr>
      <w:r>
        <w:rPr>
          <w:rFonts w:ascii="Calibri" w:hAnsi="Calibri" w:cs="Calibri"/>
          <w:lang w:val="en-US"/>
        </w:rPr>
        <w:t xml:space="preserve">Quantiles: </w:t>
      </w:r>
      <w:proofErr w:type="gramStart"/>
      <w:r w:rsidRPr="00875469">
        <w:rPr>
          <w:rFonts w:ascii="Calibri" w:hAnsi="Calibri" w:cs="Calibri"/>
          <w:highlight w:val="cyan"/>
          <w:lang w:val="en-US"/>
        </w:rPr>
        <w:t>quantile(</w:t>
      </w:r>
      <w:proofErr w:type="gramEnd"/>
      <w:r w:rsidRPr="00875469">
        <w:rPr>
          <w:rFonts w:ascii="Calibri" w:hAnsi="Calibri" w:cs="Calibri"/>
          <w:highlight w:val="cyan"/>
          <w:lang w:val="en-US"/>
        </w:rPr>
        <w:t>data, 0,25)</w:t>
      </w:r>
      <w:r>
        <w:rPr>
          <w:rFonts w:ascii="Calibri" w:hAnsi="Calibri" w:cs="Calibri"/>
          <w:lang w:val="en-US"/>
        </w:rPr>
        <w:t xml:space="preserve"> (</w:t>
      </w:r>
      <w:proofErr w:type="spellStart"/>
      <w:r>
        <w:rPr>
          <w:rFonts w:ascii="Calibri" w:hAnsi="Calibri" w:cs="Calibri"/>
          <w:lang w:val="en-US"/>
        </w:rPr>
        <w:t>oder</w:t>
      </w:r>
      <w:proofErr w:type="spellEnd"/>
      <w:r>
        <w:rPr>
          <w:rFonts w:ascii="Calibri" w:hAnsi="Calibri" w:cs="Calibri"/>
          <w:lang w:val="en-US"/>
        </w:rPr>
        <w:t xml:space="preserve"> 0,75)</w:t>
      </w:r>
    </w:p>
    <w:p w14:paraId="4BBA245E" w14:textId="77777777" w:rsidR="008E336A" w:rsidRPr="008E336A" w:rsidRDefault="008E336A" w:rsidP="008E336A">
      <w:pPr>
        <w:ind w:left="1080"/>
        <w:rPr>
          <w:rFonts w:ascii="Calibri" w:hAnsi="Calibri" w:cs="Calibri"/>
          <w:lang w:val="en-US"/>
        </w:rPr>
      </w:pPr>
    </w:p>
    <w:p w14:paraId="18598F67" w14:textId="465BDEC6" w:rsidR="00BE208C" w:rsidRPr="00B8369C" w:rsidRDefault="00BE208C" w:rsidP="00B8369C">
      <w:pPr>
        <w:pStyle w:val="berschrift2"/>
        <w:rPr>
          <w:b/>
          <w:bCs/>
          <w:lang w:val="en-US"/>
        </w:rPr>
      </w:pPr>
      <w:r w:rsidRPr="00B8369C">
        <w:rPr>
          <w:b/>
          <w:bCs/>
          <w:lang w:val="en-US"/>
        </w:rPr>
        <w:t>2 variables: one continuous, one discrete</w:t>
      </w:r>
    </w:p>
    <w:p w14:paraId="3EDF215C" w14:textId="77777777" w:rsidR="007E62A2" w:rsidRPr="0013605D" w:rsidRDefault="00BE208C" w:rsidP="00BE208C">
      <w:pPr>
        <w:pStyle w:val="Listenabsatz"/>
        <w:numPr>
          <w:ilvl w:val="0"/>
          <w:numId w:val="7"/>
        </w:numPr>
        <w:tabs>
          <w:tab w:val="left" w:pos="567"/>
        </w:tabs>
        <w:rPr>
          <w:rFonts w:ascii="Calibri" w:hAnsi="Calibri" w:cs="Calibri"/>
        </w:rPr>
      </w:pPr>
      <w:proofErr w:type="spellStart"/>
      <w:r w:rsidRPr="00A80D8E">
        <w:rPr>
          <w:rFonts w:ascii="Calibri" w:hAnsi="Calibri" w:cs="Calibri"/>
          <w:b/>
          <w:bCs/>
        </w:rPr>
        <w:t>Barplots</w:t>
      </w:r>
      <w:proofErr w:type="spellEnd"/>
      <w:r w:rsidRPr="0013605D">
        <w:rPr>
          <w:rFonts w:ascii="Calibri" w:hAnsi="Calibri" w:cs="Calibri"/>
        </w:rPr>
        <w:t xml:space="preserve">: </w:t>
      </w:r>
      <w:proofErr w:type="spellStart"/>
      <w:r w:rsidRPr="0013605D">
        <w:rPr>
          <w:rFonts w:ascii="Calibri" w:hAnsi="Calibri" w:cs="Calibri"/>
        </w:rPr>
        <w:t>One</w:t>
      </w:r>
      <w:proofErr w:type="spellEnd"/>
      <w:r w:rsidRPr="0013605D">
        <w:rPr>
          <w:rFonts w:ascii="Calibri" w:hAnsi="Calibri" w:cs="Calibri"/>
        </w:rPr>
        <w:t xml:space="preserve"> </w:t>
      </w:r>
      <w:proofErr w:type="spellStart"/>
      <w:r w:rsidRPr="0013605D">
        <w:rPr>
          <w:rFonts w:ascii="Calibri" w:hAnsi="Calibri" w:cs="Calibri"/>
        </w:rPr>
        <w:t>value</w:t>
      </w:r>
      <w:proofErr w:type="spellEnd"/>
      <w:r w:rsidRPr="0013605D">
        <w:rPr>
          <w:rFonts w:ascii="Calibri" w:hAnsi="Calibri" w:cs="Calibri"/>
        </w:rPr>
        <w:t xml:space="preserve"> per category</w:t>
      </w:r>
    </w:p>
    <w:p w14:paraId="110F9014" w14:textId="216325AE" w:rsidR="00BE208C" w:rsidRPr="00E21E1B" w:rsidRDefault="00AE05B5" w:rsidP="00BE208C">
      <w:pPr>
        <w:pStyle w:val="Listenabsatz"/>
        <w:numPr>
          <w:ilvl w:val="1"/>
          <w:numId w:val="7"/>
        </w:numPr>
        <w:tabs>
          <w:tab w:val="left" w:pos="567"/>
        </w:tabs>
        <w:rPr>
          <w:rFonts w:ascii="Calibri" w:hAnsi="Calibri" w:cs="Calibri"/>
          <w:lang w:val="en-US"/>
        </w:rPr>
      </w:pPr>
      <w:proofErr w:type="spellStart"/>
      <w:r w:rsidRPr="008E336A">
        <w:rPr>
          <w:rFonts w:ascii="Calibri" w:hAnsi="Calibri" w:cs="Calibri"/>
          <w:highlight w:val="cyan"/>
          <w:lang w:val="en-US"/>
        </w:rPr>
        <w:t>geom_</w:t>
      </w:r>
      <w:proofErr w:type="gramStart"/>
      <w:r w:rsidRPr="008E336A">
        <w:rPr>
          <w:rFonts w:ascii="Calibri" w:hAnsi="Calibri" w:cs="Calibri"/>
          <w:highlight w:val="cyan"/>
          <w:lang w:val="en-US"/>
        </w:rPr>
        <w:t>bar</w:t>
      </w:r>
      <w:proofErr w:type="spellEnd"/>
      <w:r w:rsidRPr="008E336A">
        <w:rPr>
          <w:rFonts w:ascii="Calibri" w:hAnsi="Calibri" w:cs="Calibri"/>
          <w:highlight w:val="cyan"/>
          <w:lang w:val="en-US"/>
        </w:rPr>
        <w:t>(</w:t>
      </w:r>
      <w:proofErr w:type="gramEnd"/>
      <w:r w:rsidR="008E336A" w:rsidRPr="008E336A">
        <w:rPr>
          <w:rFonts w:ascii="Calibri" w:hAnsi="Calibri" w:cs="Calibri"/>
          <w:highlight w:val="cyan"/>
          <w:lang w:val="en-US"/>
        </w:rPr>
        <w:t>stat = ‘</w:t>
      </w:r>
      <w:r w:rsidR="00BE208C" w:rsidRPr="008E336A">
        <w:rPr>
          <w:rFonts w:ascii="Calibri" w:hAnsi="Calibri" w:cs="Calibri"/>
          <w:highlight w:val="cyan"/>
          <w:lang w:val="en-US"/>
        </w:rPr>
        <w:t>identity</w:t>
      </w:r>
      <w:r w:rsidR="008E336A" w:rsidRPr="008E336A">
        <w:rPr>
          <w:rFonts w:ascii="Calibri" w:hAnsi="Calibri" w:cs="Calibri"/>
          <w:highlight w:val="cyan"/>
          <w:lang w:val="en-US"/>
        </w:rPr>
        <w:t>’</w:t>
      </w:r>
      <w:r w:rsidRPr="008E336A">
        <w:rPr>
          <w:rFonts w:ascii="Calibri" w:hAnsi="Calibri" w:cs="Calibri"/>
          <w:highlight w:val="cyan"/>
          <w:lang w:val="en-US"/>
        </w:rPr>
        <w:t>)</w:t>
      </w:r>
      <w:r w:rsidR="00BE208C" w:rsidRPr="00E21E1B">
        <w:rPr>
          <w:rFonts w:ascii="Calibri" w:hAnsi="Calibri" w:cs="Calibri"/>
          <w:lang w:val="en-US"/>
        </w:rPr>
        <w:t xml:space="preserve"> looks up </w:t>
      </w:r>
      <w:r w:rsidR="00CC4CC8" w:rsidRPr="00E21E1B">
        <w:rPr>
          <w:rFonts w:ascii="Calibri" w:hAnsi="Calibri" w:cs="Calibri"/>
          <w:lang w:val="en-US"/>
        </w:rPr>
        <w:t>the</w:t>
      </w:r>
      <w:r w:rsidR="00BE208C" w:rsidRPr="00E21E1B">
        <w:rPr>
          <w:rFonts w:ascii="Calibri" w:hAnsi="Calibri" w:cs="Calibri"/>
          <w:lang w:val="en-US"/>
        </w:rPr>
        <w:t xml:space="preserve"> relevant</w:t>
      </w:r>
      <w:r w:rsidR="00CC4CC8" w:rsidRPr="00E21E1B">
        <w:rPr>
          <w:rFonts w:ascii="Calibri" w:hAnsi="Calibri" w:cs="Calibri"/>
          <w:lang w:val="en-US"/>
        </w:rPr>
        <w:t xml:space="preserve"> variables</w:t>
      </w:r>
    </w:p>
    <w:p w14:paraId="5385091C" w14:textId="2C38A452" w:rsidR="00BE208C" w:rsidRPr="008E2EA8" w:rsidRDefault="00BE208C" w:rsidP="000E3238">
      <w:pPr>
        <w:pStyle w:val="Listenabsatz"/>
        <w:numPr>
          <w:ilvl w:val="1"/>
          <w:numId w:val="7"/>
        </w:numPr>
        <w:tabs>
          <w:tab w:val="left" w:pos="567"/>
        </w:tabs>
        <w:rPr>
          <w:rFonts w:ascii="Calibri" w:hAnsi="Calibri" w:cs="Calibri"/>
          <w:lang w:val="en-US"/>
        </w:rPr>
      </w:pPr>
      <w:r w:rsidRPr="00FA1838">
        <w:rPr>
          <w:rFonts w:ascii="Calibri" w:hAnsi="Calibri" w:cs="Calibri"/>
          <w:lang w:val="en-US"/>
        </w:rPr>
        <w:t>Add Standard deviations to bars</w:t>
      </w:r>
      <w:r w:rsidR="00CC4CC8" w:rsidRPr="00FA1838">
        <w:rPr>
          <w:rFonts w:ascii="Calibri" w:hAnsi="Calibri" w:cs="Calibri"/>
          <w:lang w:val="en-US"/>
        </w:rPr>
        <w:t xml:space="preserve"> </w:t>
      </w:r>
    </w:p>
    <w:p w14:paraId="7E91C670" w14:textId="6E57C9AE" w:rsidR="00FA1838" w:rsidRDefault="00FA1838" w:rsidP="00FA1838">
      <w:pPr>
        <w:pStyle w:val="Listenabsatz"/>
        <w:numPr>
          <w:ilvl w:val="0"/>
          <w:numId w:val="7"/>
        </w:numPr>
        <w:tabs>
          <w:tab w:val="left" w:pos="567"/>
        </w:tabs>
        <w:rPr>
          <w:rFonts w:ascii="Calibri" w:hAnsi="Calibri" w:cs="Calibri"/>
          <w:lang w:val="en-US"/>
        </w:rPr>
      </w:pPr>
      <w:r>
        <w:rPr>
          <w:rFonts w:ascii="Calibri" w:hAnsi="Calibri" w:cs="Calibri"/>
          <w:lang w:val="en-US"/>
        </w:rPr>
        <w:t>Adding dots or points to box</w:t>
      </w:r>
      <w:r w:rsidR="004771C6">
        <w:rPr>
          <w:rFonts w:ascii="Calibri" w:hAnsi="Calibri" w:cs="Calibri"/>
          <w:lang w:val="en-US"/>
        </w:rPr>
        <w:t>p</w:t>
      </w:r>
      <w:r>
        <w:rPr>
          <w:rFonts w:ascii="Calibri" w:hAnsi="Calibri" w:cs="Calibri"/>
          <w:lang w:val="en-US"/>
        </w:rPr>
        <w:t>lot:</w:t>
      </w:r>
    </w:p>
    <w:p w14:paraId="01B7F0D3" w14:textId="7E21CD11" w:rsidR="00FA1838" w:rsidRPr="00FA1838" w:rsidRDefault="005F4CC0" w:rsidP="00B41CE4">
      <w:pPr>
        <w:pStyle w:val="Listenabsatz"/>
        <w:numPr>
          <w:ilvl w:val="1"/>
          <w:numId w:val="7"/>
        </w:numPr>
        <w:tabs>
          <w:tab w:val="left" w:pos="567"/>
        </w:tabs>
        <w:rPr>
          <w:rFonts w:ascii="Calibri" w:hAnsi="Calibri" w:cs="Calibri"/>
          <w:lang w:val="en-US"/>
        </w:rPr>
      </w:pPr>
      <w:proofErr w:type="spellStart"/>
      <w:r w:rsidRPr="005F4CC0">
        <w:rPr>
          <w:rFonts w:ascii="Calibri" w:hAnsi="Calibri" w:cs="Calibri"/>
          <w:highlight w:val="cyan"/>
          <w:lang w:val="en-US"/>
        </w:rPr>
        <w:t>geom_</w:t>
      </w:r>
      <w:proofErr w:type="gramStart"/>
      <w:r w:rsidRPr="005F4CC0">
        <w:rPr>
          <w:rFonts w:ascii="Calibri" w:hAnsi="Calibri" w:cs="Calibri"/>
          <w:highlight w:val="cyan"/>
          <w:lang w:val="en-US"/>
        </w:rPr>
        <w:t>dotplot</w:t>
      </w:r>
      <w:proofErr w:type="spellEnd"/>
      <w:r w:rsidRPr="005F4CC0">
        <w:rPr>
          <w:rFonts w:ascii="Calibri" w:hAnsi="Calibri" w:cs="Calibri"/>
          <w:highlight w:val="cyan"/>
          <w:lang w:val="en-US"/>
        </w:rPr>
        <w:t>(</w:t>
      </w:r>
      <w:proofErr w:type="spellStart"/>
      <w:proofErr w:type="gramEnd"/>
      <w:r w:rsidRPr="005F4CC0">
        <w:rPr>
          <w:rFonts w:ascii="Calibri" w:hAnsi="Calibri" w:cs="Calibri"/>
          <w:highlight w:val="cyan"/>
          <w:lang w:val="en-US"/>
        </w:rPr>
        <w:t>binaxis</w:t>
      </w:r>
      <w:proofErr w:type="spellEnd"/>
      <w:r w:rsidRPr="005F4CC0">
        <w:rPr>
          <w:rFonts w:ascii="Calibri" w:hAnsi="Calibri" w:cs="Calibri"/>
          <w:highlight w:val="cyan"/>
          <w:lang w:val="en-US"/>
        </w:rPr>
        <w:t xml:space="preserve">="y", </w:t>
      </w:r>
      <w:proofErr w:type="spellStart"/>
      <w:r w:rsidRPr="005F4CC0">
        <w:rPr>
          <w:rFonts w:ascii="Calibri" w:hAnsi="Calibri" w:cs="Calibri"/>
          <w:highlight w:val="cyan"/>
          <w:lang w:val="en-US"/>
        </w:rPr>
        <w:t>stackdir</w:t>
      </w:r>
      <w:proofErr w:type="spellEnd"/>
      <w:r w:rsidRPr="005F4CC0">
        <w:rPr>
          <w:rFonts w:ascii="Calibri" w:hAnsi="Calibri" w:cs="Calibri"/>
          <w:highlight w:val="cyan"/>
          <w:lang w:val="en-US"/>
        </w:rPr>
        <w:t xml:space="preserve">="center", </w:t>
      </w:r>
      <w:proofErr w:type="spellStart"/>
      <w:r w:rsidRPr="005F4CC0">
        <w:rPr>
          <w:rFonts w:ascii="Calibri" w:hAnsi="Calibri" w:cs="Calibri"/>
          <w:highlight w:val="cyan"/>
          <w:lang w:val="en-US"/>
        </w:rPr>
        <w:t>dotsize</w:t>
      </w:r>
      <w:proofErr w:type="spellEnd"/>
      <w:r w:rsidRPr="005F4CC0">
        <w:rPr>
          <w:rFonts w:ascii="Calibri" w:hAnsi="Calibri" w:cs="Calibri"/>
          <w:highlight w:val="cyan"/>
          <w:lang w:val="en-US"/>
        </w:rPr>
        <w:t>=0.3)</w:t>
      </w:r>
      <w:r w:rsidR="00FA1838" w:rsidRPr="00FA1838">
        <w:rPr>
          <w:rFonts w:ascii="Calibri" w:hAnsi="Calibri" w:cs="Calibri"/>
          <w:lang w:val="en-US"/>
        </w:rPr>
        <w:t> or </w:t>
      </w:r>
      <w:proofErr w:type="spellStart"/>
      <w:r w:rsidR="00FA1838" w:rsidRPr="00FA1838">
        <w:rPr>
          <w:rFonts w:ascii="Calibri" w:hAnsi="Calibri" w:cs="Calibri"/>
          <w:highlight w:val="cyan"/>
          <w:lang w:val="en-US"/>
        </w:rPr>
        <w:t>geom_jitter</w:t>
      </w:r>
      <w:proofErr w:type="spellEnd"/>
      <w:r w:rsidR="00FA1838" w:rsidRPr="00FA1838">
        <w:rPr>
          <w:rFonts w:ascii="Calibri" w:hAnsi="Calibri" w:cs="Calibri"/>
          <w:highlight w:val="cyan"/>
          <w:lang w:val="en-US"/>
        </w:rPr>
        <w:t>()</w:t>
      </w:r>
    </w:p>
    <w:p w14:paraId="31BB62B2" w14:textId="41713F23" w:rsidR="00BE208C" w:rsidRPr="00E21E1B" w:rsidRDefault="00AE05B5" w:rsidP="00AE05B5">
      <w:pPr>
        <w:pStyle w:val="Listenabsatz"/>
        <w:numPr>
          <w:ilvl w:val="0"/>
          <w:numId w:val="7"/>
        </w:numPr>
        <w:tabs>
          <w:tab w:val="left" w:pos="567"/>
        </w:tabs>
        <w:rPr>
          <w:rFonts w:ascii="Calibri" w:hAnsi="Calibri" w:cs="Calibri"/>
          <w:lang w:val="en-US"/>
        </w:rPr>
      </w:pPr>
      <w:r w:rsidRPr="00E21E1B">
        <w:rPr>
          <w:rFonts w:ascii="Calibri" w:hAnsi="Calibri" w:cs="Calibri"/>
          <w:lang w:val="en-US"/>
        </w:rPr>
        <w:t xml:space="preserve">Favor boxplots over </w:t>
      </w:r>
      <w:proofErr w:type="spellStart"/>
      <w:r w:rsidRPr="00E21E1B">
        <w:rPr>
          <w:rFonts w:ascii="Calibri" w:hAnsi="Calibri" w:cs="Calibri"/>
          <w:lang w:val="en-US"/>
        </w:rPr>
        <w:t>barplots</w:t>
      </w:r>
      <w:proofErr w:type="spellEnd"/>
      <w:r w:rsidRPr="00E21E1B">
        <w:rPr>
          <w:rFonts w:ascii="Calibri" w:hAnsi="Calibri" w:cs="Calibri"/>
          <w:lang w:val="en-US"/>
        </w:rPr>
        <w:t xml:space="preserve"> for showing median as they show more data</w:t>
      </w:r>
    </w:p>
    <w:p w14:paraId="7CC6133D" w14:textId="5244EAB4" w:rsidR="004E2E0E" w:rsidRPr="00E21E1B" w:rsidRDefault="004E2E0E" w:rsidP="008E2EA8">
      <w:pPr>
        <w:pStyle w:val="Listenabsatz"/>
        <w:numPr>
          <w:ilvl w:val="1"/>
          <w:numId w:val="7"/>
        </w:numPr>
        <w:tabs>
          <w:tab w:val="left" w:pos="567"/>
        </w:tabs>
        <w:rPr>
          <w:rFonts w:ascii="Calibri" w:hAnsi="Calibri" w:cs="Calibri"/>
          <w:lang w:val="en-US"/>
        </w:rPr>
      </w:pPr>
      <w:r w:rsidRPr="0013605D">
        <w:rPr>
          <w:rFonts w:ascii="Calibri" w:hAnsi="Calibri" w:cs="Calibri"/>
        </w:rPr>
        <w:sym w:font="Wingdings" w:char="F0E0"/>
      </w:r>
      <w:r w:rsidRPr="00E21E1B">
        <w:rPr>
          <w:rFonts w:ascii="Calibri" w:hAnsi="Calibri" w:cs="Calibri"/>
          <w:lang w:val="en-US"/>
        </w:rPr>
        <w:t xml:space="preserve"> Increase the data/ink ratio</w:t>
      </w:r>
      <w:r w:rsidR="00233156" w:rsidRPr="00E21E1B">
        <w:rPr>
          <w:rFonts w:ascii="Calibri" w:hAnsi="Calibri" w:cs="Calibri"/>
          <w:lang w:val="en-US"/>
        </w:rPr>
        <w:t xml:space="preserve"> </w:t>
      </w:r>
      <w:r w:rsidR="00233156" w:rsidRPr="0013605D">
        <w:rPr>
          <w:rFonts w:ascii="Calibri" w:hAnsi="Calibri" w:cs="Calibri"/>
        </w:rPr>
        <w:sym w:font="Wingdings" w:char="F0E0"/>
      </w:r>
      <w:r w:rsidR="00233156" w:rsidRPr="00E21E1B">
        <w:rPr>
          <w:rFonts w:ascii="Calibri" w:hAnsi="Calibri" w:cs="Calibri"/>
          <w:lang w:val="en-US"/>
        </w:rPr>
        <w:t xml:space="preserve"> </w:t>
      </w:r>
      <w:proofErr w:type="spellStart"/>
      <w:r w:rsidR="00233156" w:rsidRPr="00E21E1B">
        <w:rPr>
          <w:rFonts w:ascii="Calibri" w:hAnsi="Calibri" w:cs="Calibri"/>
          <w:lang w:val="en-US"/>
        </w:rPr>
        <w:t>barplot</w:t>
      </w:r>
      <w:proofErr w:type="spellEnd"/>
      <w:r w:rsidR="00233156" w:rsidRPr="00E21E1B">
        <w:rPr>
          <w:rFonts w:ascii="Calibri" w:hAnsi="Calibri" w:cs="Calibri"/>
          <w:lang w:val="en-US"/>
        </w:rPr>
        <w:t xml:space="preserve"> is “waste of ink” </w:t>
      </w:r>
    </w:p>
    <w:p w14:paraId="2A0D5905" w14:textId="49898C56" w:rsidR="00082DDF" w:rsidRPr="00082DDF" w:rsidRDefault="00082DDF" w:rsidP="00A80D8E">
      <w:pPr>
        <w:pStyle w:val="Listenabsatz"/>
        <w:numPr>
          <w:ilvl w:val="0"/>
          <w:numId w:val="7"/>
        </w:numPr>
        <w:tabs>
          <w:tab w:val="left" w:pos="567"/>
        </w:tabs>
        <w:rPr>
          <w:rFonts w:ascii="Calibri" w:hAnsi="Calibri" w:cs="Calibri"/>
          <w:lang w:val="en-US"/>
        </w:rPr>
      </w:pPr>
      <w:r>
        <w:rPr>
          <w:rFonts w:ascii="Calibri" w:hAnsi="Calibri" w:cs="Calibri"/>
          <w:b/>
          <w:bCs/>
          <w:lang w:val="en-US"/>
        </w:rPr>
        <w:t>Alternative to Boxplots:</w:t>
      </w:r>
    </w:p>
    <w:p w14:paraId="6DD584A1" w14:textId="3B0F797A" w:rsidR="00A80D8E" w:rsidRPr="008A7FA9" w:rsidRDefault="0069192D" w:rsidP="00082DDF">
      <w:pPr>
        <w:pStyle w:val="Listenabsatz"/>
        <w:numPr>
          <w:ilvl w:val="1"/>
          <w:numId w:val="7"/>
        </w:numPr>
        <w:tabs>
          <w:tab w:val="left" w:pos="567"/>
        </w:tabs>
        <w:rPr>
          <w:rFonts w:ascii="Calibri" w:hAnsi="Calibri" w:cs="Calibri"/>
          <w:b/>
          <w:bCs/>
          <w:lang w:val="en-US"/>
        </w:rPr>
      </w:pPr>
      <w:r w:rsidRPr="00A80D8E">
        <w:rPr>
          <w:rFonts w:ascii="Calibri" w:hAnsi="Calibri" w:cs="Calibri"/>
          <w:b/>
          <w:bCs/>
          <w:lang w:val="en-US"/>
        </w:rPr>
        <w:t>Violin Plots</w:t>
      </w:r>
      <w:r w:rsidRPr="00E21E1B">
        <w:rPr>
          <w:rFonts w:ascii="Calibri" w:hAnsi="Calibri" w:cs="Calibri"/>
          <w:lang w:val="en-US"/>
        </w:rPr>
        <w:t xml:space="preserve"> </w:t>
      </w:r>
      <w:r w:rsidRPr="0013605D">
        <w:rPr>
          <w:rFonts w:ascii="Calibri" w:hAnsi="Calibri" w:cs="Calibri"/>
        </w:rPr>
        <w:sym w:font="Wingdings" w:char="F0E0"/>
      </w:r>
      <w:r w:rsidRPr="00E21E1B">
        <w:rPr>
          <w:rFonts w:ascii="Calibri" w:hAnsi="Calibri" w:cs="Calibri"/>
          <w:lang w:val="en-US"/>
        </w:rPr>
        <w:t xml:space="preserve"> shows </w:t>
      </w:r>
      <w:r w:rsidR="00562356" w:rsidRPr="00562356">
        <w:rPr>
          <w:rFonts w:ascii="Calibri" w:hAnsi="Calibri" w:cs="Calibri"/>
          <w:b/>
          <w:bCs/>
          <w:lang w:val="en-US"/>
        </w:rPr>
        <w:t>entire</w:t>
      </w:r>
      <w:r w:rsidR="00562356">
        <w:rPr>
          <w:rFonts w:ascii="Calibri" w:hAnsi="Calibri" w:cs="Calibri"/>
          <w:lang w:val="en-US"/>
        </w:rPr>
        <w:t xml:space="preserve"> </w:t>
      </w:r>
      <w:r w:rsidRPr="00A47D7D">
        <w:rPr>
          <w:rFonts w:ascii="Calibri" w:hAnsi="Calibri" w:cs="Calibri"/>
          <w:b/>
          <w:bCs/>
          <w:lang w:val="en-US"/>
        </w:rPr>
        <w:t>distribution</w:t>
      </w:r>
      <w:r w:rsidRPr="00E21E1B">
        <w:rPr>
          <w:rFonts w:ascii="Calibri" w:hAnsi="Calibri" w:cs="Calibri"/>
          <w:lang w:val="en-US"/>
        </w:rPr>
        <w:t xml:space="preserve"> of data, particularly interesting for </w:t>
      </w:r>
      <w:r w:rsidRPr="008A7FA9">
        <w:rPr>
          <w:rFonts w:ascii="Calibri" w:hAnsi="Calibri" w:cs="Calibri"/>
          <w:b/>
          <w:bCs/>
          <w:lang w:val="en-US"/>
        </w:rPr>
        <w:t>multimodal</w:t>
      </w:r>
      <w:r w:rsidRPr="00E21E1B">
        <w:rPr>
          <w:rFonts w:ascii="Calibri" w:hAnsi="Calibri" w:cs="Calibri"/>
          <w:lang w:val="en-US"/>
        </w:rPr>
        <w:t xml:space="preserve"> </w:t>
      </w:r>
      <w:r w:rsidRPr="008A7FA9">
        <w:rPr>
          <w:rFonts w:ascii="Calibri" w:hAnsi="Calibri" w:cs="Calibri"/>
          <w:b/>
          <w:bCs/>
          <w:lang w:val="en-US"/>
        </w:rPr>
        <w:t>data</w:t>
      </w:r>
      <w:r w:rsidR="00875469">
        <w:rPr>
          <w:rFonts w:ascii="Calibri" w:hAnsi="Calibri" w:cs="Calibri"/>
          <w:b/>
          <w:bCs/>
          <w:lang w:val="en-US"/>
        </w:rPr>
        <w:t xml:space="preserve">; </w:t>
      </w:r>
      <w:r w:rsidR="00875469" w:rsidRPr="00875469">
        <w:rPr>
          <w:rFonts w:ascii="Calibri" w:hAnsi="Calibri" w:cs="Calibri"/>
          <w:b/>
          <w:bCs/>
          <w:lang w:val="en-US"/>
        </w:rPr>
        <w:t>violin plot gets wider, the more data points in this region</w:t>
      </w:r>
    </w:p>
    <w:p w14:paraId="33F6843E" w14:textId="1051E87B" w:rsidR="00082DDF" w:rsidRPr="00082DDF" w:rsidRDefault="00A80D8E" w:rsidP="00082DDF">
      <w:pPr>
        <w:pStyle w:val="Listenabsatz"/>
        <w:numPr>
          <w:ilvl w:val="2"/>
          <w:numId w:val="7"/>
        </w:numPr>
        <w:tabs>
          <w:tab w:val="left" w:pos="567"/>
        </w:tabs>
        <w:rPr>
          <w:rFonts w:ascii="Calibri" w:hAnsi="Calibri" w:cs="Calibri"/>
          <w:highlight w:val="cyan"/>
          <w:lang w:val="en-US"/>
        </w:rPr>
      </w:pPr>
      <w:proofErr w:type="spellStart"/>
      <w:r w:rsidRPr="00A80D8E">
        <w:rPr>
          <w:rFonts w:ascii="Calibri" w:hAnsi="Calibri" w:cs="Calibri"/>
          <w:highlight w:val="cyan"/>
          <w:lang w:val="en-US"/>
        </w:rPr>
        <w:t>geom_</w:t>
      </w:r>
      <w:proofErr w:type="gramStart"/>
      <w:r w:rsidRPr="00A80D8E">
        <w:rPr>
          <w:rFonts w:ascii="Calibri" w:hAnsi="Calibri" w:cs="Calibri"/>
          <w:highlight w:val="cyan"/>
          <w:lang w:val="en-US"/>
        </w:rPr>
        <w:t>violin</w:t>
      </w:r>
      <w:proofErr w:type="spellEnd"/>
      <w:r w:rsidRPr="00A80D8E">
        <w:rPr>
          <w:rFonts w:ascii="Calibri" w:hAnsi="Calibri" w:cs="Calibri"/>
          <w:highlight w:val="cyan"/>
          <w:lang w:val="en-US"/>
        </w:rPr>
        <w:t>(</w:t>
      </w:r>
      <w:proofErr w:type="gramEnd"/>
      <w:r w:rsidRPr="00A80D8E">
        <w:rPr>
          <w:rFonts w:ascii="Calibri" w:hAnsi="Calibri" w:cs="Calibri"/>
          <w:highlight w:val="cyan"/>
          <w:lang w:val="en-US"/>
        </w:rPr>
        <w:t xml:space="preserve">) </w:t>
      </w:r>
    </w:p>
    <w:p w14:paraId="3D5CEBB0" w14:textId="26D78D61" w:rsidR="00082DDF" w:rsidRPr="00082DDF" w:rsidRDefault="00082DDF" w:rsidP="00082DDF">
      <w:pPr>
        <w:pStyle w:val="Listenabsatz"/>
        <w:numPr>
          <w:ilvl w:val="1"/>
          <w:numId w:val="7"/>
        </w:numPr>
        <w:tabs>
          <w:tab w:val="left" w:pos="567"/>
        </w:tabs>
        <w:rPr>
          <w:rFonts w:ascii="Calibri" w:hAnsi="Calibri" w:cs="Calibri"/>
          <w:lang w:val="en-US"/>
        </w:rPr>
      </w:pPr>
      <w:proofErr w:type="spellStart"/>
      <w:r>
        <w:rPr>
          <w:rFonts w:ascii="Calibri" w:hAnsi="Calibri" w:cs="Calibri"/>
          <w:lang w:val="en-US"/>
        </w:rPr>
        <w:t>Beanplots</w:t>
      </w:r>
      <w:proofErr w:type="spellEnd"/>
      <w:r w:rsidRPr="004B1493">
        <w:rPr>
          <w:rFonts w:ascii="Calibri" w:hAnsi="Calibri" w:cs="Calibri"/>
          <w:lang w:val="en-US"/>
        </w:rPr>
        <w:t xml:space="preserve">: </w:t>
      </w:r>
      <w:proofErr w:type="spellStart"/>
      <w:r w:rsidRPr="004B1493">
        <w:rPr>
          <w:rFonts w:ascii="Calibri" w:hAnsi="Calibri" w:cs="Calibri"/>
          <w:lang w:val="en-US"/>
        </w:rPr>
        <w:t>geom_</w:t>
      </w:r>
      <w:proofErr w:type="gramStart"/>
      <w:r w:rsidRPr="004B1493">
        <w:rPr>
          <w:rFonts w:ascii="Calibri" w:hAnsi="Calibri" w:cs="Calibri"/>
          <w:lang w:val="en-US"/>
        </w:rPr>
        <w:t>beeswarm</w:t>
      </w:r>
      <w:proofErr w:type="spellEnd"/>
      <w:r w:rsidRPr="004B1493">
        <w:rPr>
          <w:rFonts w:ascii="Calibri" w:hAnsi="Calibri" w:cs="Calibri"/>
          <w:lang w:val="en-US"/>
        </w:rPr>
        <w:t>(</w:t>
      </w:r>
      <w:proofErr w:type="gramEnd"/>
      <w:r w:rsidRPr="004B1493">
        <w:rPr>
          <w:rFonts w:ascii="Calibri" w:hAnsi="Calibri" w:cs="Calibri"/>
          <w:lang w:val="en-US"/>
        </w:rPr>
        <w:t>)</w:t>
      </w:r>
    </w:p>
    <w:p w14:paraId="19F31897" w14:textId="08A7A9A0" w:rsidR="00BE208C" w:rsidRPr="00E21E1B" w:rsidRDefault="00BE208C" w:rsidP="000E3238">
      <w:pPr>
        <w:tabs>
          <w:tab w:val="left" w:pos="567"/>
        </w:tabs>
        <w:rPr>
          <w:rFonts w:ascii="Calibri" w:hAnsi="Calibri" w:cs="Calibri"/>
          <w:lang w:val="en-US"/>
        </w:rPr>
      </w:pPr>
    </w:p>
    <w:p w14:paraId="1E03121A" w14:textId="77777777" w:rsidR="00233156" w:rsidRPr="0013605D" w:rsidRDefault="00233156" w:rsidP="000E3238">
      <w:pPr>
        <w:tabs>
          <w:tab w:val="left" w:pos="567"/>
        </w:tabs>
        <w:rPr>
          <w:rFonts w:ascii="Calibri" w:hAnsi="Calibri" w:cs="Calibri"/>
          <w:b/>
          <w:bCs/>
        </w:rPr>
      </w:pPr>
      <w:r w:rsidRPr="0013605D">
        <w:rPr>
          <w:rFonts w:ascii="Calibri" w:hAnsi="Calibri" w:cs="Calibri"/>
          <w:b/>
          <w:bCs/>
        </w:rPr>
        <w:t xml:space="preserve">General </w:t>
      </w:r>
      <w:proofErr w:type="spellStart"/>
      <w:r w:rsidRPr="0013605D">
        <w:rPr>
          <w:rFonts w:ascii="Calibri" w:hAnsi="Calibri" w:cs="Calibri"/>
          <w:b/>
          <w:bCs/>
        </w:rPr>
        <w:t>Principles</w:t>
      </w:r>
      <w:proofErr w:type="spellEnd"/>
    </w:p>
    <w:p w14:paraId="76DA4097" w14:textId="77777777" w:rsidR="00233156" w:rsidRPr="00E21E1B" w:rsidRDefault="00233156" w:rsidP="00233156">
      <w:pPr>
        <w:pStyle w:val="Listenabsatz"/>
        <w:numPr>
          <w:ilvl w:val="0"/>
          <w:numId w:val="7"/>
        </w:numPr>
        <w:tabs>
          <w:tab w:val="left" w:pos="567"/>
        </w:tabs>
        <w:rPr>
          <w:rFonts w:ascii="Calibri" w:hAnsi="Calibri" w:cs="Calibri"/>
          <w:lang w:val="en-US"/>
        </w:rPr>
      </w:pPr>
      <w:r w:rsidRPr="0013605D">
        <w:rPr>
          <w:rFonts w:ascii="Calibri" w:hAnsi="Calibri" w:cs="Calibri"/>
        </w:rPr>
        <w:lastRenderedPageBreak/>
        <w:sym w:font="Wingdings" w:char="F0E0"/>
      </w:r>
      <w:r w:rsidRPr="00E21E1B">
        <w:rPr>
          <w:rFonts w:ascii="Calibri" w:hAnsi="Calibri" w:cs="Calibri"/>
          <w:lang w:val="en-US"/>
        </w:rPr>
        <w:t xml:space="preserve"> Increase the data/ink ratio </w:t>
      </w:r>
      <w:r w:rsidRPr="0013605D">
        <w:rPr>
          <w:rFonts w:ascii="Calibri" w:hAnsi="Calibri" w:cs="Calibri"/>
        </w:rPr>
        <w:sym w:font="Wingdings" w:char="F0E0"/>
      </w:r>
      <w:r w:rsidRPr="00E21E1B">
        <w:rPr>
          <w:rFonts w:ascii="Calibri" w:hAnsi="Calibri" w:cs="Calibri"/>
          <w:lang w:val="en-US"/>
        </w:rPr>
        <w:t xml:space="preserve"> </w:t>
      </w:r>
      <w:proofErr w:type="spellStart"/>
      <w:r w:rsidRPr="00E21E1B">
        <w:rPr>
          <w:rFonts w:ascii="Calibri" w:hAnsi="Calibri" w:cs="Calibri"/>
          <w:lang w:val="en-US"/>
        </w:rPr>
        <w:t>barplot</w:t>
      </w:r>
      <w:proofErr w:type="spellEnd"/>
      <w:r w:rsidRPr="00E21E1B">
        <w:rPr>
          <w:rFonts w:ascii="Calibri" w:hAnsi="Calibri" w:cs="Calibri"/>
          <w:lang w:val="en-US"/>
        </w:rPr>
        <w:t xml:space="preserve"> is “waste of ink” </w:t>
      </w:r>
    </w:p>
    <w:p w14:paraId="2DECD632" w14:textId="77777777" w:rsidR="00233156" w:rsidRPr="00E21E1B" w:rsidRDefault="00233156" w:rsidP="00233156">
      <w:pPr>
        <w:pStyle w:val="Listenabsatz"/>
        <w:numPr>
          <w:ilvl w:val="0"/>
          <w:numId w:val="7"/>
        </w:numPr>
        <w:tabs>
          <w:tab w:val="left" w:pos="567"/>
        </w:tabs>
        <w:rPr>
          <w:rFonts w:ascii="Calibri" w:hAnsi="Calibri" w:cs="Calibri"/>
          <w:lang w:val="en-US"/>
        </w:rPr>
      </w:pPr>
      <w:r w:rsidRPr="0013605D">
        <w:rPr>
          <w:rFonts w:ascii="Calibri" w:hAnsi="Calibri" w:cs="Calibri"/>
        </w:rPr>
        <w:sym w:font="Wingdings" w:char="F0E0"/>
      </w:r>
      <w:r w:rsidRPr="00E21E1B">
        <w:rPr>
          <w:rFonts w:ascii="Calibri" w:hAnsi="Calibri" w:cs="Calibri"/>
          <w:lang w:val="en-US"/>
        </w:rPr>
        <w:t xml:space="preserve"> Show data as raw as possible</w:t>
      </w:r>
    </w:p>
    <w:p w14:paraId="71E20105" w14:textId="77777777" w:rsidR="00233156" w:rsidRPr="00E21E1B" w:rsidRDefault="00233156" w:rsidP="00233156">
      <w:pPr>
        <w:pStyle w:val="Listenabsatz"/>
        <w:tabs>
          <w:tab w:val="left" w:pos="567"/>
        </w:tabs>
        <w:rPr>
          <w:rFonts w:ascii="Calibri" w:hAnsi="Calibri" w:cs="Calibri"/>
          <w:lang w:val="en-US"/>
        </w:rPr>
      </w:pPr>
    </w:p>
    <w:p w14:paraId="064E1A40" w14:textId="77777777" w:rsidR="00233156" w:rsidRPr="0013605D" w:rsidRDefault="00C61E13" w:rsidP="000E3238">
      <w:pPr>
        <w:tabs>
          <w:tab w:val="left" w:pos="567"/>
        </w:tabs>
        <w:rPr>
          <w:rFonts w:ascii="Calibri" w:hAnsi="Calibri" w:cs="Calibri"/>
        </w:rPr>
      </w:pPr>
      <w:r w:rsidRPr="0013605D">
        <w:rPr>
          <w:rFonts w:ascii="Calibri" w:hAnsi="Calibri" w:cs="Calibri"/>
          <w:noProof/>
        </w:rPr>
        <w:drawing>
          <wp:inline distT="0" distB="0" distL="0" distR="0" wp14:anchorId="498052D6" wp14:editId="5AF6B368">
            <wp:extent cx="4816549" cy="2738196"/>
            <wp:effectExtent l="0" t="0" r="0"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9681" cy="2751346"/>
                    </a:xfrm>
                    <a:prstGeom prst="rect">
                      <a:avLst/>
                    </a:prstGeom>
                  </pic:spPr>
                </pic:pic>
              </a:graphicData>
            </a:graphic>
          </wp:inline>
        </w:drawing>
      </w:r>
    </w:p>
    <w:p w14:paraId="7D51BF6B" w14:textId="79EC86E9" w:rsidR="00C61E13" w:rsidRDefault="00C61E13" w:rsidP="000E3238">
      <w:pPr>
        <w:tabs>
          <w:tab w:val="left" w:pos="567"/>
        </w:tabs>
        <w:rPr>
          <w:rFonts w:ascii="Calibri" w:hAnsi="Calibri" w:cs="Calibri"/>
          <w:lang w:val="en-US"/>
        </w:rPr>
      </w:pPr>
      <w:r w:rsidRPr="00E21E1B">
        <w:rPr>
          <w:rFonts w:ascii="Calibri" w:hAnsi="Calibri" w:cs="Calibri"/>
          <w:lang w:val="en-US"/>
        </w:rPr>
        <w:t xml:space="preserve">Bimodal = 2 peaks </w:t>
      </w:r>
      <w:r w:rsidRPr="0013605D">
        <w:rPr>
          <w:rFonts w:ascii="Calibri" w:hAnsi="Calibri" w:cs="Calibri"/>
        </w:rPr>
        <w:sym w:font="Wingdings" w:char="F0E0"/>
      </w:r>
      <w:r w:rsidRPr="00E21E1B">
        <w:rPr>
          <w:rFonts w:ascii="Calibri" w:hAnsi="Calibri" w:cs="Calibri"/>
          <w:lang w:val="en-US"/>
        </w:rPr>
        <w:t xml:space="preserve"> </w:t>
      </w:r>
      <w:proofErr w:type="spellStart"/>
      <w:proofErr w:type="gramStart"/>
      <w:r w:rsidRPr="00E21E1B">
        <w:rPr>
          <w:rFonts w:ascii="Calibri" w:hAnsi="Calibri" w:cs="Calibri"/>
          <w:lang w:val="en-US"/>
        </w:rPr>
        <w:t>cant</w:t>
      </w:r>
      <w:proofErr w:type="spellEnd"/>
      <w:proofErr w:type="gramEnd"/>
      <w:r w:rsidRPr="00E21E1B">
        <w:rPr>
          <w:rFonts w:ascii="Calibri" w:hAnsi="Calibri" w:cs="Calibri"/>
          <w:lang w:val="en-US"/>
        </w:rPr>
        <w:t xml:space="preserve"> see median or mean for 2 peaks</w:t>
      </w:r>
    </w:p>
    <w:p w14:paraId="020097BA" w14:textId="77777777" w:rsidR="004B1493" w:rsidRPr="00E21E1B" w:rsidRDefault="004B1493" w:rsidP="000E3238">
      <w:pPr>
        <w:tabs>
          <w:tab w:val="left" w:pos="567"/>
        </w:tabs>
        <w:rPr>
          <w:rFonts w:ascii="Calibri" w:hAnsi="Calibri" w:cs="Calibri"/>
          <w:lang w:val="en-US"/>
        </w:rPr>
      </w:pPr>
    </w:p>
    <w:p w14:paraId="44297896" w14:textId="53E70410" w:rsidR="00C61E13" w:rsidRPr="00B8369C" w:rsidRDefault="00C61E13" w:rsidP="00B8369C">
      <w:pPr>
        <w:pStyle w:val="berschrift2"/>
        <w:rPr>
          <w:b/>
          <w:bCs/>
        </w:rPr>
      </w:pPr>
      <w:r w:rsidRPr="00B8369C">
        <w:rPr>
          <w:b/>
          <w:bCs/>
        </w:rPr>
        <w:t xml:space="preserve">2 </w:t>
      </w:r>
      <w:proofErr w:type="spellStart"/>
      <w:r w:rsidRPr="00B8369C">
        <w:rPr>
          <w:b/>
          <w:bCs/>
        </w:rPr>
        <w:t>continuous</w:t>
      </w:r>
      <w:proofErr w:type="spellEnd"/>
      <w:r w:rsidRPr="00B8369C">
        <w:rPr>
          <w:b/>
          <w:bCs/>
        </w:rPr>
        <w:t xml:space="preserve"> variables</w:t>
      </w:r>
    </w:p>
    <w:p w14:paraId="0603F121" w14:textId="3F2469E3" w:rsidR="00C61E13" w:rsidRPr="004B1493" w:rsidRDefault="00C61E13" w:rsidP="00C61E13">
      <w:pPr>
        <w:pStyle w:val="Listenabsatz"/>
        <w:numPr>
          <w:ilvl w:val="0"/>
          <w:numId w:val="7"/>
        </w:numPr>
        <w:tabs>
          <w:tab w:val="left" w:pos="567"/>
        </w:tabs>
        <w:rPr>
          <w:rFonts w:ascii="Calibri" w:hAnsi="Calibri" w:cs="Calibri"/>
          <w:b/>
          <w:bCs/>
        </w:rPr>
      </w:pPr>
      <w:r w:rsidRPr="004B1493">
        <w:rPr>
          <w:rFonts w:ascii="Calibri" w:hAnsi="Calibri" w:cs="Calibri"/>
          <w:b/>
          <w:bCs/>
        </w:rPr>
        <w:t>Scatterplots</w:t>
      </w:r>
      <w:r w:rsidR="004B1493">
        <w:rPr>
          <w:rFonts w:ascii="Calibri" w:hAnsi="Calibri" w:cs="Calibri"/>
          <w:b/>
          <w:bCs/>
        </w:rPr>
        <w:t xml:space="preserve">: </w:t>
      </w:r>
      <w:proofErr w:type="spellStart"/>
      <w:r w:rsidR="004B1493" w:rsidRPr="004B1493">
        <w:rPr>
          <w:rFonts w:ascii="Calibri" w:hAnsi="Calibri" w:cs="Calibri"/>
          <w:highlight w:val="cyan"/>
        </w:rPr>
        <w:t>geom_</w:t>
      </w:r>
      <w:proofErr w:type="gramStart"/>
      <w:r w:rsidR="004B1493" w:rsidRPr="004B1493">
        <w:rPr>
          <w:rFonts w:ascii="Calibri" w:hAnsi="Calibri" w:cs="Calibri"/>
          <w:highlight w:val="cyan"/>
        </w:rPr>
        <w:t>point</w:t>
      </w:r>
      <w:proofErr w:type="spellEnd"/>
      <w:r w:rsidR="004B1493" w:rsidRPr="004B1493">
        <w:rPr>
          <w:rFonts w:ascii="Calibri" w:hAnsi="Calibri" w:cs="Calibri"/>
          <w:highlight w:val="cyan"/>
        </w:rPr>
        <w:t>(</w:t>
      </w:r>
      <w:proofErr w:type="gramEnd"/>
      <w:r w:rsidR="004B1493" w:rsidRPr="004B1493">
        <w:rPr>
          <w:rFonts w:ascii="Calibri" w:hAnsi="Calibri" w:cs="Calibri"/>
          <w:highlight w:val="cyan"/>
        </w:rPr>
        <w:t>)</w:t>
      </w:r>
    </w:p>
    <w:p w14:paraId="60464246" w14:textId="27BC18D4" w:rsidR="00C61E13" w:rsidRDefault="00C61E13" w:rsidP="00C61E13">
      <w:pPr>
        <w:pStyle w:val="Listenabsatz"/>
        <w:numPr>
          <w:ilvl w:val="1"/>
          <w:numId w:val="7"/>
        </w:numPr>
        <w:tabs>
          <w:tab w:val="left" w:pos="567"/>
        </w:tabs>
        <w:rPr>
          <w:rFonts w:ascii="Calibri" w:hAnsi="Calibri" w:cs="Calibri"/>
        </w:rPr>
      </w:pPr>
      <w:proofErr w:type="spellStart"/>
      <w:r w:rsidRPr="0013605D">
        <w:rPr>
          <w:rFonts w:ascii="Calibri" w:hAnsi="Calibri" w:cs="Calibri"/>
        </w:rPr>
        <w:t>Use</w:t>
      </w:r>
      <w:proofErr w:type="spellEnd"/>
      <w:r w:rsidRPr="0013605D">
        <w:rPr>
          <w:rFonts w:ascii="Calibri" w:hAnsi="Calibri" w:cs="Calibri"/>
        </w:rPr>
        <w:t xml:space="preserve"> </w:t>
      </w:r>
      <w:proofErr w:type="spellStart"/>
      <w:r w:rsidRPr="0013605D">
        <w:rPr>
          <w:rFonts w:ascii="Calibri" w:hAnsi="Calibri" w:cs="Calibri"/>
        </w:rPr>
        <w:t>annotation_</w:t>
      </w:r>
      <w:proofErr w:type="gramStart"/>
      <w:r w:rsidRPr="0013605D">
        <w:rPr>
          <w:rFonts w:ascii="Calibri" w:hAnsi="Calibri" w:cs="Calibri"/>
        </w:rPr>
        <w:t>logticks</w:t>
      </w:r>
      <w:proofErr w:type="spellEnd"/>
      <w:r w:rsidRPr="0013605D">
        <w:rPr>
          <w:rFonts w:ascii="Calibri" w:hAnsi="Calibri" w:cs="Calibri"/>
        </w:rPr>
        <w:t>(</w:t>
      </w:r>
      <w:proofErr w:type="gramEnd"/>
      <w:r w:rsidRPr="0013605D">
        <w:rPr>
          <w:rFonts w:ascii="Calibri" w:hAnsi="Calibri" w:cs="Calibri"/>
        </w:rPr>
        <w:t>)</w:t>
      </w:r>
    </w:p>
    <w:p w14:paraId="76113535" w14:textId="12848B65" w:rsidR="00E91CC0" w:rsidRPr="00E91CC0" w:rsidRDefault="00E91CC0" w:rsidP="00C61E13">
      <w:pPr>
        <w:pStyle w:val="Listenabsatz"/>
        <w:numPr>
          <w:ilvl w:val="1"/>
          <w:numId w:val="7"/>
        </w:numPr>
        <w:tabs>
          <w:tab w:val="left" w:pos="567"/>
        </w:tabs>
        <w:rPr>
          <w:rFonts w:ascii="Calibri" w:hAnsi="Calibri" w:cs="Calibri"/>
          <w:lang w:val="en-US"/>
        </w:rPr>
      </w:pPr>
      <w:r w:rsidRPr="00E91CC0">
        <w:rPr>
          <w:rFonts w:ascii="Calibri" w:hAnsi="Calibri" w:cs="Calibri"/>
          <w:lang w:val="en-US"/>
        </w:rPr>
        <w:t xml:space="preserve">Use </w:t>
      </w:r>
      <w:proofErr w:type="spellStart"/>
      <w:r w:rsidRPr="00E91CC0">
        <w:rPr>
          <w:rFonts w:ascii="Calibri" w:hAnsi="Calibri" w:cs="Calibri"/>
          <w:lang w:val="en-US"/>
        </w:rPr>
        <w:t>facet_</w:t>
      </w:r>
      <w:proofErr w:type="gramStart"/>
      <w:r w:rsidRPr="00E91CC0">
        <w:rPr>
          <w:rFonts w:ascii="Calibri" w:hAnsi="Calibri" w:cs="Calibri"/>
          <w:lang w:val="en-US"/>
        </w:rPr>
        <w:t>wrap</w:t>
      </w:r>
      <w:proofErr w:type="spellEnd"/>
      <w:r w:rsidRPr="00E91CC0">
        <w:rPr>
          <w:rFonts w:ascii="Calibri" w:hAnsi="Calibri" w:cs="Calibri"/>
          <w:lang w:val="en-US"/>
        </w:rPr>
        <w:t>(</w:t>
      </w:r>
      <w:proofErr w:type="gramEnd"/>
      <w:r w:rsidRPr="00E91CC0">
        <w:rPr>
          <w:rFonts w:ascii="Calibri" w:hAnsi="Calibri" w:cs="Calibri"/>
          <w:lang w:val="en-US"/>
        </w:rPr>
        <w:t xml:space="preserve">~…) when too many </w:t>
      </w:r>
      <w:proofErr w:type="spellStart"/>
      <w:r w:rsidRPr="00E91CC0">
        <w:rPr>
          <w:rFonts w:ascii="Calibri" w:hAnsi="Calibri" w:cs="Calibri"/>
          <w:lang w:val="en-US"/>
        </w:rPr>
        <w:t>colo</w:t>
      </w:r>
      <w:r>
        <w:rPr>
          <w:rFonts w:ascii="Calibri" w:hAnsi="Calibri" w:cs="Calibri"/>
          <w:lang w:val="en-US"/>
        </w:rPr>
        <w:t>urs</w:t>
      </w:r>
      <w:proofErr w:type="spellEnd"/>
      <w:r>
        <w:rPr>
          <w:rFonts w:ascii="Calibri" w:hAnsi="Calibri" w:cs="Calibri"/>
          <w:lang w:val="en-US"/>
        </w:rPr>
        <w:t>, to separate into diff. plots</w:t>
      </w:r>
    </w:p>
    <w:p w14:paraId="0269559E" w14:textId="7F3B1F26" w:rsidR="00C61E13" w:rsidRPr="00425BC3" w:rsidRDefault="00C61E13" w:rsidP="00C61E13">
      <w:pPr>
        <w:pStyle w:val="Listenabsatz"/>
        <w:numPr>
          <w:ilvl w:val="0"/>
          <w:numId w:val="7"/>
        </w:numPr>
        <w:tabs>
          <w:tab w:val="left" w:pos="567"/>
        </w:tabs>
        <w:rPr>
          <w:rFonts w:ascii="Calibri" w:hAnsi="Calibri" w:cs="Calibri"/>
          <w:lang w:val="en-US"/>
        </w:rPr>
      </w:pPr>
      <w:r w:rsidRPr="00425BC3">
        <w:rPr>
          <w:rFonts w:ascii="Calibri" w:hAnsi="Calibri" w:cs="Calibri"/>
          <w:lang w:val="en-US"/>
        </w:rPr>
        <w:t>Log scaling</w:t>
      </w:r>
      <w:r w:rsidR="00425BC3" w:rsidRPr="00425BC3">
        <w:rPr>
          <w:rFonts w:ascii="Calibri" w:hAnsi="Calibri" w:cs="Calibri"/>
          <w:lang w:val="en-US"/>
        </w:rPr>
        <w:t xml:space="preserve">: </w:t>
      </w:r>
      <w:r w:rsidR="00425BC3" w:rsidRPr="00425BC3">
        <w:rPr>
          <w:rFonts w:ascii="Calibri" w:hAnsi="Calibri" w:cs="Calibri"/>
          <w:highlight w:val="cyan"/>
          <w:lang w:val="en-US"/>
        </w:rPr>
        <w:t>scale_x_log10()</w:t>
      </w:r>
      <w:r w:rsidR="00EA6442">
        <w:rPr>
          <w:rFonts w:ascii="Calibri" w:hAnsi="Calibri" w:cs="Calibri"/>
          <w:lang w:val="en-US"/>
        </w:rPr>
        <w:t xml:space="preserve">, </w:t>
      </w:r>
      <w:r w:rsidR="00EA6442" w:rsidRPr="00425BC3">
        <w:rPr>
          <w:rFonts w:ascii="Calibri" w:hAnsi="Calibri" w:cs="Calibri"/>
          <w:highlight w:val="cyan"/>
          <w:lang w:val="en-US"/>
        </w:rPr>
        <w:t>scale_</w:t>
      </w:r>
      <w:r w:rsidR="00EA6442">
        <w:rPr>
          <w:rFonts w:ascii="Calibri" w:hAnsi="Calibri" w:cs="Calibri"/>
          <w:highlight w:val="cyan"/>
          <w:lang w:val="en-US"/>
        </w:rPr>
        <w:t>y</w:t>
      </w:r>
      <w:r w:rsidR="00EA6442" w:rsidRPr="00425BC3">
        <w:rPr>
          <w:rFonts w:ascii="Calibri" w:hAnsi="Calibri" w:cs="Calibri"/>
          <w:highlight w:val="cyan"/>
          <w:lang w:val="en-US"/>
        </w:rPr>
        <w:t>_log10()</w:t>
      </w:r>
      <w:r w:rsidR="004214B1">
        <w:rPr>
          <w:rFonts w:ascii="Calibri" w:hAnsi="Calibri" w:cs="Calibri"/>
          <w:lang w:val="en-US"/>
        </w:rPr>
        <w:t xml:space="preserve"> </w:t>
      </w:r>
      <w:r w:rsidR="004214B1" w:rsidRPr="004214B1">
        <w:rPr>
          <w:rFonts w:ascii="Calibri" w:hAnsi="Calibri" w:cs="Calibri"/>
          <w:lang w:val="en-US"/>
        </w:rPr>
        <w:sym w:font="Wingdings" w:char="F0E0"/>
      </w:r>
      <w:r w:rsidR="004214B1">
        <w:rPr>
          <w:rFonts w:ascii="Calibri" w:hAnsi="Calibri" w:cs="Calibri"/>
          <w:lang w:val="en-US"/>
        </w:rPr>
        <w:t xml:space="preserve"> </w:t>
      </w:r>
      <w:r w:rsidR="006D05E9">
        <w:rPr>
          <w:rFonts w:ascii="Calibri" w:hAnsi="Calibri" w:cs="Calibri"/>
          <w:lang w:val="en-US"/>
        </w:rPr>
        <w:t>few points which are notably larger than most of the points</w:t>
      </w:r>
    </w:p>
    <w:p w14:paraId="1E064E3D" w14:textId="406A1E89" w:rsidR="003E179F" w:rsidRPr="001C015B" w:rsidRDefault="003E179F" w:rsidP="00C61E13">
      <w:pPr>
        <w:pStyle w:val="Listenabsatz"/>
        <w:numPr>
          <w:ilvl w:val="0"/>
          <w:numId w:val="7"/>
        </w:numPr>
        <w:tabs>
          <w:tab w:val="left" w:pos="567"/>
        </w:tabs>
        <w:rPr>
          <w:rFonts w:ascii="Calibri" w:hAnsi="Calibri" w:cs="Calibri"/>
          <w:lang w:val="en-US"/>
        </w:rPr>
      </w:pPr>
      <w:r w:rsidRPr="001C015B">
        <w:rPr>
          <w:rFonts w:ascii="Calibri" w:hAnsi="Calibri" w:cs="Calibri"/>
          <w:b/>
          <w:bCs/>
          <w:lang w:val="en-US"/>
        </w:rPr>
        <w:t xml:space="preserve">Text </w:t>
      </w:r>
      <w:proofErr w:type="spellStart"/>
      <w:r w:rsidRPr="001C015B">
        <w:rPr>
          <w:rFonts w:ascii="Calibri" w:hAnsi="Calibri" w:cs="Calibri"/>
          <w:b/>
          <w:bCs/>
          <w:lang w:val="en-US"/>
        </w:rPr>
        <w:t>lab</w:t>
      </w:r>
      <w:r w:rsidR="006D2661" w:rsidRPr="001C015B">
        <w:rPr>
          <w:rFonts w:ascii="Calibri" w:hAnsi="Calibri" w:cs="Calibri"/>
          <w:b/>
          <w:bCs/>
          <w:lang w:val="en-US"/>
        </w:rPr>
        <w:t>ling</w:t>
      </w:r>
      <w:proofErr w:type="spellEnd"/>
      <w:r w:rsidR="006D2661" w:rsidRPr="001C015B">
        <w:rPr>
          <w:rFonts w:ascii="Calibri" w:hAnsi="Calibri" w:cs="Calibri"/>
          <w:lang w:val="en-US"/>
        </w:rPr>
        <w:t xml:space="preserve">: </w:t>
      </w:r>
      <w:proofErr w:type="spellStart"/>
      <w:r w:rsidR="006D2661" w:rsidRPr="001C015B">
        <w:rPr>
          <w:rFonts w:ascii="Calibri" w:hAnsi="Calibri" w:cs="Calibri"/>
          <w:highlight w:val="cyan"/>
          <w:lang w:val="en-US"/>
        </w:rPr>
        <w:t>geom_</w:t>
      </w:r>
      <w:proofErr w:type="gramStart"/>
      <w:r w:rsidR="006D2661" w:rsidRPr="001C015B">
        <w:rPr>
          <w:rFonts w:ascii="Calibri" w:hAnsi="Calibri" w:cs="Calibri"/>
          <w:highlight w:val="cyan"/>
          <w:lang w:val="en-US"/>
        </w:rPr>
        <w:t>text</w:t>
      </w:r>
      <w:proofErr w:type="spellEnd"/>
      <w:r w:rsidR="006D2661" w:rsidRPr="001C015B">
        <w:rPr>
          <w:rFonts w:ascii="Calibri" w:hAnsi="Calibri" w:cs="Calibri"/>
          <w:highlight w:val="cyan"/>
          <w:lang w:val="en-US"/>
        </w:rPr>
        <w:t>(</w:t>
      </w:r>
      <w:proofErr w:type="spellStart"/>
      <w:proofErr w:type="gramEnd"/>
      <w:r w:rsidR="001C015B">
        <w:rPr>
          <w:rFonts w:ascii="Calibri" w:hAnsi="Calibri" w:cs="Calibri"/>
          <w:highlight w:val="cyan"/>
          <w:lang w:val="en-US"/>
        </w:rPr>
        <w:t>aes</w:t>
      </w:r>
      <w:proofErr w:type="spellEnd"/>
      <w:r w:rsidR="001C015B">
        <w:rPr>
          <w:rFonts w:ascii="Calibri" w:hAnsi="Calibri" w:cs="Calibri"/>
          <w:highlight w:val="cyan"/>
          <w:lang w:val="en-US"/>
        </w:rPr>
        <w:t>(label = …</w:t>
      </w:r>
      <w:r w:rsidR="006D2661" w:rsidRPr="001C015B">
        <w:rPr>
          <w:rFonts w:ascii="Calibri" w:hAnsi="Calibri" w:cs="Calibri"/>
          <w:highlight w:val="cyan"/>
          <w:lang w:val="en-US"/>
        </w:rPr>
        <w:t>)</w:t>
      </w:r>
    </w:p>
    <w:p w14:paraId="34D20FD6" w14:textId="6B093EB9" w:rsidR="006D2661" w:rsidRPr="006D2661" w:rsidRDefault="004214B1" w:rsidP="006D2661">
      <w:pPr>
        <w:pStyle w:val="Listenabsatz"/>
        <w:numPr>
          <w:ilvl w:val="1"/>
          <w:numId w:val="7"/>
        </w:numPr>
        <w:tabs>
          <w:tab w:val="left" w:pos="567"/>
        </w:tabs>
        <w:rPr>
          <w:rFonts w:ascii="Calibri" w:hAnsi="Calibri" w:cs="Calibri"/>
          <w:lang w:val="en-US"/>
        </w:rPr>
      </w:pPr>
      <w:proofErr w:type="spellStart"/>
      <w:r w:rsidRPr="006D2661">
        <w:rPr>
          <w:rFonts w:ascii="Calibri" w:hAnsi="Calibri" w:cs="Calibri"/>
          <w:lang w:val="en-US"/>
        </w:rPr>
        <w:t>G</w:t>
      </w:r>
      <w:r w:rsidR="006D2661" w:rsidRPr="006D2661">
        <w:rPr>
          <w:rFonts w:ascii="Calibri" w:hAnsi="Calibri" w:cs="Calibri"/>
          <w:lang w:val="en-US"/>
        </w:rPr>
        <w:t>grepel</w:t>
      </w:r>
      <w:proofErr w:type="spellEnd"/>
      <w:r>
        <w:rPr>
          <w:rFonts w:ascii="Calibri" w:hAnsi="Calibri" w:cs="Calibri"/>
          <w:lang w:val="en-US"/>
        </w:rPr>
        <w:t xml:space="preserve"> library</w:t>
      </w:r>
      <w:r w:rsidR="006D2661" w:rsidRPr="006D2661">
        <w:rPr>
          <w:rFonts w:ascii="Calibri" w:hAnsi="Calibri" w:cs="Calibri"/>
          <w:lang w:val="en-US"/>
        </w:rPr>
        <w:t xml:space="preserve">: </w:t>
      </w:r>
      <w:proofErr w:type="spellStart"/>
      <w:r w:rsidR="006D2661" w:rsidRPr="006D2661">
        <w:rPr>
          <w:rFonts w:ascii="Calibri" w:hAnsi="Calibri" w:cs="Calibri"/>
          <w:highlight w:val="cyan"/>
          <w:lang w:val="en-US"/>
        </w:rPr>
        <w:t>geom_text_</w:t>
      </w:r>
      <w:proofErr w:type="gramStart"/>
      <w:r w:rsidR="006D2661" w:rsidRPr="006D2661">
        <w:rPr>
          <w:rFonts w:ascii="Calibri" w:hAnsi="Calibri" w:cs="Calibri"/>
          <w:highlight w:val="cyan"/>
          <w:lang w:val="en-US"/>
        </w:rPr>
        <w:t>repel</w:t>
      </w:r>
      <w:proofErr w:type="spellEnd"/>
      <w:r w:rsidR="006D2661" w:rsidRPr="006D2661">
        <w:rPr>
          <w:rFonts w:ascii="Calibri" w:hAnsi="Calibri" w:cs="Calibri"/>
          <w:highlight w:val="cyan"/>
          <w:lang w:val="en-US"/>
        </w:rPr>
        <w:t>(</w:t>
      </w:r>
      <w:proofErr w:type="spellStart"/>
      <w:proofErr w:type="gramEnd"/>
      <w:r w:rsidR="006C4EE8">
        <w:rPr>
          <w:rFonts w:ascii="Calibri" w:hAnsi="Calibri" w:cs="Calibri"/>
          <w:highlight w:val="cyan"/>
          <w:lang w:val="en-US"/>
        </w:rPr>
        <w:t>aes</w:t>
      </w:r>
      <w:proofErr w:type="spellEnd"/>
      <w:r w:rsidR="006C4EE8">
        <w:rPr>
          <w:rFonts w:ascii="Calibri" w:hAnsi="Calibri" w:cs="Calibri"/>
          <w:highlight w:val="cyan"/>
          <w:lang w:val="en-US"/>
        </w:rPr>
        <w:t>(label =…</w:t>
      </w:r>
      <w:r w:rsidR="006D2661" w:rsidRPr="006D2661">
        <w:rPr>
          <w:rFonts w:ascii="Calibri" w:hAnsi="Calibri" w:cs="Calibri"/>
          <w:highlight w:val="cyan"/>
          <w:lang w:val="en-US"/>
        </w:rPr>
        <w:t>)</w:t>
      </w:r>
      <w:r w:rsidR="006D2661" w:rsidRPr="006D2661">
        <w:rPr>
          <w:rFonts w:ascii="Calibri" w:hAnsi="Calibri" w:cs="Calibri"/>
          <w:lang w:val="en-US"/>
        </w:rPr>
        <w:t xml:space="preserve"> </w:t>
      </w:r>
      <w:r w:rsidR="006D2661" w:rsidRPr="006D2661">
        <w:rPr>
          <w:rFonts w:ascii="Calibri" w:hAnsi="Calibri" w:cs="Calibri"/>
        </w:rPr>
        <w:sym w:font="Wingdings" w:char="F0E0"/>
      </w:r>
      <w:r w:rsidR="006D2661" w:rsidRPr="006D2661">
        <w:rPr>
          <w:rFonts w:ascii="Calibri" w:hAnsi="Calibri" w:cs="Calibri"/>
          <w:lang w:val="en-US"/>
        </w:rPr>
        <w:t xml:space="preserve"> no</w:t>
      </w:r>
      <w:r w:rsidR="006D2661">
        <w:rPr>
          <w:rFonts w:ascii="Calibri" w:hAnsi="Calibri" w:cs="Calibri"/>
          <w:lang w:val="en-US"/>
        </w:rPr>
        <w:t xml:space="preserve"> overlaps</w:t>
      </w:r>
    </w:p>
    <w:p w14:paraId="72F44AB5" w14:textId="115F8AAC" w:rsidR="00C61E13" w:rsidRPr="0013605D" w:rsidRDefault="00C61E13" w:rsidP="00C61E13">
      <w:pPr>
        <w:pStyle w:val="Listenabsatz"/>
        <w:numPr>
          <w:ilvl w:val="0"/>
          <w:numId w:val="7"/>
        </w:numPr>
        <w:tabs>
          <w:tab w:val="left" w:pos="567"/>
        </w:tabs>
        <w:rPr>
          <w:rFonts w:ascii="Calibri" w:hAnsi="Calibri" w:cs="Calibri"/>
        </w:rPr>
      </w:pPr>
      <w:r w:rsidRPr="00316B6F">
        <w:rPr>
          <w:rFonts w:ascii="Calibri" w:hAnsi="Calibri" w:cs="Calibri"/>
          <w:b/>
          <w:bCs/>
        </w:rPr>
        <w:t>Line Graphs</w:t>
      </w:r>
      <w:r w:rsidR="00947C66" w:rsidRPr="00BB738C">
        <w:rPr>
          <w:rFonts w:ascii="Calibri" w:hAnsi="Calibri" w:cs="Calibri"/>
          <w:highlight w:val="cyan"/>
        </w:rPr>
        <w:t xml:space="preserve">: </w:t>
      </w:r>
      <w:proofErr w:type="spellStart"/>
      <w:r w:rsidR="00947C66" w:rsidRPr="00BB738C">
        <w:rPr>
          <w:rFonts w:ascii="Calibri" w:hAnsi="Calibri" w:cs="Calibri"/>
          <w:highlight w:val="cyan"/>
        </w:rPr>
        <w:t>geom_</w:t>
      </w:r>
      <w:proofErr w:type="gramStart"/>
      <w:r w:rsidR="00947C66" w:rsidRPr="00BB738C">
        <w:rPr>
          <w:rFonts w:ascii="Calibri" w:hAnsi="Calibri" w:cs="Calibri"/>
          <w:highlight w:val="cyan"/>
        </w:rPr>
        <w:t>line</w:t>
      </w:r>
      <w:proofErr w:type="spellEnd"/>
      <w:r w:rsidR="00947C66" w:rsidRPr="00BB738C">
        <w:rPr>
          <w:rFonts w:ascii="Calibri" w:hAnsi="Calibri" w:cs="Calibri"/>
          <w:highlight w:val="cyan"/>
        </w:rPr>
        <w:t>(</w:t>
      </w:r>
      <w:proofErr w:type="gramEnd"/>
      <w:r w:rsidR="00947C66" w:rsidRPr="00BB738C">
        <w:rPr>
          <w:rFonts w:ascii="Calibri" w:hAnsi="Calibri" w:cs="Calibri"/>
          <w:highlight w:val="cyan"/>
        </w:rPr>
        <w:t>)</w:t>
      </w:r>
    </w:p>
    <w:p w14:paraId="20E2FCB7" w14:textId="16F021BA" w:rsidR="00C61E13" w:rsidRPr="00E21E1B" w:rsidRDefault="00C61E13" w:rsidP="00C61E13">
      <w:pPr>
        <w:pStyle w:val="Listenabsatz"/>
        <w:numPr>
          <w:ilvl w:val="1"/>
          <w:numId w:val="7"/>
        </w:numPr>
        <w:tabs>
          <w:tab w:val="left" w:pos="567"/>
        </w:tabs>
        <w:rPr>
          <w:rFonts w:ascii="Calibri" w:hAnsi="Calibri" w:cs="Calibri"/>
          <w:lang w:val="en-US"/>
        </w:rPr>
      </w:pPr>
      <w:r w:rsidRPr="00E21E1B">
        <w:rPr>
          <w:rFonts w:ascii="Calibri" w:hAnsi="Calibri" w:cs="Calibri"/>
          <w:lang w:val="en-US"/>
        </w:rPr>
        <w:t xml:space="preserve">Continuous variable for x </w:t>
      </w:r>
      <w:r w:rsidR="00F57403">
        <w:rPr>
          <w:rFonts w:ascii="Calibri" w:hAnsi="Calibri" w:cs="Calibri"/>
          <w:lang w:val="en-US"/>
        </w:rPr>
        <w:t>(time)</w:t>
      </w:r>
      <w:r w:rsidRPr="0013605D">
        <w:rPr>
          <w:rFonts w:ascii="Calibri" w:hAnsi="Calibri" w:cs="Calibri"/>
        </w:rPr>
        <w:sym w:font="Wingdings" w:char="F0E0"/>
      </w:r>
      <w:r w:rsidRPr="00E21E1B">
        <w:rPr>
          <w:rFonts w:ascii="Calibri" w:hAnsi="Calibri" w:cs="Calibri"/>
          <w:lang w:val="en-US"/>
        </w:rPr>
        <w:t xml:space="preserve"> use line</w:t>
      </w:r>
    </w:p>
    <w:p w14:paraId="3F05AECE" w14:textId="11416B6D" w:rsidR="003E179F" w:rsidRPr="00E21E1B" w:rsidRDefault="003E179F" w:rsidP="003E179F">
      <w:pPr>
        <w:pStyle w:val="Listenabsatz"/>
        <w:numPr>
          <w:ilvl w:val="0"/>
          <w:numId w:val="7"/>
        </w:numPr>
        <w:tabs>
          <w:tab w:val="left" w:pos="567"/>
        </w:tabs>
        <w:rPr>
          <w:rFonts w:ascii="Calibri" w:hAnsi="Calibri" w:cs="Calibri"/>
          <w:lang w:val="en-US"/>
        </w:rPr>
      </w:pPr>
      <w:r w:rsidRPr="00316B6F">
        <w:rPr>
          <w:rFonts w:ascii="Calibri" w:hAnsi="Calibri" w:cs="Calibri"/>
          <w:b/>
          <w:bCs/>
          <w:lang w:val="en-US"/>
        </w:rPr>
        <w:t>2D-density plots</w:t>
      </w:r>
      <w:r w:rsidRPr="00E21E1B">
        <w:rPr>
          <w:rFonts w:ascii="Calibri" w:hAnsi="Calibri" w:cs="Calibri"/>
          <w:lang w:val="en-US"/>
        </w:rPr>
        <w:t xml:space="preserve"> </w:t>
      </w:r>
      <w:r w:rsidRPr="0013605D">
        <w:rPr>
          <w:rFonts w:ascii="Calibri" w:hAnsi="Calibri" w:cs="Calibri"/>
        </w:rPr>
        <w:sym w:font="Wingdings" w:char="F0E0"/>
      </w:r>
      <w:r w:rsidRPr="00E21E1B">
        <w:rPr>
          <w:rFonts w:ascii="Calibri" w:hAnsi="Calibri" w:cs="Calibri"/>
          <w:lang w:val="en-US"/>
        </w:rPr>
        <w:t xml:space="preserve"> </w:t>
      </w:r>
      <w:proofErr w:type="spellStart"/>
      <w:r w:rsidRPr="00BB738C">
        <w:rPr>
          <w:rFonts w:ascii="Calibri" w:hAnsi="Calibri" w:cs="Calibri"/>
          <w:highlight w:val="cyan"/>
          <w:lang w:val="en-US"/>
        </w:rPr>
        <w:t>geom_</w:t>
      </w:r>
      <w:proofErr w:type="gramStart"/>
      <w:r w:rsidRPr="00BB738C">
        <w:rPr>
          <w:rFonts w:ascii="Calibri" w:hAnsi="Calibri" w:cs="Calibri"/>
          <w:highlight w:val="cyan"/>
          <w:lang w:val="en-US"/>
        </w:rPr>
        <w:t>hex</w:t>
      </w:r>
      <w:proofErr w:type="spellEnd"/>
      <w:r w:rsidRPr="00BB738C">
        <w:rPr>
          <w:rFonts w:ascii="Calibri" w:hAnsi="Calibri" w:cs="Calibri"/>
          <w:highlight w:val="cyan"/>
          <w:lang w:val="en-US"/>
        </w:rPr>
        <w:t>(</w:t>
      </w:r>
      <w:proofErr w:type="gramEnd"/>
      <w:r w:rsidRPr="00BB738C">
        <w:rPr>
          <w:rFonts w:ascii="Calibri" w:hAnsi="Calibri" w:cs="Calibri"/>
          <w:highlight w:val="cyan"/>
          <w:lang w:val="en-US"/>
        </w:rPr>
        <w:t>)</w:t>
      </w:r>
      <w:r w:rsidRPr="00E21E1B">
        <w:rPr>
          <w:rFonts w:ascii="Calibri" w:hAnsi="Calibri" w:cs="Calibri"/>
          <w:lang w:val="en-US"/>
        </w:rPr>
        <w:t xml:space="preserve"> instead of </w:t>
      </w:r>
      <w:proofErr w:type="spellStart"/>
      <w:r w:rsidRPr="00E21E1B">
        <w:rPr>
          <w:rFonts w:ascii="Calibri" w:hAnsi="Calibri" w:cs="Calibri"/>
          <w:lang w:val="en-US"/>
        </w:rPr>
        <w:t>geom_point</w:t>
      </w:r>
      <w:proofErr w:type="spellEnd"/>
      <w:r w:rsidRPr="00E21E1B">
        <w:rPr>
          <w:rFonts w:ascii="Calibri" w:hAnsi="Calibri" w:cs="Calibri"/>
          <w:lang w:val="en-US"/>
        </w:rPr>
        <w:t>()</w:t>
      </w:r>
      <w:r w:rsidR="002B0FA9">
        <w:rPr>
          <w:rFonts w:ascii="Calibri" w:hAnsi="Calibri" w:cs="Calibri"/>
          <w:lang w:val="en-US"/>
        </w:rPr>
        <w:t xml:space="preserve"> when huge number of points</w:t>
      </w:r>
    </w:p>
    <w:p w14:paraId="747B2914" w14:textId="224C8643" w:rsidR="00351047" w:rsidRPr="00E21E1B" w:rsidRDefault="001C015B" w:rsidP="003E179F">
      <w:pPr>
        <w:tabs>
          <w:tab w:val="left" w:pos="567"/>
        </w:tabs>
        <w:rPr>
          <w:rFonts w:ascii="Calibri" w:hAnsi="Calibri" w:cs="Calibri"/>
          <w:lang w:val="en-US"/>
        </w:rPr>
      </w:pPr>
      <w:r>
        <w:rPr>
          <w:rFonts w:ascii="Calibri" w:hAnsi="Calibri" w:cs="Calibri"/>
          <w:lang w:val="en-US"/>
        </w:rPr>
        <w:t>------------------------</w:t>
      </w:r>
    </w:p>
    <w:p w14:paraId="33E3E717" w14:textId="3E7C78EE" w:rsidR="003E179F" w:rsidRPr="00F57403" w:rsidRDefault="00AF2955" w:rsidP="00F57403">
      <w:pPr>
        <w:pStyle w:val="Listenabsatz"/>
        <w:numPr>
          <w:ilvl w:val="0"/>
          <w:numId w:val="7"/>
        </w:numPr>
        <w:tabs>
          <w:tab w:val="left" w:pos="567"/>
        </w:tabs>
        <w:rPr>
          <w:rFonts w:ascii="Calibri" w:hAnsi="Calibri" w:cs="Calibri"/>
          <w:b/>
          <w:bCs/>
        </w:rPr>
      </w:pPr>
      <w:r w:rsidRPr="00F57403">
        <w:rPr>
          <w:rFonts w:ascii="Calibri" w:hAnsi="Calibri" w:cs="Calibri"/>
          <w:b/>
          <w:bCs/>
        </w:rPr>
        <w:t>Plot</w:t>
      </w:r>
      <w:r w:rsidR="003E179F" w:rsidRPr="00F57403">
        <w:rPr>
          <w:rFonts w:ascii="Calibri" w:hAnsi="Calibri" w:cs="Calibri"/>
          <w:b/>
          <w:bCs/>
        </w:rPr>
        <w:t xml:space="preserve"> Matrix:</w:t>
      </w:r>
    </w:p>
    <w:p w14:paraId="49253CE4" w14:textId="0484242A" w:rsidR="003E179F" w:rsidRPr="00BB738C" w:rsidRDefault="00BB738C" w:rsidP="00F57403">
      <w:pPr>
        <w:pStyle w:val="Listenabsatz"/>
        <w:numPr>
          <w:ilvl w:val="1"/>
          <w:numId w:val="7"/>
        </w:numPr>
        <w:tabs>
          <w:tab w:val="left" w:pos="567"/>
        </w:tabs>
        <w:rPr>
          <w:rFonts w:ascii="Calibri" w:hAnsi="Calibri" w:cs="Calibri"/>
          <w:lang w:val="en-US"/>
        </w:rPr>
      </w:pPr>
      <w:proofErr w:type="gramStart"/>
      <w:r w:rsidRPr="00BB738C">
        <w:rPr>
          <w:rFonts w:ascii="Calibri" w:hAnsi="Calibri" w:cs="Calibri"/>
          <w:lang w:val="en-US"/>
        </w:rPr>
        <w:t>Library(</w:t>
      </w:r>
      <w:proofErr w:type="spellStart"/>
      <w:proofErr w:type="gramEnd"/>
      <w:r w:rsidR="003E179F" w:rsidRPr="00BB738C">
        <w:rPr>
          <w:rFonts w:ascii="Calibri" w:hAnsi="Calibri" w:cs="Calibri"/>
          <w:lang w:val="en-US"/>
        </w:rPr>
        <w:t>GGally</w:t>
      </w:r>
      <w:proofErr w:type="spellEnd"/>
      <w:r w:rsidRPr="00BB738C">
        <w:rPr>
          <w:rFonts w:ascii="Calibri" w:hAnsi="Calibri" w:cs="Calibri"/>
          <w:lang w:val="en-US"/>
        </w:rPr>
        <w:t>)</w:t>
      </w:r>
      <w:r w:rsidR="0047100E" w:rsidRPr="00BB738C">
        <w:rPr>
          <w:rFonts w:ascii="Calibri" w:hAnsi="Calibri" w:cs="Calibri"/>
          <w:lang w:val="en-US"/>
        </w:rPr>
        <w:t xml:space="preserve"> </w:t>
      </w:r>
      <w:r w:rsidR="0047100E" w:rsidRPr="0013605D">
        <w:rPr>
          <w:rFonts w:ascii="Calibri" w:hAnsi="Calibri" w:cs="Calibri"/>
        </w:rPr>
        <w:sym w:font="Wingdings" w:char="F0E0"/>
      </w:r>
      <w:r w:rsidR="0047100E" w:rsidRPr="00BB738C">
        <w:rPr>
          <w:rFonts w:ascii="Calibri" w:hAnsi="Calibri" w:cs="Calibri"/>
          <w:lang w:val="en-US"/>
        </w:rPr>
        <w:t xml:space="preserve"> </w:t>
      </w:r>
      <w:proofErr w:type="spellStart"/>
      <w:r w:rsidR="0047100E" w:rsidRPr="00BB738C">
        <w:rPr>
          <w:rFonts w:ascii="Calibri" w:hAnsi="Calibri" w:cs="Calibri"/>
          <w:highlight w:val="cyan"/>
          <w:lang w:val="en-US"/>
        </w:rPr>
        <w:t>ggpairs</w:t>
      </w:r>
      <w:proofErr w:type="spellEnd"/>
      <w:r w:rsidR="0047100E" w:rsidRPr="00BB738C">
        <w:rPr>
          <w:rFonts w:ascii="Calibri" w:hAnsi="Calibri" w:cs="Calibri"/>
          <w:highlight w:val="cyan"/>
          <w:lang w:val="en-US"/>
        </w:rPr>
        <w:t>(</w:t>
      </w:r>
      <w:r w:rsidRPr="00BB738C">
        <w:rPr>
          <w:rFonts w:ascii="Calibri" w:hAnsi="Calibri" w:cs="Calibri"/>
          <w:highlight w:val="cyan"/>
          <w:lang w:val="en-US"/>
        </w:rPr>
        <w:t xml:space="preserve">data, </w:t>
      </w:r>
      <w:proofErr w:type="spellStart"/>
      <w:r w:rsidRPr="00BB738C">
        <w:rPr>
          <w:rFonts w:ascii="Calibri" w:hAnsi="Calibri" w:cs="Calibri"/>
          <w:highlight w:val="cyan"/>
          <w:lang w:val="en-US"/>
        </w:rPr>
        <w:t>colums</w:t>
      </w:r>
      <w:proofErr w:type="spellEnd"/>
      <w:r w:rsidRPr="00BB738C">
        <w:rPr>
          <w:rFonts w:ascii="Calibri" w:hAnsi="Calibri" w:cs="Calibri"/>
          <w:highlight w:val="cyan"/>
          <w:lang w:val="en-US"/>
        </w:rPr>
        <w:t xml:space="preserve"> = c(…)</w:t>
      </w:r>
    </w:p>
    <w:p w14:paraId="349DC102" w14:textId="16E6E074" w:rsidR="003E179F" w:rsidRPr="00E21E1B" w:rsidRDefault="003E179F" w:rsidP="00F57403">
      <w:pPr>
        <w:pStyle w:val="Listenabsatz"/>
        <w:numPr>
          <w:ilvl w:val="1"/>
          <w:numId w:val="7"/>
        </w:numPr>
        <w:tabs>
          <w:tab w:val="left" w:pos="567"/>
        </w:tabs>
        <w:rPr>
          <w:rFonts w:ascii="Calibri" w:hAnsi="Calibri" w:cs="Calibri"/>
          <w:lang w:val="en-US"/>
        </w:rPr>
      </w:pPr>
      <w:r w:rsidRPr="00E21E1B">
        <w:rPr>
          <w:rFonts w:ascii="Calibri" w:hAnsi="Calibri" w:cs="Calibri"/>
          <w:lang w:val="en-US"/>
        </w:rPr>
        <w:t xml:space="preserve">Correlation </w:t>
      </w:r>
      <w:r w:rsidR="0053523A">
        <w:rPr>
          <w:rFonts w:ascii="Calibri" w:hAnsi="Calibri" w:cs="Calibri"/>
          <w:lang w:val="en-US"/>
        </w:rPr>
        <w:t xml:space="preserve">and distributions </w:t>
      </w:r>
      <w:r w:rsidR="00D61C33">
        <w:rPr>
          <w:rFonts w:ascii="Calibri" w:hAnsi="Calibri" w:cs="Calibri"/>
          <w:lang w:val="en-US"/>
        </w:rPr>
        <w:t>of</w:t>
      </w:r>
      <w:r w:rsidRPr="00E21E1B">
        <w:rPr>
          <w:rFonts w:ascii="Calibri" w:hAnsi="Calibri" w:cs="Calibri"/>
          <w:lang w:val="en-US"/>
        </w:rPr>
        <w:t xml:space="preserve"> </w:t>
      </w:r>
      <w:r w:rsidR="0053523A">
        <w:rPr>
          <w:rFonts w:ascii="Calibri" w:hAnsi="Calibri" w:cs="Calibri"/>
          <w:lang w:val="en-US"/>
        </w:rPr>
        <w:t xml:space="preserve">a few </w:t>
      </w:r>
      <w:r w:rsidR="00FD0C82" w:rsidRPr="00E21E1B">
        <w:rPr>
          <w:rFonts w:ascii="Calibri" w:hAnsi="Calibri" w:cs="Calibri"/>
          <w:lang w:val="en-US"/>
        </w:rPr>
        <w:t>variables</w:t>
      </w:r>
      <w:r w:rsidRPr="00E21E1B">
        <w:rPr>
          <w:rFonts w:ascii="Calibri" w:hAnsi="Calibri" w:cs="Calibri"/>
          <w:lang w:val="en-US"/>
        </w:rPr>
        <w:t xml:space="preserve"> in</w:t>
      </w:r>
      <w:r w:rsidR="00D61C33">
        <w:rPr>
          <w:rFonts w:ascii="Calibri" w:hAnsi="Calibri" w:cs="Calibri"/>
          <w:lang w:val="en-US"/>
        </w:rPr>
        <w:t xml:space="preserve"> a </w:t>
      </w:r>
      <w:r w:rsidR="0053523A">
        <w:rPr>
          <w:rFonts w:ascii="Calibri" w:hAnsi="Calibri" w:cs="Calibri"/>
          <w:lang w:val="en-US"/>
        </w:rPr>
        <w:t>matrix-like representation</w:t>
      </w:r>
      <w:r w:rsidR="00D61C33">
        <w:rPr>
          <w:rFonts w:ascii="Calibri" w:hAnsi="Calibri" w:cs="Calibri"/>
          <w:lang w:val="en-US"/>
        </w:rPr>
        <w:t xml:space="preserve"> (=a </w:t>
      </w:r>
      <w:proofErr w:type="spellStart"/>
      <w:proofErr w:type="gramStart"/>
      <w:r w:rsidR="00D61C33">
        <w:rPr>
          <w:rFonts w:ascii="Calibri" w:hAnsi="Calibri" w:cs="Calibri"/>
          <w:lang w:val="en-US"/>
        </w:rPr>
        <w:t>data.table</w:t>
      </w:r>
      <w:proofErr w:type="spellEnd"/>
      <w:proofErr w:type="gramEnd"/>
      <w:r w:rsidR="00D61C33">
        <w:rPr>
          <w:rFonts w:ascii="Calibri" w:hAnsi="Calibri" w:cs="Calibri"/>
          <w:lang w:val="en-US"/>
        </w:rPr>
        <w:t>)</w:t>
      </w:r>
    </w:p>
    <w:p w14:paraId="23023CD3" w14:textId="77777777" w:rsidR="0047100E" w:rsidRPr="00E21E1B" w:rsidRDefault="0047100E" w:rsidP="0047100E">
      <w:pPr>
        <w:tabs>
          <w:tab w:val="left" w:pos="567"/>
        </w:tabs>
        <w:rPr>
          <w:rFonts w:ascii="Calibri" w:hAnsi="Calibri" w:cs="Calibri"/>
          <w:lang w:val="en-US"/>
        </w:rPr>
      </w:pPr>
    </w:p>
    <w:p w14:paraId="27E42EFD" w14:textId="4BAC1A1B" w:rsidR="0047100E" w:rsidRPr="00F57403" w:rsidRDefault="0047100E" w:rsidP="00F57403">
      <w:pPr>
        <w:pStyle w:val="Listenabsatz"/>
        <w:numPr>
          <w:ilvl w:val="0"/>
          <w:numId w:val="7"/>
        </w:numPr>
        <w:tabs>
          <w:tab w:val="left" w:pos="567"/>
        </w:tabs>
        <w:rPr>
          <w:rFonts w:ascii="Calibri" w:hAnsi="Calibri" w:cs="Calibri"/>
          <w:b/>
          <w:bCs/>
        </w:rPr>
      </w:pPr>
      <w:proofErr w:type="spellStart"/>
      <w:r w:rsidRPr="00F57403">
        <w:rPr>
          <w:rFonts w:ascii="Calibri" w:hAnsi="Calibri" w:cs="Calibri"/>
          <w:b/>
          <w:bCs/>
        </w:rPr>
        <w:t>Correlation</w:t>
      </w:r>
      <w:proofErr w:type="spellEnd"/>
      <w:r w:rsidRPr="00F57403">
        <w:rPr>
          <w:rFonts w:ascii="Calibri" w:hAnsi="Calibri" w:cs="Calibri"/>
          <w:b/>
          <w:bCs/>
        </w:rPr>
        <w:t xml:space="preserve"> </w:t>
      </w:r>
      <w:r w:rsidR="00B8727B" w:rsidRPr="00F57403">
        <w:rPr>
          <w:rFonts w:ascii="Calibri" w:hAnsi="Calibri" w:cs="Calibri"/>
          <w:b/>
          <w:bCs/>
        </w:rPr>
        <w:t>Plot</w:t>
      </w:r>
      <w:r w:rsidRPr="00F57403">
        <w:rPr>
          <w:rFonts w:ascii="Calibri" w:hAnsi="Calibri" w:cs="Calibri"/>
          <w:b/>
          <w:bCs/>
        </w:rPr>
        <w:t>:</w:t>
      </w:r>
    </w:p>
    <w:p w14:paraId="77EB6C8F" w14:textId="7104A24B" w:rsidR="0047100E" w:rsidRPr="00BB015E" w:rsidRDefault="00BB015E" w:rsidP="00F57403">
      <w:pPr>
        <w:pStyle w:val="Listenabsatz"/>
        <w:numPr>
          <w:ilvl w:val="1"/>
          <w:numId w:val="7"/>
        </w:numPr>
        <w:tabs>
          <w:tab w:val="left" w:pos="567"/>
        </w:tabs>
        <w:rPr>
          <w:rFonts w:ascii="Calibri" w:hAnsi="Calibri" w:cs="Calibri"/>
          <w:lang w:val="en-US"/>
        </w:rPr>
      </w:pPr>
      <w:proofErr w:type="gramStart"/>
      <w:r w:rsidRPr="00BB738C">
        <w:rPr>
          <w:rFonts w:ascii="Calibri" w:hAnsi="Calibri" w:cs="Calibri"/>
          <w:lang w:val="en-US"/>
        </w:rPr>
        <w:t>Library(</w:t>
      </w:r>
      <w:proofErr w:type="spellStart"/>
      <w:proofErr w:type="gramEnd"/>
      <w:r w:rsidRPr="00BB738C">
        <w:rPr>
          <w:rFonts w:ascii="Calibri" w:hAnsi="Calibri" w:cs="Calibri"/>
          <w:lang w:val="en-US"/>
        </w:rPr>
        <w:t>GGally</w:t>
      </w:r>
      <w:proofErr w:type="spellEnd"/>
      <w:r w:rsidRPr="00BB738C">
        <w:rPr>
          <w:rFonts w:ascii="Calibri" w:hAnsi="Calibri" w:cs="Calibri"/>
          <w:lang w:val="en-US"/>
        </w:rPr>
        <w:t xml:space="preserve">) </w:t>
      </w:r>
      <w:r w:rsidRPr="00BB015E">
        <w:rPr>
          <w:rFonts w:ascii="Calibri" w:hAnsi="Calibri" w:cs="Calibri"/>
          <w:lang w:val="en-US"/>
        </w:rPr>
        <w:sym w:font="Wingdings" w:char="F0E0"/>
      </w:r>
      <w:r>
        <w:rPr>
          <w:rFonts w:ascii="Calibri" w:hAnsi="Calibri" w:cs="Calibri"/>
          <w:lang w:val="en-US"/>
        </w:rPr>
        <w:t xml:space="preserve"> </w:t>
      </w:r>
      <w:proofErr w:type="spellStart"/>
      <w:r w:rsidR="00F14EFE" w:rsidRPr="00BB015E">
        <w:rPr>
          <w:rFonts w:ascii="Calibri" w:hAnsi="Calibri" w:cs="Calibri"/>
          <w:highlight w:val="cyan"/>
          <w:lang w:val="en-US"/>
        </w:rPr>
        <w:t>g</w:t>
      </w:r>
      <w:r w:rsidR="0047100E" w:rsidRPr="00BB015E">
        <w:rPr>
          <w:rFonts w:ascii="Calibri" w:hAnsi="Calibri" w:cs="Calibri"/>
          <w:highlight w:val="cyan"/>
          <w:lang w:val="en-US"/>
        </w:rPr>
        <w:t>gcorr</w:t>
      </w:r>
      <w:proofErr w:type="spellEnd"/>
      <w:r w:rsidR="0047100E" w:rsidRPr="00BB015E">
        <w:rPr>
          <w:rFonts w:ascii="Calibri" w:hAnsi="Calibri" w:cs="Calibri"/>
          <w:highlight w:val="cyan"/>
          <w:lang w:val="en-US"/>
        </w:rPr>
        <w:t xml:space="preserve">(data, </w:t>
      </w:r>
      <w:proofErr w:type="spellStart"/>
      <w:r w:rsidR="0047100E" w:rsidRPr="00BB015E">
        <w:rPr>
          <w:rFonts w:ascii="Calibri" w:hAnsi="Calibri" w:cs="Calibri"/>
          <w:highlight w:val="cyan"/>
          <w:lang w:val="en-US"/>
        </w:rPr>
        <w:t>geom</w:t>
      </w:r>
      <w:proofErr w:type="spellEnd"/>
      <w:r w:rsidR="0047100E" w:rsidRPr="00BB015E">
        <w:rPr>
          <w:rFonts w:ascii="Calibri" w:hAnsi="Calibri" w:cs="Calibri"/>
          <w:highlight w:val="cyan"/>
          <w:lang w:val="en-US"/>
        </w:rPr>
        <w:t xml:space="preserve"> = ‘</w:t>
      </w:r>
      <w:r w:rsidR="00F14EFE" w:rsidRPr="00BB015E">
        <w:rPr>
          <w:rFonts w:ascii="Calibri" w:hAnsi="Calibri" w:cs="Calibri"/>
          <w:highlight w:val="cyan"/>
          <w:lang w:val="en-US"/>
        </w:rPr>
        <w:t>circle</w:t>
      </w:r>
      <w:r w:rsidR="0047100E" w:rsidRPr="00BB015E">
        <w:rPr>
          <w:rFonts w:ascii="Calibri" w:hAnsi="Calibri" w:cs="Calibri"/>
          <w:highlight w:val="cyan"/>
          <w:lang w:val="en-US"/>
        </w:rPr>
        <w:t>’)</w:t>
      </w:r>
    </w:p>
    <w:p w14:paraId="29451A2E" w14:textId="142FA3DC" w:rsidR="00A61350" w:rsidRPr="00A61350" w:rsidRDefault="00A61350" w:rsidP="00F57403">
      <w:pPr>
        <w:pStyle w:val="Listenabsatz"/>
        <w:numPr>
          <w:ilvl w:val="1"/>
          <w:numId w:val="7"/>
        </w:numPr>
        <w:tabs>
          <w:tab w:val="left" w:pos="567"/>
        </w:tabs>
        <w:rPr>
          <w:rFonts w:ascii="Calibri" w:hAnsi="Calibri" w:cs="Calibri"/>
          <w:lang w:val="en-US"/>
        </w:rPr>
      </w:pPr>
      <w:r w:rsidRPr="00A61350">
        <w:rPr>
          <w:rFonts w:ascii="Calibri" w:hAnsi="Calibri" w:cs="Calibri"/>
          <w:lang w:val="en-US"/>
        </w:rPr>
        <w:t>graphical representation of correlation matrix</w:t>
      </w:r>
    </w:p>
    <w:p w14:paraId="1C711805" w14:textId="0897349F" w:rsidR="00351047" w:rsidRPr="00A61350" w:rsidRDefault="001C015B" w:rsidP="00A61350">
      <w:pPr>
        <w:tabs>
          <w:tab w:val="left" w:pos="567"/>
        </w:tabs>
        <w:rPr>
          <w:rFonts w:ascii="Calibri" w:hAnsi="Calibri" w:cs="Calibri"/>
          <w:lang w:val="en-US"/>
        </w:rPr>
      </w:pPr>
      <w:r w:rsidRPr="0013605D">
        <w:rPr>
          <w:rFonts w:ascii="Calibri" w:hAnsi="Calibri" w:cs="Calibri"/>
          <w:noProof/>
        </w:rPr>
        <w:drawing>
          <wp:anchor distT="0" distB="0" distL="114300" distR="114300" simplePos="0" relativeHeight="251682816" behindDoc="0" locked="0" layoutInCell="1" allowOverlap="1" wp14:anchorId="77DCE362" wp14:editId="1AB07C75">
            <wp:simplePos x="0" y="0"/>
            <wp:positionH relativeFrom="column">
              <wp:posOffset>1914803</wp:posOffset>
            </wp:positionH>
            <wp:positionV relativeFrom="paragraph">
              <wp:posOffset>145457</wp:posOffset>
            </wp:positionV>
            <wp:extent cx="2767487" cy="1489753"/>
            <wp:effectExtent l="0" t="0" r="1270" b="0"/>
            <wp:wrapThrough wrapText="bothSides">
              <wp:wrapPolygon edited="0">
                <wp:start x="0" y="0"/>
                <wp:lineTo x="0" y="21361"/>
                <wp:lineTo x="21511" y="21361"/>
                <wp:lineTo x="21511" y="0"/>
                <wp:lineTo x="0" y="0"/>
              </wp:wrapPolygon>
            </wp:wrapThrough>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7487" cy="1489753"/>
                    </a:xfrm>
                    <a:prstGeom prst="rect">
                      <a:avLst/>
                    </a:prstGeom>
                  </pic:spPr>
                </pic:pic>
              </a:graphicData>
            </a:graphic>
            <wp14:sizeRelH relativeFrom="page">
              <wp14:pctWidth>0</wp14:pctWidth>
            </wp14:sizeRelH>
            <wp14:sizeRelV relativeFrom="page">
              <wp14:pctHeight>0</wp14:pctHeight>
            </wp14:sizeRelV>
          </wp:anchor>
        </w:drawing>
      </w:r>
    </w:p>
    <w:p w14:paraId="39B33868" w14:textId="51D06E52" w:rsidR="00351047" w:rsidRPr="0013605D" w:rsidRDefault="00351047" w:rsidP="00351047">
      <w:pPr>
        <w:tabs>
          <w:tab w:val="left" w:pos="567"/>
        </w:tabs>
        <w:rPr>
          <w:rFonts w:ascii="Calibri" w:hAnsi="Calibri" w:cs="Calibri"/>
          <w:b/>
          <w:bCs/>
        </w:rPr>
      </w:pPr>
      <w:proofErr w:type="spellStart"/>
      <w:r w:rsidRPr="0013605D">
        <w:rPr>
          <w:rFonts w:ascii="Calibri" w:hAnsi="Calibri" w:cs="Calibri"/>
          <w:b/>
          <w:bCs/>
        </w:rPr>
        <w:t>You</w:t>
      </w:r>
      <w:proofErr w:type="spellEnd"/>
      <w:r w:rsidRPr="0013605D">
        <w:rPr>
          <w:rFonts w:ascii="Calibri" w:hAnsi="Calibri" w:cs="Calibri"/>
          <w:b/>
          <w:bCs/>
        </w:rPr>
        <w:t xml:space="preserve"> </w:t>
      </w:r>
      <w:proofErr w:type="spellStart"/>
      <w:r w:rsidRPr="0013605D">
        <w:rPr>
          <w:rFonts w:ascii="Calibri" w:hAnsi="Calibri" w:cs="Calibri"/>
          <w:b/>
          <w:bCs/>
        </w:rPr>
        <w:t>should</w:t>
      </w:r>
      <w:proofErr w:type="spellEnd"/>
      <w:r w:rsidRPr="0013605D">
        <w:rPr>
          <w:rFonts w:ascii="Calibri" w:hAnsi="Calibri" w:cs="Calibri"/>
          <w:b/>
          <w:bCs/>
        </w:rPr>
        <w:t xml:space="preserve"> </w:t>
      </w:r>
      <w:proofErr w:type="spellStart"/>
      <w:r w:rsidRPr="0013605D">
        <w:rPr>
          <w:rFonts w:ascii="Calibri" w:hAnsi="Calibri" w:cs="Calibri"/>
          <w:b/>
          <w:bCs/>
        </w:rPr>
        <w:t>remember</w:t>
      </w:r>
      <w:proofErr w:type="spellEnd"/>
      <w:r w:rsidRPr="0013605D">
        <w:rPr>
          <w:rFonts w:ascii="Calibri" w:hAnsi="Calibri" w:cs="Calibri"/>
          <w:b/>
          <w:bCs/>
        </w:rPr>
        <w:t xml:space="preserve">: </w:t>
      </w:r>
    </w:p>
    <w:p w14:paraId="647B7F8C" w14:textId="36D79C62" w:rsidR="008164CA" w:rsidRPr="0013605D" w:rsidRDefault="008164CA" w:rsidP="00045F84">
      <w:pPr>
        <w:tabs>
          <w:tab w:val="left" w:pos="567"/>
        </w:tabs>
        <w:rPr>
          <w:rFonts w:ascii="Calibri" w:hAnsi="Calibri" w:cs="Calibri"/>
        </w:rPr>
      </w:pPr>
      <w:r w:rsidRPr="0013605D">
        <w:rPr>
          <w:rFonts w:ascii="Calibri" w:hAnsi="Calibri" w:cs="Calibri"/>
        </w:rPr>
        <w:br w:type="page"/>
      </w:r>
    </w:p>
    <w:p w14:paraId="70D90D80" w14:textId="01E1D192" w:rsidR="008164CA" w:rsidRPr="00E21E1B" w:rsidRDefault="008164CA" w:rsidP="00490C1C">
      <w:pPr>
        <w:pStyle w:val="berschrift1"/>
        <w:rPr>
          <w:rFonts w:ascii="Calibri" w:hAnsi="Calibri" w:cs="Calibri"/>
          <w:lang w:val="en-US"/>
        </w:rPr>
      </w:pPr>
      <w:r w:rsidRPr="00E21E1B">
        <w:rPr>
          <w:rFonts w:ascii="Calibri" w:hAnsi="Calibri" w:cs="Calibri"/>
          <w:lang w:val="en-US"/>
        </w:rPr>
        <w:lastRenderedPageBreak/>
        <w:t>V.</w:t>
      </w:r>
      <w:r w:rsidR="002E2966" w:rsidRPr="00E21E1B">
        <w:rPr>
          <w:rFonts w:ascii="Calibri" w:hAnsi="Calibri" w:cs="Calibri"/>
          <w:lang w:val="en-US"/>
        </w:rPr>
        <w:t xml:space="preserve"> High Dimension Visualization</w:t>
      </w:r>
    </w:p>
    <w:p w14:paraId="51E7DA11" w14:textId="77777777" w:rsidR="00850983" w:rsidRPr="00E21E1B" w:rsidRDefault="00850983" w:rsidP="00850983">
      <w:pPr>
        <w:rPr>
          <w:rFonts w:ascii="Calibri" w:hAnsi="Calibri" w:cs="Calibri"/>
          <w:lang w:val="en-US"/>
        </w:rPr>
      </w:pPr>
    </w:p>
    <w:p w14:paraId="46A58DAD" w14:textId="77777777" w:rsidR="00DE3AB6" w:rsidRPr="005B0D33" w:rsidRDefault="00AD4C66" w:rsidP="00850983">
      <w:pPr>
        <w:rPr>
          <w:rFonts w:ascii="Calibri" w:hAnsi="Calibri" w:cs="Calibri"/>
          <w:sz w:val="13"/>
          <w:szCs w:val="13"/>
          <w:lang w:val="en-US"/>
        </w:rPr>
      </w:pPr>
      <w:r w:rsidRPr="005B0D33">
        <w:rPr>
          <w:rFonts w:ascii="Calibri" w:hAnsi="Calibri" w:cs="Calibri"/>
          <w:sz w:val="13"/>
          <w:szCs w:val="13"/>
          <w:lang w:val="en-US"/>
        </w:rPr>
        <w:t>Scalars = x</w:t>
      </w:r>
    </w:p>
    <w:p w14:paraId="5838F4F9" w14:textId="77777777" w:rsidR="00AD4C66" w:rsidRPr="005B0D33" w:rsidRDefault="00AD4C66" w:rsidP="00850983">
      <w:pPr>
        <w:rPr>
          <w:rFonts w:ascii="Calibri" w:hAnsi="Calibri" w:cs="Calibri"/>
          <w:b/>
          <w:bCs/>
          <w:sz w:val="13"/>
          <w:szCs w:val="13"/>
          <w:lang w:val="en-US"/>
        </w:rPr>
      </w:pPr>
      <w:r w:rsidRPr="005B0D33">
        <w:rPr>
          <w:rFonts w:ascii="Calibri" w:hAnsi="Calibri" w:cs="Calibri"/>
          <w:sz w:val="13"/>
          <w:szCs w:val="13"/>
          <w:lang w:val="en-US"/>
        </w:rPr>
        <w:t xml:space="preserve">Vectors = </w:t>
      </w:r>
      <w:r w:rsidRPr="005B0D33">
        <w:rPr>
          <w:rFonts w:ascii="Calibri" w:hAnsi="Calibri" w:cs="Calibri"/>
          <w:b/>
          <w:bCs/>
          <w:sz w:val="13"/>
          <w:szCs w:val="13"/>
          <w:lang w:val="en-US"/>
        </w:rPr>
        <w:t>x</w:t>
      </w:r>
    </w:p>
    <w:p w14:paraId="1C1AC71B" w14:textId="77777777" w:rsidR="00AD4C66" w:rsidRPr="005B0D33" w:rsidRDefault="00AD4C66" w:rsidP="00850983">
      <w:pPr>
        <w:rPr>
          <w:rFonts w:ascii="Calibri" w:hAnsi="Calibri" w:cs="Calibri"/>
          <w:sz w:val="13"/>
          <w:szCs w:val="13"/>
          <w:lang w:val="en-US"/>
        </w:rPr>
      </w:pPr>
      <w:r w:rsidRPr="005B0D33">
        <w:rPr>
          <w:rFonts w:ascii="Calibri" w:hAnsi="Calibri" w:cs="Calibri"/>
          <w:sz w:val="13"/>
          <w:szCs w:val="13"/>
          <w:lang w:val="en-US"/>
        </w:rPr>
        <w:t>Matrixes</w:t>
      </w:r>
      <w:r w:rsidRPr="005B0D33">
        <w:rPr>
          <w:rFonts w:ascii="Calibri" w:hAnsi="Calibri" w:cs="Calibri"/>
          <w:b/>
          <w:bCs/>
          <w:sz w:val="13"/>
          <w:szCs w:val="13"/>
          <w:lang w:val="en-US"/>
        </w:rPr>
        <w:t xml:space="preserve"> = X. </w:t>
      </w:r>
      <w:r w:rsidRPr="005B0D33">
        <w:rPr>
          <w:rFonts w:ascii="Calibri" w:hAnsi="Calibri" w:cs="Calibri"/>
          <w:sz w:val="13"/>
          <w:szCs w:val="13"/>
        </w:rPr>
        <w:sym w:font="Wingdings" w:char="F0E0"/>
      </w:r>
      <w:r w:rsidRPr="005B0D33">
        <w:rPr>
          <w:rFonts w:ascii="Calibri" w:hAnsi="Calibri" w:cs="Calibri"/>
          <w:sz w:val="13"/>
          <w:szCs w:val="13"/>
          <w:lang w:val="en-US"/>
        </w:rPr>
        <w:t xml:space="preserve"> Transposed with T</w:t>
      </w:r>
    </w:p>
    <w:p w14:paraId="4A5517B2" w14:textId="4CC847D9" w:rsidR="001039C8" w:rsidRDefault="001039C8" w:rsidP="00850983">
      <w:pPr>
        <w:rPr>
          <w:rFonts w:ascii="Calibri" w:hAnsi="Calibri" w:cs="Calibri"/>
          <w:lang w:val="en-US"/>
        </w:rPr>
      </w:pPr>
    </w:p>
    <w:p w14:paraId="3A79289F" w14:textId="64398FD3" w:rsidR="00AF48A9" w:rsidRDefault="00AF48A9" w:rsidP="00850983">
      <w:pPr>
        <w:rPr>
          <w:rFonts w:ascii="Calibri" w:hAnsi="Calibri" w:cs="Calibri"/>
          <w:lang w:val="en-US"/>
        </w:rPr>
      </w:pPr>
      <w:r>
        <w:rPr>
          <w:rFonts w:ascii="Calibri" w:hAnsi="Calibri" w:cs="Calibri"/>
          <w:lang w:val="en-US"/>
        </w:rPr>
        <w:t xml:space="preserve">Need to prepare for </w:t>
      </w:r>
      <w:r w:rsidRPr="00AF48A9">
        <w:rPr>
          <w:rFonts w:ascii="Calibri" w:hAnsi="Calibri" w:cs="Calibri"/>
          <w:b/>
          <w:bCs/>
          <w:lang w:val="en-US"/>
        </w:rPr>
        <w:t>data matrix:</w:t>
      </w:r>
      <w:r>
        <w:rPr>
          <w:rFonts w:ascii="Calibri" w:hAnsi="Calibri" w:cs="Calibri"/>
          <w:lang w:val="en-US"/>
        </w:rPr>
        <w:t xml:space="preserve"> </w:t>
      </w:r>
    </w:p>
    <w:p w14:paraId="086A6E72" w14:textId="77777777" w:rsidR="00AF48A9" w:rsidRPr="00316D46" w:rsidRDefault="00AF48A9" w:rsidP="00AF48A9">
      <w:pPr>
        <w:pStyle w:val="HTMLVorformatiert"/>
        <w:shd w:val="clear" w:color="auto" w:fill="F7F7F7"/>
        <w:rPr>
          <w:rStyle w:val="HTMLCode"/>
          <w:rFonts w:ascii="Consolas" w:hAnsi="Consolas" w:cs="Consolas"/>
          <w:color w:val="333333"/>
          <w:spacing w:val="3"/>
          <w:bdr w:val="none" w:sz="0" w:space="0" w:color="auto" w:frame="1"/>
          <w:lang w:val="en-US"/>
        </w:rPr>
      </w:pPr>
      <w:r w:rsidRPr="00316D46">
        <w:rPr>
          <w:rStyle w:val="HTMLCode"/>
          <w:rFonts w:ascii="Consolas" w:hAnsi="Consolas" w:cs="Consolas"/>
          <w:color w:val="333333"/>
          <w:spacing w:val="3"/>
          <w:bdr w:val="none" w:sz="0" w:space="0" w:color="auto" w:frame="1"/>
          <w:lang w:val="en-US"/>
        </w:rPr>
        <w:t>mat &lt;-</w:t>
      </w:r>
      <w:r w:rsidRPr="00316D46">
        <w:rPr>
          <w:rStyle w:val="st"/>
          <w:rFonts w:ascii="Consolas" w:hAnsi="Consolas" w:cs="Consolas"/>
          <w:color w:val="4070A0"/>
          <w:spacing w:val="3"/>
          <w:bdr w:val="none" w:sz="0" w:space="0" w:color="auto" w:frame="1"/>
          <w:lang w:val="en-US"/>
        </w:rPr>
        <w:t xml:space="preserve"> </w:t>
      </w:r>
      <w:proofErr w:type="spellStart"/>
      <w:proofErr w:type="gramStart"/>
      <w:r w:rsidRPr="008651A9">
        <w:rPr>
          <w:rStyle w:val="kw"/>
          <w:rFonts w:ascii="Consolas" w:eastAsiaTheme="majorEastAsia" w:hAnsi="Consolas" w:cs="Consolas"/>
          <w:b/>
          <w:bCs/>
          <w:color w:val="007020"/>
          <w:spacing w:val="3"/>
          <w:highlight w:val="cyan"/>
          <w:bdr w:val="none" w:sz="0" w:space="0" w:color="auto" w:frame="1"/>
          <w:lang w:val="en-US"/>
        </w:rPr>
        <w:t>as.matrix</w:t>
      </w:r>
      <w:proofErr w:type="spellEnd"/>
      <w:proofErr w:type="gramEnd"/>
      <w:r w:rsidRPr="00316D46">
        <w:rPr>
          <w:rStyle w:val="HTMLCode"/>
          <w:rFonts w:ascii="Consolas" w:hAnsi="Consolas" w:cs="Consolas"/>
          <w:color w:val="333333"/>
          <w:spacing w:val="3"/>
          <w:bdr w:val="none" w:sz="0" w:space="0" w:color="auto" w:frame="1"/>
          <w:lang w:val="en-US"/>
        </w:rPr>
        <w:t>(</w:t>
      </w:r>
      <w:proofErr w:type="spellStart"/>
      <w:r w:rsidRPr="00316D46">
        <w:rPr>
          <w:rStyle w:val="HTMLCode"/>
          <w:rFonts w:ascii="Consolas" w:hAnsi="Consolas" w:cs="Consolas"/>
          <w:color w:val="333333"/>
          <w:spacing w:val="3"/>
          <w:bdr w:val="none" w:sz="0" w:space="0" w:color="auto" w:frame="1"/>
          <w:lang w:val="en-US"/>
        </w:rPr>
        <w:t>mtcars</w:t>
      </w:r>
      <w:proofErr w:type="spellEnd"/>
      <w:r w:rsidRPr="00316D46">
        <w:rPr>
          <w:rStyle w:val="HTMLCode"/>
          <w:rFonts w:ascii="Consolas" w:hAnsi="Consolas" w:cs="Consolas"/>
          <w:color w:val="333333"/>
          <w:spacing w:val="3"/>
          <w:bdr w:val="none" w:sz="0" w:space="0" w:color="auto" w:frame="1"/>
          <w:lang w:val="en-US"/>
        </w:rPr>
        <w:t>[</w:t>
      </w:r>
      <w:r w:rsidRPr="00316D46">
        <w:rPr>
          <w:rStyle w:val="dv"/>
          <w:rFonts w:ascii="Consolas" w:hAnsi="Consolas" w:cs="Consolas"/>
          <w:color w:val="40A070"/>
          <w:spacing w:val="3"/>
          <w:bdr w:val="none" w:sz="0" w:space="0" w:color="auto" w:frame="1"/>
          <w:lang w:val="en-US"/>
        </w:rPr>
        <w:t>1</w:t>
      </w:r>
      <w:r w:rsidRPr="00316D46">
        <w:rPr>
          <w:rStyle w:val="op"/>
          <w:rFonts w:ascii="Consolas" w:hAnsi="Consolas" w:cs="Consolas"/>
          <w:color w:val="666666"/>
          <w:spacing w:val="3"/>
          <w:bdr w:val="none" w:sz="0" w:space="0" w:color="auto" w:frame="1"/>
          <w:lang w:val="en-US"/>
        </w:rPr>
        <w:t>:</w:t>
      </w:r>
      <w:r w:rsidRPr="00316D46">
        <w:rPr>
          <w:rStyle w:val="dv"/>
          <w:rFonts w:ascii="Consolas" w:hAnsi="Consolas" w:cs="Consolas"/>
          <w:color w:val="40A070"/>
          <w:spacing w:val="3"/>
          <w:bdr w:val="none" w:sz="0" w:space="0" w:color="auto" w:frame="1"/>
          <w:lang w:val="en-US"/>
        </w:rPr>
        <w:t>10</w:t>
      </w:r>
      <w:r w:rsidRPr="00316D46">
        <w:rPr>
          <w:rStyle w:val="HTMLCode"/>
          <w:rFonts w:ascii="Consolas" w:hAnsi="Consolas" w:cs="Consolas"/>
          <w:color w:val="333333"/>
          <w:spacing w:val="3"/>
          <w:bdr w:val="none" w:sz="0" w:space="0" w:color="auto" w:frame="1"/>
          <w:lang w:val="en-US"/>
        </w:rPr>
        <w:t xml:space="preserve">, </w:t>
      </w:r>
      <w:r w:rsidRPr="00316D46">
        <w:rPr>
          <w:rStyle w:val="kw"/>
          <w:rFonts w:ascii="Consolas" w:eastAsiaTheme="majorEastAsia" w:hAnsi="Consolas" w:cs="Consolas"/>
          <w:b/>
          <w:bCs/>
          <w:color w:val="007020"/>
          <w:spacing w:val="3"/>
          <w:bdr w:val="none" w:sz="0" w:space="0" w:color="auto" w:frame="1"/>
          <w:lang w:val="en-US"/>
        </w:rPr>
        <w:t>c</w:t>
      </w:r>
      <w:r w:rsidRPr="00316D46">
        <w:rPr>
          <w:rStyle w:val="HTMLCode"/>
          <w:rFonts w:ascii="Consolas" w:hAnsi="Consolas" w:cs="Consolas"/>
          <w:color w:val="333333"/>
          <w:spacing w:val="3"/>
          <w:bdr w:val="none" w:sz="0" w:space="0" w:color="auto" w:frame="1"/>
          <w:lang w:val="en-US"/>
        </w:rPr>
        <w:t>(</w:t>
      </w:r>
      <w:r w:rsidRPr="00316D46">
        <w:rPr>
          <w:rStyle w:val="st"/>
          <w:rFonts w:ascii="Consolas" w:hAnsi="Consolas" w:cs="Consolas"/>
          <w:color w:val="4070A0"/>
          <w:spacing w:val="3"/>
          <w:bdr w:val="none" w:sz="0" w:space="0" w:color="auto" w:frame="1"/>
          <w:lang w:val="en-US"/>
        </w:rPr>
        <w:t>"mpg"</w:t>
      </w:r>
      <w:r w:rsidRPr="00316D46">
        <w:rPr>
          <w:rStyle w:val="HTMLCode"/>
          <w:rFonts w:ascii="Consolas" w:hAnsi="Consolas" w:cs="Consolas"/>
          <w:color w:val="333333"/>
          <w:spacing w:val="3"/>
          <w:bdr w:val="none" w:sz="0" w:space="0" w:color="auto" w:frame="1"/>
          <w:lang w:val="en-US"/>
        </w:rPr>
        <w:t xml:space="preserve">, </w:t>
      </w:r>
      <w:r w:rsidRPr="00316D46">
        <w:rPr>
          <w:rStyle w:val="st"/>
          <w:rFonts w:ascii="Consolas" w:hAnsi="Consolas" w:cs="Consolas"/>
          <w:color w:val="4070A0"/>
          <w:spacing w:val="3"/>
          <w:bdr w:val="none" w:sz="0" w:space="0" w:color="auto" w:frame="1"/>
          <w:lang w:val="en-US"/>
        </w:rPr>
        <w:t>"carb"</w:t>
      </w:r>
      <w:r w:rsidRPr="00316D46">
        <w:rPr>
          <w:rStyle w:val="HTMLCode"/>
          <w:rFonts w:ascii="Consolas" w:hAnsi="Consolas" w:cs="Consolas"/>
          <w:color w:val="333333"/>
          <w:spacing w:val="3"/>
          <w:bdr w:val="none" w:sz="0" w:space="0" w:color="auto" w:frame="1"/>
          <w:lang w:val="en-US"/>
        </w:rPr>
        <w:t xml:space="preserve">, </w:t>
      </w:r>
      <w:r w:rsidRPr="00316D46">
        <w:rPr>
          <w:rStyle w:val="st"/>
          <w:rFonts w:ascii="Consolas" w:hAnsi="Consolas" w:cs="Consolas"/>
          <w:color w:val="4070A0"/>
          <w:spacing w:val="3"/>
          <w:bdr w:val="none" w:sz="0" w:space="0" w:color="auto" w:frame="1"/>
          <w:lang w:val="en-US"/>
        </w:rPr>
        <w:t>"hp"</w:t>
      </w:r>
      <w:r w:rsidRPr="00316D46">
        <w:rPr>
          <w:rStyle w:val="HTMLCode"/>
          <w:rFonts w:ascii="Consolas" w:hAnsi="Consolas" w:cs="Consolas"/>
          <w:color w:val="333333"/>
          <w:spacing w:val="3"/>
          <w:bdr w:val="none" w:sz="0" w:space="0" w:color="auto" w:frame="1"/>
          <w:lang w:val="en-US"/>
        </w:rPr>
        <w:t xml:space="preserve">, </w:t>
      </w:r>
      <w:r w:rsidRPr="00316D46">
        <w:rPr>
          <w:rStyle w:val="st"/>
          <w:rFonts w:ascii="Consolas" w:hAnsi="Consolas" w:cs="Consolas"/>
          <w:color w:val="4070A0"/>
          <w:spacing w:val="3"/>
          <w:bdr w:val="none" w:sz="0" w:space="0" w:color="auto" w:frame="1"/>
          <w:lang w:val="en-US"/>
        </w:rPr>
        <w:t>"</w:t>
      </w:r>
      <w:proofErr w:type="spellStart"/>
      <w:r w:rsidRPr="00316D46">
        <w:rPr>
          <w:rStyle w:val="st"/>
          <w:rFonts w:ascii="Consolas" w:hAnsi="Consolas" w:cs="Consolas"/>
          <w:color w:val="4070A0"/>
          <w:spacing w:val="3"/>
          <w:bdr w:val="none" w:sz="0" w:space="0" w:color="auto" w:frame="1"/>
          <w:lang w:val="en-US"/>
        </w:rPr>
        <w:t>wt</w:t>
      </w:r>
      <w:proofErr w:type="spellEnd"/>
      <w:r w:rsidRPr="00316D46">
        <w:rPr>
          <w:rStyle w:val="st"/>
          <w:rFonts w:ascii="Consolas" w:hAnsi="Consolas" w:cs="Consolas"/>
          <w:color w:val="4070A0"/>
          <w:spacing w:val="3"/>
          <w:bdr w:val="none" w:sz="0" w:space="0" w:color="auto" w:frame="1"/>
          <w:lang w:val="en-US"/>
        </w:rPr>
        <w:t>"</w:t>
      </w:r>
      <w:r w:rsidRPr="00316D46">
        <w:rPr>
          <w:rStyle w:val="HTMLCode"/>
          <w:rFonts w:ascii="Consolas" w:hAnsi="Consolas" w:cs="Consolas"/>
          <w:color w:val="333333"/>
          <w:spacing w:val="3"/>
          <w:bdr w:val="none" w:sz="0" w:space="0" w:color="auto" w:frame="1"/>
          <w:lang w:val="en-US"/>
        </w:rPr>
        <w:t>)])</w:t>
      </w:r>
    </w:p>
    <w:p w14:paraId="761BB5E5" w14:textId="77777777" w:rsidR="00AF48A9" w:rsidRPr="00316D46" w:rsidRDefault="00AF48A9" w:rsidP="00AF48A9">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52539C">
        <w:rPr>
          <w:rStyle w:val="kw"/>
          <w:rFonts w:ascii="Consolas" w:eastAsiaTheme="majorEastAsia" w:hAnsi="Consolas" w:cs="Consolas"/>
          <w:b/>
          <w:bCs/>
          <w:color w:val="007020"/>
          <w:spacing w:val="3"/>
          <w:highlight w:val="cyan"/>
          <w:bdr w:val="none" w:sz="0" w:space="0" w:color="auto" w:frame="1"/>
          <w:lang w:val="en-US"/>
        </w:rPr>
        <w:t>rownames</w:t>
      </w:r>
      <w:proofErr w:type="spellEnd"/>
      <w:r w:rsidRPr="00316D46">
        <w:rPr>
          <w:rStyle w:val="HTMLCode"/>
          <w:rFonts w:ascii="Consolas" w:hAnsi="Consolas" w:cs="Consolas"/>
          <w:color w:val="333333"/>
          <w:spacing w:val="3"/>
          <w:bdr w:val="none" w:sz="0" w:space="0" w:color="auto" w:frame="1"/>
          <w:lang w:val="en-US"/>
        </w:rPr>
        <w:t>(mat) &lt;-</w:t>
      </w:r>
      <w:r w:rsidRPr="00316D46">
        <w:rPr>
          <w:rStyle w:val="st"/>
          <w:rFonts w:ascii="Consolas" w:hAnsi="Consolas" w:cs="Consolas"/>
          <w:color w:val="4070A0"/>
          <w:spacing w:val="3"/>
          <w:bdr w:val="none" w:sz="0" w:space="0" w:color="auto" w:frame="1"/>
          <w:lang w:val="en-US"/>
        </w:rPr>
        <w:t xml:space="preserve"> </w:t>
      </w:r>
      <w:proofErr w:type="spellStart"/>
      <w:r w:rsidRPr="00316D46">
        <w:rPr>
          <w:rStyle w:val="kw"/>
          <w:rFonts w:ascii="Consolas" w:eastAsiaTheme="majorEastAsia" w:hAnsi="Consolas" w:cs="Consolas"/>
          <w:b/>
          <w:bCs/>
          <w:color w:val="007020"/>
          <w:spacing w:val="3"/>
          <w:bdr w:val="none" w:sz="0" w:space="0" w:color="auto" w:frame="1"/>
          <w:lang w:val="en-US"/>
        </w:rPr>
        <w:t>rownames</w:t>
      </w:r>
      <w:proofErr w:type="spellEnd"/>
      <w:r w:rsidRPr="00316D46">
        <w:rPr>
          <w:rStyle w:val="HTMLCode"/>
          <w:rFonts w:ascii="Consolas" w:hAnsi="Consolas" w:cs="Consolas"/>
          <w:color w:val="333333"/>
          <w:spacing w:val="3"/>
          <w:bdr w:val="none" w:sz="0" w:space="0" w:color="auto" w:frame="1"/>
          <w:lang w:val="en-US"/>
        </w:rPr>
        <w:t>(</w:t>
      </w:r>
      <w:proofErr w:type="spellStart"/>
      <w:r w:rsidRPr="00316D46">
        <w:rPr>
          <w:rStyle w:val="HTMLCode"/>
          <w:rFonts w:ascii="Consolas" w:hAnsi="Consolas" w:cs="Consolas"/>
          <w:color w:val="333333"/>
          <w:spacing w:val="3"/>
          <w:bdr w:val="none" w:sz="0" w:space="0" w:color="auto" w:frame="1"/>
          <w:lang w:val="en-US"/>
        </w:rPr>
        <w:t>mtcars</w:t>
      </w:r>
      <w:proofErr w:type="spellEnd"/>
      <w:proofErr w:type="gramStart"/>
      <w:r w:rsidRPr="00316D46">
        <w:rPr>
          <w:rStyle w:val="HTMLCode"/>
          <w:rFonts w:ascii="Consolas" w:hAnsi="Consolas" w:cs="Consolas"/>
          <w:color w:val="333333"/>
          <w:spacing w:val="3"/>
          <w:bdr w:val="none" w:sz="0" w:space="0" w:color="auto" w:frame="1"/>
          <w:lang w:val="en-US"/>
        </w:rPr>
        <w:t>)[</w:t>
      </w:r>
      <w:proofErr w:type="gramEnd"/>
      <w:r w:rsidRPr="00316D46">
        <w:rPr>
          <w:rStyle w:val="dv"/>
          <w:rFonts w:ascii="Consolas" w:hAnsi="Consolas" w:cs="Consolas"/>
          <w:color w:val="40A070"/>
          <w:spacing w:val="3"/>
          <w:bdr w:val="none" w:sz="0" w:space="0" w:color="auto" w:frame="1"/>
          <w:lang w:val="en-US"/>
        </w:rPr>
        <w:t>1</w:t>
      </w:r>
      <w:r w:rsidRPr="00316D46">
        <w:rPr>
          <w:rStyle w:val="op"/>
          <w:rFonts w:ascii="Consolas" w:hAnsi="Consolas" w:cs="Consolas"/>
          <w:color w:val="666666"/>
          <w:spacing w:val="3"/>
          <w:bdr w:val="none" w:sz="0" w:space="0" w:color="auto" w:frame="1"/>
          <w:lang w:val="en-US"/>
        </w:rPr>
        <w:t>:</w:t>
      </w:r>
      <w:r w:rsidRPr="00316D46">
        <w:rPr>
          <w:rStyle w:val="dv"/>
          <w:rFonts w:ascii="Consolas" w:hAnsi="Consolas" w:cs="Consolas"/>
          <w:color w:val="40A070"/>
          <w:spacing w:val="3"/>
          <w:bdr w:val="none" w:sz="0" w:space="0" w:color="auto" w:frame="1"/>
          <w:lang w:val="en-US"/>
        </w:rPr>
        <w:t>10</w:t>
      </w:r>
      <w:r w:rsidRPr="00316D46">
        <w:rPr>
          <w:rStyle w:val="HTMLCode"/>
          <w:rFonts w:ascii="Consolas" w:hAnsi="Consolas" w:cs="Consolas"/>
          <w:color w:val="333333"/>
          <w:spacing w:val="3"/>
          <w:bdr w:val="none" w:sz="0" w:space="0" w:color="auto" w:frame="1"/>
          <w:lang w:val="en-US"/>
        </w:rPr>
        <w:t>]</w:t>
      </w:r>
    </w:p>
    <w:p w14:paraId="201E1205" w14:textId="77777777" w:rsidR="00AF48A9" w:rsidRPr="00316D46" w:rsidRDefault="00AF48A9" w:rsidP="00AF48A9">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316D46">
        <w:rPr>
          <w:rStyle w:val="kw"/>
          <w:rFonts w:ascii="Consolas" w:eastAsiaTheme="majorEastAsia" w:hAnsi="Consolas" w:cs="Consolas"/>
          <w:b/>
          <w:bCs/>
          <w:color w:val="007020"/>
          <w:spacing w:val="3"/>
          <w:bdr w:val="none" w:sz="0" w:space="0" w:color="auto" w:frame="1"/>
          <w:lang w:val="en-US"/>
        </w:rPr>
        <w:t>colnames</w:t>
      </w:r>
      <w:proofErr w:type="spellEnd"/>
      <w:r w:rsidRPr="00316D46">
        <w:rPr>
          <w:rStyle w:val="HTMLCode"/>
          <w:rFonts w:ascii="Consolas" w:hAnsi="Consolas" w:cs="Consolas"/>
          <w:color w:val="333333"/>
          <w:spacing w:val="3"/>
          <w:bdr w:val="none" w:sz="0" w:space="0" w:color="auto" w:frame="1"/>
          <w:lang w:val="en-US"/>
        </w:rPr>
        <w:t>(mat) &lt;-</w:t>
      </w:r>
      <w:r w:rsidRPr="00316D46">
        <w:rPr>
          <w:rStyle w:val="st"/>
          <w:rFonts w:ascii="Consolas" w:hAnsi="Consolas" w:cs="Consolas"/>
          <w:color w:val="4070A0"/>
          <w:spacing w:val="3"/>
          <w:bdr w:val="none" w:sz="0" w:space="0" w:color="auto" w:frame="1"/>
          <w:lang w:val="en-US"/>
        </w:rPr>
        <w:t xml:space="preserve"> </w:t>
      </w:r>
      <w:proofErr w:type="gramStart"/>
      <w:r w:rsidRPr="00316D46">
        <w:rPr>
          <w:rStyle w:val="kw"/>
          <w:rFonts w:ascii="Consolas" w:eastAsiaTheme="majorEastAsia" w:hAnsi="Consolas" w:cs="Consolas"/>
          <w:b/>
          <w:bCs/>
          <w:color w:val="007020"/>
          <w:spacing w:val="3"/>
          <w:bdr w:val="none" w:sz="0" w:space="0" w:color="auto" w:frame="1"/>
          <w:lang w:val="en-US"/>
        </w:rPr>
        <w:t>c</w:t>
      </w:r>
      <w:r w:rsidRPr="00316D46">
        <w:rPr>
          <w:rStyle w:val="HTMLCode"/>
          <w:rFonts w:ascii="Consolas" w:hAnsi="Consolas" w:cs="Consolas"/>
          <w:color w:val="333333"/>
          <w:spacing w:val="3"/>
          <w:bdr w:val="none" w:sz="0" w:space="0" w:color="auto" w:frame="1"/>
          <w:lang w:val="en-US"/>
        </w:rPr>
        <w:t>(</w:t>
      </w:r>
      <w:proofErr w:type="gramEnd"/>
      <w:r w:rsidRPr="00316D46">
        <w:rPr>
          <w:rStyle w:val="st"/>
          <w:rFonts w:ascii="Consolas" w:hAnsi="Consolas" w:cs="Consolas"/>
          <w:color w:val="4070A0"/>
          <w:spacing w:val="3"/>
          <w:bdr w:val="none" w:sz="0" w:space="0" w:color="auto" w:frame="1"/>
          <w:lang w:val="en-US"/>
        </w:rPr>
        <w:t>"</w:t>
      </w:r>
      <w:proofErr w:type="spellStart"/>
      <w:r w:rsidRPr="00316D46">
        <w:rPr>
          <w:rStyle w:val="st"/>
          <w:rFonts w:ascii="Consolas" w:hAnsi="Consolas" w:cs="Consolas"/>
          <w:color w:val="4070A0"/>
          <w:spacing w:val="3"/>
          <w:bdr w:val="none" w:sz="0" w:space="0" w:color="auto" w:frame="1"/>
          <w:lang w:val="en-US"/>
        </w:rPr>
        <w:t>Miles.per.gallon</w:t>
      </w:r>
      <w:proofErr w:type="spellEnd"/>
      <w:r w:rsidRPr="00316D46">
        <w:rPr>
          <w:rStyle w:val="st"/>
          <w:rFonts w:ascii="Consolas" w:hAnsi="Consolas" w:cs="Consolas"/>
          <w:color w:val="4070A0"/>
          <w:spacing w:val="3"/>
          <w:bdr w:val="none" w:sz="0" w:space="0" w:color="auto" w:frame="1"/>
          <w:lang w:val="en-US"/>
        </w:rPr>
        <w:t>"</w:t>
      </w:r>
      <w:r w:rsidRPr="00316D46">
        <w:rPr>
          <w:rStyle w:val="HTMLCode"/>
          <w:rFonts w:ascii="Consolas" w:hAnsi="Consolas" w:cs="Consolas"/>
          <w:color w:val="333333"/>
          <w:spacing w:val="3"/>
          <w:bdr w:val="none" w:sz="0" w:space="0" w:color="auto" w:frame="1"/>
          <w:lang w:val="en-US"/>
        </w:rPr>
        <w:t xml:space="preserve">, </w:t>
      </w:r>
      <w:r w:rsidRPr="00316D46">
        <w:rPr>
          <w:rStyle w:val="st"/>
          <w:rFonts w:ascii="Consolas" w:hAnsi="Consolas" w:cs="Consolas"/>
          <w:color w:val="4070A0"/>
          <w:spacing w:val="3"/>
          <w:bdr w:val="none" w:sz="0" w:space="0" w:color="auto" w:frame="1"/>
          <w:lang w:val="en-US"/>
        </w:rPr>
        <w:t>"Carburetor"</w:t>
      </w:r>
      <w:r w:rsidRPr="00316D46">
        <w:rPr>
          <w:rStyle w:val="HTMLCode"/>
          <w:rFonts w:ascii="Consolas" w:hAnsi="Consolas" w:cs="Consolas"/>
          <w:color w:val="333333"/>
          <w:spacing w:val="3"/>
          <w:bdr w:val="none" w:sz="0" w:space="0" w:color="auto" w:frame="1"/>
          <w:lang w:val="en-US"/>
        </w:rPr>
        <w:t xml:space="preserve">, </w:t>
      </w:r>
      <w:r w:rsidRPr="00316D46">
        <w:rPr>
          <w:rStyle w:val="st"/>
          <w:rFonts w:ascii="Consolas" w:hAnsi="Consolas" w:cs="Consolas"/>
          <w:color w:val="4070A0"/>
          <w:spacing w:val="3"/>
          <w:bdr w:val="none" w:sz="0" w:space="0" w:color="auto" w:frame="1"/>
          <w:lang w:val="en-US"/>
        </w:rPr>
        <w:t>"Horsepower"</w:t>
      </w:r>
      <w:r w:rsidRPr="00316D46">
        <w:rPr>
          <w:rStyle w:val="HTMLCode"/>
          <w:rFonts w:ascii="Consolas" w:hAnsi="Consolas" w:cs="Consolas"/>
          <w:color w:val="333333"/>
          <w:spacing w:val="3"/>
          <w:bdr w:val="none" w:sz="0" w:space="0" w:color="auto" w:frame="1"/>
          <w:lang w:val="en-US"/>
        </w:rPr>
        <w:t xml:space="preserve">, </w:t>
      </w:r>
      <w:r w:rsidRPr="00316D46">
        <w:rPr>
          <w:rStyle w:val="st"/>
          <w:rFonts w:ascii="Consolas" w:hAnsi="Consolas" w:cs="Consolas"/>
          <w:color w:val="4070A0"/>
          <w:spacing w:val="3"/>
          <w:bdr w:val="none" w:sz="0" w:space="0" w:color="auto" w:frame="1"/>
          <w:lang w:val="en-US"/>
        </w:rPr>
        <w:t>"Weight"</w:t>
      </w:r>
      <w:r w:rsidRPr="00316D46">
        <w:rPr>
          <w:rStyle w:val="HTMLCode"/>
          <w:rFonts w:ascii="Consolas" w:hAnsi="Consolas" w:cs="Consolas"/>
          <w:color w:val="333333"/>
          <w:spacing w:val="3"/>
          <w:bdr w:val="none" w:sz="0" w:space="0" w:color="auto" w:frame="1"/>
          <w:lang w:val="en-US"/>
        </w:rPr>
        <w:t>)</w:t>
      </w:r>
    </w:p>
    <w:p w14:paraId="1E347674" w14:textId="4C063D76" w:rsidR="00AF48A9" w:rsidRPr="00316D46" w:rsidRDefault="00AF48A9" w:rsidP="00AF48A9">
      <w:pPr>
        <w:pStyle w:val="HTMLVorformatiert"/>
        <w:shd w:val="clear" w:color="auto" w:fill="F7F7F7"/>
        <w:rPr>
          <w:rFonts w:ascii="Consolas" w:hAnsi="Consolas" w:cs="Consolas"/>
          <w:color w:val="333333"/>
          <w:spacing w:val="3"/>
          <w:sz w:val="24"/>
          <w:szCs w:val="24"/>
          <w:lang w:val="en-US"/>
        </w:rPr>
      </w:pPr>
      <w:r w:rsidRPr="00316D46">
        <w:rPr>
          <w:rStyle w:val="kw"/>
          <w:rFonts w:ascii="Consolas" w:eastAsiaTheme="majorEastAsia" w:hAnsi="Consolas" w:cs="Consolas"/>
          <w:b/>
          <w:bCs/>
          <w:color w:val="007020"/>
          <w:spacing w:val="3"/>
          <w:bdr w:val="none" w:sz="0" w:space="0" w:color="auto" w:frame="1"/>
          <w:lang w:val="en-US"/>
        </w:rPr>
        <w:t>head</w:t>
      </w:r>
      <w:r w:rsidRPr="00316D46">
        <w:rPr>
          <w:rStyle w:val="HTMLCode"/>
          <w:rFonts w:ascii="Consolas" w:hAnsi="Consolas" w:cs="Consolas"/>
          <w:color w:val="333333"/>
          <w:spacing w:val="3"/>
          <w:bdr w:val="none" w:sz="0" w:space="0" w:color="auto" w:frame="1"/>
          <w:lang w:val="en-US"/>
        </w:rPr>
        <w:t xml:space="preserve">(mat) </w:t>
      </w:r>
      <w:r w:rsidRPr="00316D46">
        <w:rPr>
          <w:rStyle w:val="co"/>
          <w:rFonts w:ascii="Consolas" w:hAnsi="Consolas" w:cs="Consolas"/>
          <w:i/>
          <w:iCs/>
          <w:color w:val="60A0B0"/>
          <w:spacing w:val="3"/>
          <w:bdr w:val="none" w:sz="0" w:space="0" w:color="auto" w:frame="1"/>
          <w:lang w:val="en-US"/>
        </w:rPr>
        <w:t># A look at the 5 first rows</w:t>
      </w:r>
    </w:p>
    <w:p w14:paraId="6BB7C0F4" w14:textId="77777777" w:rsidR="00AF48A9" w:rsidRPr="00E21E1B" w:rsidRDefault="00AF48A9" w:rsidP="00850983">
      <w:pPr>
        <w:rPr>
          <w:rFonts w:ascii="Calibri" w:hAnsi="Calibri" w:cs="Calibri"/>
          <w:lang w:val="en-US"/>
        </w:rPr>
      </w:pPr>
    </w:p>
    <w:p w14:paraId="3D7AED0B" w14:textId="77777777" w:rsidR="001039C8" w:rsidRPr="00B8369C" w:rsidRDefault="001039C8" w:rsidP="00B8369C">
      <w:pPr>
        <w:pStyle w:val="berschrift2"/>
        <w:rPr>
          <w:b/>
          <w:bCs/>
        </w:rPr>
      </w:pPr>
      <w:proofErr w:type="spellStart"/>
      <w:r w:rsidRPr="00B8369C">
        <w:rPr>
          <w:b/>
          <w:bCs/>
        </w:rPr>
        <w:t>Heatmaps</w:t>
      </w:r>
      <w:proofErr w:type="spellEnd"/>
    </w:p>
    <w:p w14:paraId="11AFFEE7" w14:textId="71EE93FA" w:rsidR="00316D46" w:rsidRDefault="00316D46" w:rsidP="001039C8">
      <w:pPr>
        <w:pStyle w:val="Listenabsatz"/>
        <w:numPr>
          <w:ilvl w:val="0"/>
          <w:numId w:val="7"/>
        </w:numPr>
        <w:rPr>
          <w:rFonts w:ascii="Calibri" w:hAnsi="Calibri" w:cs="Calibri"/>
          <w:b/>
          <w:bCs/>
          <w:lang w:val="en-US"/>
        </w:rPr>
      </w:pPr>
      <w:r w:rsidRPr="00552713">
        <w:rPr>
          <w:rFonts w:ascii="Calibri" w:hAnsi="Calibri" w:cs="Calibri"/>
          <w:lang w:val="en-US"/>
        </w:rPr>
        <w:t xml:space="preserve">Data </w:t>
      </w:r>
      <w:r w:rsidR="005B0D33">
        <w:rPr>
          <w:rFonts w:ascii="Calibri" w:hAnsi="Calibri" w:cs="Calibri"/>
          <w:lang w:val="en-US"/>
        </w:rPr>
        <w:t>as</w:t>
      </w:r>
      <w:r w:rsidRPr="00552713">
        <w:rPr>
          <w:rFonts w:ascii="Calibri" w:hAnsi="Calibri" w:cs="Calibri"/>
          <w:b/>
          <w:bCs/>
          <w:lang w:val="en-US"/>
        </w:rPr>
        <w:t xml:space="preserve"> Matrix</w:t>
      </w:r>
      <w:r w:rsidR="00552713" w:rsidRPr="00552713">
        <w:rPr>
          <w:rFonts w:ascii="Calibri" w:hAnsi="Calibri" w:cs="Calibri"/>
          <w:b/>
          <w:bCs/>
          <w:lang w:val="en-US"/>
        </w:rPr>
        <w:t xml:space="preserve"> </w:t>
      </w:r>
      <w:r w:rsidR="00552713" w:rsidRPr="00552713">
        <w:rPr>
          <w:rFonts w:ascii="Calibri" w:hAnsi="Calibri" w:cs="Calibri"/>
          <w:lang w:val="en-US"/>
        </w:rPr>
        <w:t xml:space="preserve">or </w:t>
      </w:r>
      <w:proofErr w:type="spellStart"/>
      <w:r w:rsidR="005B0D33">
        <w:rPr>
          <w:rFonts w:ascii="Calibri" w:hAnsi="Calibri" w:cs="Calibri"/>
          <w:b/>
          <w:bCs/>
          <w:lang w:val="en-US"/>
        </w:rPr>
        <w:t>D</w:t>
      </w:r>
      <w:r w:rsidR="00552713" w:rsidRPr="00552713">
        <w:rPr>
          <w:rFonts w:ascii="Calibri" w:hAnsi="Calibri" w:cs="Calibri"/>
          <w:b/>
          <w:bCs/>
          <w:lang w:val="en-US"/>
        </w:rPr>
        <w:t>ata.</w:t>
      </w:r>
      <w:r w:rsidR="005B0D33">
        <w:rPr>
          <w:rFonts w:ascii="Calibri" w:hAnsi="Calibri" w:cs="Calibri"/>
          <w:b/>
          <w:bCs/>
          <w:lang w:val="en-US"/>
        </w:rPr>
        <w:t>F</w:t>
      </w:r>
      <w:r w:rsidR="00552713" w:rsidRPr="00552713">
        <w:rPr>
          <w:rFonts w:ascii="Calibri" w:hAnsi="Calibri" w:cs="Calibri"/>
          <w:b/>
          <w:bCs/>
          <w:lang w:val="en-US"/>
        </w:rPr>
        <w:t>rame</w:t>
      </w:r>
      <w:proofErr w:type="spellEnd"/>
    </w:p>
    <w:p w14:paraId="68AFCB83" w14:textId="35062E4D" w:rsidR="0052539C" w:rsidRPr="00552713" w:rsidRDefault="0052539C" w:rsidP="001039C8">
      <w:pPr>
        <w:pStyle w:val="Listenabsatz"/>
        <w:numPr>
          <w:ilvl w:val="0"/>
          <w:numId w:val="7"/>
        </w:numPr>
        <w:rPr>
          <w:rFonts w:ascii="Calibri" w:hAnsi="Calibri" w:cs="Calibri"/>
          <w:b/>
          <w:bCs/>
          <w:lang w:val="en-US"/>
        </w:rPr>
      </w:pPr>
      <w:r w:rsidRPr="00077323">
        <w:rPr>
          <w:rFonts w:ascii="Calibri" w:hAnsi="Calibri" w:cs="Calibri"/>
          <w:b/>
          <w:bCs/>
          <w:lang w:val="en-US"/>
        </w:rPr>
        <w:t>Define</w:t>
      </w:r>
      <w:r>
        <w:rPr>
          <w:rFonts w:ascii="Calibri" w:hAnsi="Calibri" w:cs="Calibri"/>
          <w:lang w:val="en-US"/>
        </w:rPr>
        <w:t xml:space="preserve"> </w:t>
      </w:r>
      <w:proofErr w:type="spellStart"/>
      <w:r w:rsidRPr="00077323">
        <w:rPr>
          <w:rFonts w:ascii="Calibri" w:hAnsi="Calibri" w:cs="Calibri"/>
          <w:b/>
          <w:bCs/>
          <w:highlight w:val="cyan"/>
          <w:lang w:val="en-US"/>
        </w:rPr>
        <w:t>rownames</w:t>
      </w:r>
      <w:proofErr w:type="spellEnd"/>
      <w:r w:rsidRPr="0052539C">
        <w:rPr>
          <w:rFonts w:ascii="Calibri" w:hAnsi="Calibri" w:cs="Calibri"/>
          <w:highlight w:val="cyan"/>
          <w:lang w:val="en-US"/>
        </w:rPr>
        <w:t>(mat</w:t>
      </w:r>
      <w:r w:rsidRPr="00952632">
        <w:rPr>
          <w:rFonts w:ascii="Calibri" w:hAnsi="Calibri" w:cs="Calibri"/>
          <w:highlight w:val="cyan"/>
          <w:lang w:val="en-US"/>
        </w:rPr>
        <w:t xml:space="preserve">) &lt;- </w:t>
      </w:r>
      <w:proofErr w:type="gramStart"/>
      <w:r w:rsidRPr="00952632">
        <w:rPr>
          <w:rFonts w:ascii="Calibri" w:hAnsi="Calibri" w:cs="Calibri"/>
          <w:highlight w:val="cyan"/>
          <w:lang w:val="en-US"/>
        </w:rPr>
        <w:t>dt[</w:t>
      </w:r>
      <w:proofErr w:type="gramEnd"/>
      <w:r w:rsidRPr="00952632">
        <w:rPr>
          <w:rFonts w:ascii="Calibri" w:hAnsi="Calibri" w:cs="Calibri"/>
          <w:highlight w:val="cyan"/>
          <w:lang w:val="en-US"/>
        </w:rPr>
        <w:t>….]</w:t>
      </w:r>
    </w:p>
    <w:p w14:paraId="2FE48F9F" w14:textId="63A6D115" w:rsidR="001039C8" w:rsidRPr="00316D46" w:rsidRDefault="001039C8" w:rsidP="001039C8">
      <w:pPr>
        <w:pStyle w:val="Listenabsatz"/>
        <w:numPr>
          <w:ilvl w:val="0"/>
          <w:numId w:val="7"/>
        </w:numPr>
        <w:rPr>
          <w:rFonts w:ascii="Calibri" w:hAnsi="Calibri" w:cs="Calibri"/>
          <w:b/>
          <w:bCs/>
          <w:lang w:val="en-US"/>
        </w:rPr>
      </w:pPr>
      <w:r w:rsidRPr="00316D46">
        <w:rPr>
          <w:rFonts w:ascii="Calibri" w:hAnsi="Calibri" w:cs="Calibri"/>
          <w:lang w:val="en-US"/>
        </w:rPr>
        <w:t>Beyond 5-10 variables, scatterplots become problematic</w:t>
      </w:r>
    </w:p>
    <w:p w14:paraId="188A2EE2" w14:textId="77777777" w:rsidR="00FB17FC" w:rsidRPr="00FB17FC" w:rsidRDefault="008B054B" w:rsidP="001039C8">
      <w:pPr>
        <w:pStyle w:val="Listenabsatz"/>
        <w:numPr>
          <w:ilvl w:val="0"/>
          <w:numId w:val="7"/>
        </w:numPr>
        <w:rPr>
          <w:rFonts w:ascii="Calibri" w:hAnsi="Calibri" w:cs="Calibri"/>
          <w:b/>
          <w:bCs/>
          <w:highlight w:val="cyan"/>
          <w:lang w:val="en-US"/>
        </w:rPr>
      </w:pPr>
      <w:r w:rsidRPr="008B054B">
        <w:rPr>
          <w:rFonts w:ascii="Calibri" w:hAnsi="Calibri" w:cs="Calibri"/>
          <w:highlight w:val="cyan"/>
          <w:lang w:val="en-US"/>
        </w:rPr>
        <w:t>Library(</w:t>
      </w:r>
      <w:proofErr w:type="spellStart"/>
      <w:r w:rsidRPr="008B054B">
        <w:rPr>
          <w:rFonts w:ascii="Calibri" w:hAnsi="Calibri" w:cs="Calibri"/>
          <w:highlight w:val="cyan"/>
          <w:lang w:val="en-US"/>
        </w:rPr>
        <w:t>pheatmap</w:t>
      </w:r>
      <w:proofErr w:type="spellEnd"/>
      <w:r w:rsidRPr="008B054B">
        <w:rPr>
          <w:rFonts w:ascii="Calibri" w:hAnsi="Calibri" w:cs="Calibri"/>
          <w:highlight w:val="cyan"/>
          <w:lang w:val="en-US"/>
        </w:rPr>
        <w:t>)</w:t>
      </w:r>
    </w:p>
    <w:p w14:paraId="6E668B52" w14:textId="2B8D68F7" w:rsidR="001039C8" w:rsidRPr="008B054B" w:rsidRDefault="001039C8" w:rsidP="00FB17FC">
      <w:pPr>
        <w:pStyle w:val="Listenabsatz"/>
        <w:numPr>
          <w:ilvl w:val="1"/>
          <w:numId w:val="7"/>
        </w:numPr>
        <w:rPr>
          <w:rFonts w:ascii="Calibri" w:hAnsi="Calibri" w:cs="Calibri"/>
          <w:b/>
          <w:bCs/>
          <w:highlight w:val="cyan"/>
          <w:lang w:val="en-US"/>
        </w:rPr>
      </w:pPr>
      <w:proofErr w:type="spellStart"/>
      <w:proofErr w:type="gramStart"/>
      <w:r w:rsidRPr="008B054B">
        <w:rPr>
          <w:rFonts w:ascii="Calibri" w:hAnsi="Calibri" w:cs="Calibri"/>
          <w:highlight w:val="cyan"/>
          <w:lang w:val="en-US"/>
        </w:rPr>
        <w:t>pheatmap</w:t>
      </w:r>
      <w:proofErr w:type="spellEnd"/>
      <w:r w:rsidRPr="008B054B">
        <w:rPr>
          <w:rFonts w:ascii="Calibri" w:hAnsi="Calibri" w:cs="Calibri"/>
          <w:highlight w:val="cyan"/>
          <w:lang w:val="en-US"/>
        </w:rPr>
        <w:t>(</w:t>
      </w:r>
      <w:proofErr w:type="gramEnd"/>
      <w:r w:rsidR="008B054B" w:rsidRPr="008B054B">
        <w:rPr>
          <w:rFonts w:ascii="Calibri" w:hAnsi="Calibri" w:cs="Calibri"/>
          <w:highlight w:val="cyan"/>
          <w:lang w:val="en-US"/>
        </w:rPr>
        <w:t xml:space="preserve">mat, </w:t>
      </w:r>
      <w:proofErr w:type="spellStart"/>
      <w:r w:rsidR="008B054B" w:rsidRPr="008B054B">
        <w:rPr>
          <w:rFonts w:ascii="Calibri" w:hAnsi="Calibri" w:cs="Calibri"/>
          <w:highlight w:val="cyan"/>
          <w:lang w:val="en-US"/>
        </w:rPr>
        <w:t>cluster_rows</w:t>
      </w:r>
      <w:proofErr w:type="spellEnd"/>
      <w:r w:rsidR="008B054B" w:rsidRPr="008B054B">
        <w:rPr>
          <w:rFonts w:ascii="Calibri" w:hAnsi="Calibri" w:cs="Calibri"/>
          <w:highlight w:val="cyan"/>
          <w:lang w:val="en-US"/>
        </w:rPr>
        <w:t xml:space="preserve"> = </w:t>
      </w:r>
      <w:r w:rsidR="00906540">
        <w:rPr>
          <w:rFonts w:ascii="Calibri" w:hAnsi="Calibri" w:cs="Calibri"/>
          <w:highlight w:val="cyan"/>
          <w:lang w:val="en-US"/>
        </w:rPr>
        <w:t>F</w:t>
      </w:r>
      <w:r w:rsidR="008B054B" w:rsidRPr="008B054B">
        <w:rPr>
          <w:rFonts w:ascii="Calibri" w:hAnsi="Calibri" w:cs="Calibri"/>
          <w:highlight w:val="cyan"/>
          <w:lang w:val="en-US"/>
        </w:rPr>
        <w:t xml:space="preserve">, </w:t>
      </w:r>
      <w:proofErr w:type="spellStart"/>
      <w:r w:rsidR="008B054B" w:rsidRPr="008B054B">
        <w:rPr>
          <w:rFonts w:ascii="Calibri" w:hAnsi="Calibri" w:cs="Calibri"/>
          <w:highlight w:val="cyan"/>
          <w:lang w:val="en-US"/>
        </w:rPr>
        <w:t>cluster_cols</w:t>
      </w:r>
      <w:proofErr w:type="spellEnd"/>
      <w:r w:rsidR="008B054B">
        <w:rPr>
          <w:rFonts w:ascii="Calibri" w:hAnsi="Calibri" w:cs="Calibri"/>
          <w:highlight w:val="cyan"/>
          <w:lang w:val="en-US"/>
        </w:rPr>
        <w:t>=</w:t>
      </w:r>
      <w:r w:rsidR="00906540">
        <w:rPr>
          <w:rFonts w:ascii="Calibri" w:hAnsi="Calibri" w:cs="Calibri"/>
          <w:highlight w:val="cyan"/>
          <w:lang w:val="en-US"/>
        </w:rPr>
        <w:t>F</w:t>
      </w:r>
      <w:r w:rsidR="008651A9">
        <w:rPr>
          <w:rFonts w:ascii="Calibri" w:hAnsi="Calibri" w:cs="Calibri"/>
          <w:highlight w:val="cyan"/>
          <w:lang w:val="en-US"/>
        </w:rPr>
        <w:t xml:space="preserve">, scale = </w:t>
      </w:r>
      <w:r w:rsidR="00906540">
        <w:rPr>
          <w:rFonts w:ascii="Calibri" w:hAnsi="Calibri" w:cs="Calibri"/>
          <w:highlight w:val="cyan"/>
          <w:lang w:val="en-US"/>
        </w:rPr>
        <w:t>“</w:t>
      </w:r>
      <w:r w:rsidR="008651A9">
        <w:rPr>
          <w:rFonts w:ascii="Calibri" w:hAnsi="Calibri" w:cs="Calibri"/>
          <w:highlight w:val="cyan"/>
          <w:lang w:val="en-US"/>
        </w:rPr>
        <w:t>none</w:t>
      </w:r>
      <w:r w:rsidR="009E72F7">
        <w:rPr>
          <w:rFonts w:ascii="Calibri" w:hAnsi="Calibri" w:cs="Calibri"/>
          <w:highlight w:val="cyan"/>
          <w:lang w:val="en-US"/>
        </w:rPr>
        <w:t>/</w:t>
      </w:r>
      <w:r w:rsidR="003E6808">
        <w:rPr>
          <w:rFonts w:ascii="Calibri" w:hAnsi="Calibri" w:cs="Calibri"/>
          <w:highlight w:val="cyan"/>
          <w:lang w:val="en-US"/>
        </w:rPr>
        <w:t>column</w:t>
      </w:r>
      <w:r w:rsidR="00906540">
        <w:rPr>
          <w:rFonts w:ascii="Calibri" w:hAnsi="Calibri" w:cs="Calibri"/>
          <w:highlight w:val="cyan"/>
          <w:lang w:val="en-US"/>
        </w:rPr>
        <w:t>”</w:t>
      </w:r>
      <w:r w:rsidR="008651A9">
        <w:rPr>
          <w:rFonts w:ascii="Calibri" w:hAnsi="Calibri" w:cs="Calibri"/>
          <w:highlight w:val="cyan"/>
          <w:lang w:val="en-US"/>
        </w:rPr>
        <w:t xml:space="preserve">, </w:t>
      </w:r>
      <w:proofErr w:type="spellStart"/>
      <w:r w:rsidR="00CD4CFA">
        <w:rPr>
          <w:rFonts w:ascii="Calibri" w:hAnsi="Calibri" w:cs="Calibri"/>
          <w:highlight w:val="cyan"/>
          <w:lang w:val="en-US"/>
        </w:rPr>
        <w:t>clustering_method</w:t>
      </w:r>
      <w:proofErr w:type="spellEnd"/>
      <w:r w:rsidR="00CD4CFA">
        <w:rPr>
          <w:rFonts w:ascii="Calibri" w:hAnsi="Calibri" w:cs="Calibri"/>
          <w:highlight w:val="cyan"/>
          <w:lang w:val="en-US"/>
        </w:rPr>
        <w:t xml:space="preserve"> = …, </w:t>
      </w:r>
      <w:proofErr w:type="spellStart"/>
      <w:r w:rsidR="008651A9">
        <w:rPr>
          <w:rFonts w:ascii="Calibri" w:hAnsi="Calibri" w:cs="Calibri"/>
          <w:highlight w:val="cyan"/>
          <w:lang w:val="en-US"/>
        </w:rPr>
        <w:t>annotation_row</w:t>
      </w:r>
      <w:proofErr w:type="spellEnd"/>
      <w:r w:rsidR="008651A9">
        <w:rPr>
          <w:rFonts w:ascii="Calibri" w:hAnsi="Calibri" w:cs="Calibri"/>
          <w:highlight w:val="cyan"/>
          <w:lang w:val="en-US"/>
        </w:rPr>
        <w:t xml:space="preserve"> = </w:t>
      </w:r>
      <w:proofErr w:type="spellStart"/>
      <w:r w:rsidR="008651A9">
        <w:rPr>
          <w:rFonts w:ascii="Calibri" w:hAnsi="Calibri" w:cs="Calibri"/>
          <w:highlight w:val="cyan"/>
          <w:lang w:val="en-US"/>
        </w:rPr>
        <w:t>row.ann</w:t>
      </w:r>
      <w:proofErr w:type="spellEnd"/>
      <w:r w:rsidR="00EB4B21">
        <w:rPr>
          <w:rFonts w:ascii="Calibri" w:hAnsi="Calibri" w:cs="Calibri"/>
          <w:highlight w:val="cyan"/>
          <w:lang w:val="en-US"/>
        </w:rPr>
        <w:t xml:space="preserve">, </w:t>
      </w:r>
      <w:proofErr w:type="spellStart"/>
      <w:r w:rsidR="00EB4B21">
        <w:rPr>
          <w:rFonts w:ascii="Calibri" w:hAnsi="Calibri" w:cs="Calibri"/>
          <w:highlight w:val="cyan"/>
          <w:lang w:val="en-US"/>
        </w:rPr>
        <w:t>show_rowname</w:t>
      </w:r>
      <w:r w:rsidR="009E1DCF">
        <w:rPr>
          <w:rFonts w:ascii="Calibri" w:hAnsi="Calibri" w:cs="Calibri"/>
          <w:highlight w:val="cyan"/>
          <w:lang w:val="en-US"/>
        </w:rPr>
        <w:t>s</w:t>
      </w:r>
      <w:proofErr w:type="spellEnd"/>
      <w:r w:rsidR="00EB4B21">
        <w:rPr>
          <w:rFonts w:ascii="Calibri" w:hAnsi="Calibri" w:cs="Calibri"/>
          <w:highlight w:val="cyan"/>
          <w:lang w:val="en-US"/>
        </w:rPr>
        <w:t xml:space="preserve"> = F</w:t>
      </w:r>
      <w:r w:rsidRPr="008B054B">
        <w:rPr>
          <w:rFonts w:ascii="Calibri" w:hAnsi="Calibri" w:cs="Calibri"/>
          <w:highlight w:val="cyan"/>
          <w:lang w:val="en-US"/>
        </w:rPr>
        <w:t>)</w:t>
      </w:r>
    </w:p>
    <w:p w14:paraId="6EFBAA58" w14:textId="02B1C555" w:rsidR="007C3032" w:rsidRPr="003E6808" w:rsidRDefault="003E6808" w:rsidP="003E6808">
      <w:pPr>
        <w:pStyle w:val="Listenabsatz"/>
        <w:numPr>
          <w:ilvl w:val="0"/>
          <w:numId w:val="7"/>
        </w:numPr>
        <w:rPr>
          <w:rFonts w:ascii="Calibri" w:hAnsi="Calibri" w:cs="Calibri"/>
          <w:b/>
          <w:bCs/>
          <w:lang w:val="en-US"/>
        </w:rPr>
      </w:pPr>
      <w:r>
        <w:rPr>
          <w:rFonts w:ascii="Calibri" w:hAnsi="Calibri" w:cs="Calibri"/>
          <w:lang w:val="en-US"/>
        </w:rPr>
        <w:t>add annotation row:</w:t>
      </w:r>
    </w:p>
    <w:p w14:paraId="653E5143" w14:textId="4C3D3DE2" w:rsidR="003E6808" w:rsidRPr="003E6808" w:rsidRDefault="003E6808" w:rsidP="003E6808">
      <w:pPr>
        <w:pStyle w:val="Listenabsatz"/>
        <w:numPr>
          <w:ilvl w:val="1"/>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MMono10" w:hAnsi="LMMono10" w:cs="Courier New"/>
          <w:i/>
          <w:iCs/>
          <w:color w:val="8E5902"/>
          <w:sz w:val="20"/>
          <w:szCs w:val="20"/>
          <w:lang w:val="en-US"/>
        </w:rPr>
      </w:pPr>
      <w:r w:rsidRPr="003E6808">
        <w:rPr>
          <w:rFonts w:ascii="LMMono10" w:hAnsi="LMMono10" w:cs="Courier New"/>
          <w:i/>
          <w:iCs/>
          <w:color w:val="8E5902"/>
          <w:sz w:val="20"/>
          <w:szCs w:val="20"/>
          <w:lang w:val="en-US"/>
        </w:rPr>
        <w:t xml:space="preserve"> label the row names to be able to annotate rows</w:t>
      </w:r>
    </w:p>
    <w:p w14:paraId="22C053E1" w14:textId="0B912299" w:rsidR="003E6808" w:rsidRPr="003E6808" w:rsidRDefault="003E6808" w:rsidP="003E6808">
      <w:pPr>
        <w:pStyle w:val="Listenabsatz"/>
        <w:numPr>
          <w:ilvl w:val="1"/>
          <w:numId w:val="7"/>
        </w:numPr>
        <w:shd w:val="clear" w:color="auto" w:fill="F7F7F7"/>
        <w:spacing w:before="100" w:beforeAutospacing="1" w:after="100" w:afterAutospacing="1"/>
        <w:rPr>
          <w:lang w:val="en-US"/>
        </w:rPr>
      </w:pPr>
      <w:proofErr w:type="spellStart"/>
      <w:r w:rsidRPr="00D47EA8">
        <w:rPr>
          <w:rFonts w:ascii="LMMonoLt10" w:hAnsi="LMMonoLt10"/>
          <w:b/>
          <w:bCs/>
          <w:color w:val="214987"/>
          <w:sz w:val="20"/>
          <w:szCs w:val="20"/>
          <w:highlight w:val="cyan"/>
          <w:lang w:val="en-US"/>
        </w:rPr>
        <w:t>rownames</w:t>
      </w:r>
      <w:proofErr w:type="spellEnd"/>
      <w:r w:rsidRPr="00D47EA8">
        <w:rPr>
          <w:rFonts w:ascii="LMMono10" w:hAnsi="LMMono10"/>
          <w:sz w:val="20"/>
          <w:szCs w:val="20"/>
          <w:highlight w:val="cyan"/>
          <w:lang w:val="en-US"/>
        </w:rPr>
        <w:t>(</w:t>
      </w:r>
      <w:r w:rsidR="0070023C">
        <w:rPr>
          <w:rFonts w:ascii="LMMono10" w:hAnsi="LMMono10"/>
          <w:sz w:val="20"/>
          <w:szCs w:val="20"/>
          <w:highlight w:val="cyan"/>
          <w:lang w:val="en-US"/>
        </w:rPr>
        <w:t>mat</w:t>
      </w:r>
      <w:r w:rsidRPr="00D47EA8">
        <w:rPr>
          <w:rFonts w:ascii="LMMono10" w:hAnsi="LMMono10"/>
          <w:sz w:val="20"/>
          <w:szCs w:val="20"/>
          <w:highlight w:val="cyan"/>
          <w:lang w:val="en-US"/>
        </w:rPr>
        <w:t xml:space="preserve">) &lt;- </w:t>
      </w:r>
      <w:proofErr w:type="gramStart"/>
      <w:r w:rsidRPr="00D47EA8">
        <w:rPr>
          <w:rFonts w:ascii="LMMono10" w:hAnsi="LMMono10"/>
          <w:color w:val="0000CE"/>
          <w:sz w:val="20"/>
          <w:szCs w:val="20"/>
          <w:highlight w:val="cyan"/>
          <w:lang w:val="en-US"/>
        </w:rPr>
        <w:t>1</w:t>
      </w:r>
      <w:r w:rsidRPr="00D47EA8">
        <w:rPr>
          <w:rFonts w:ascii="LMMonoLt10" w:hAnsi="LMMonoLt10"/>
          <w:b/>
          <w:bCs/>
          <w:color w:val="CE5B00"/>
          <w:sz w:val="20"/>
          <w:szCs w:val="20"/>
          <w:highlight w:val="cyan"/>
          <w:lang w:val="en-US"/>
        </w:rPr>
        <w:t>:</w:t>
      </w:r>
      <w:r w:rsidRPr="00D47EA8">
        <w:rPr>
          <w:rFonts w:ascii="LMMonoLt10" w:hAnsi="LMMonoLt10"/>
          <w:b/>
          <w:bCs/>
          <w:color w:val="214987"/>
          <w:sz w:val="20"/>
          <w:szCs w:val="20"/>
          <w:highlight w:val="cyan"/>
          <w:lang w:val="en-US"/>
        </w:rPr>
        <w:t>nrow</w:t>
      </w:r>
      <w:proofErr w:type="gramEnd"/>
      <w:r w:rsidRPr="00D47EA8">
        <w:rPr>
          <w:rFonts w:ascii="LMMono10" w:hAnsi="LMMono10"/>
          <w:sz w:val="20"/>
          <w:szCs w:val="20"/>
          <w:highlight w:val="cyan"/>
          <w:lang w:val="en-US"/>
        </w:rPr>
        <w:t>(</w:t>
      </w:r>
      <w:r w:rsidR="0070023C">
        <w:rPr>
          <w:rFonts w:ascii="LMMono10" w:hAnsi="LMMono10"/>
          <w:sz w:val="20"/>
          <w:szCs w:val="20"/>
          <w:highlight w:val="cyan"/>
          <w:lang w:val="en-US"/>
        </w:rPr>
        <w:t>mat</w:t>
      </w:r>
      <w:r w:rsidRPr="00D47EA8">
        <w:rPr>
          <w:rFonts w:ascii="LMMono10" w:hAnsi="LMMono10"/>
          <w:sz w:val="20"/>
          <w:szCs w:val="20"/>
          <w:highlight w:val="cyan"/>
          <w:lang w:val="en-US"/>
        </w:rPr>
        <w:t>)</w:t>
      </w:r>
      <w:r w:rsidRPr="003E6808">
        <w:rPr>
          <w:rFonts w:ascii="LMMono10" w:hAnsi="LMMono10"/>
          <w:sz w:val="20"/>
          <w:szCs w:val="20"/>
          <w:lang w:val="en-US"/>
        </w:rPr>
        <w:br/>
      </w:r>
      <w:r w:rsidRPr="003E6808">
        <w:rPr>
          <w:rFonts w:ascii="LMMono10" w:hAnsi="LMMono10"/>
          <w:i/>
          <w:iCs/>
          <w:color w:val="8E5902"/>
          <w:sz w:val="20"/>
          <w:szCs w:val="20"/>
          <w:lang w:val="en-US"/>
        </w:rPr>
        <w:t xml:space="preserve">create a </w:t>
      </w:r>
      <w:proofErr w:type="spellStart"/>
      <w:r w:rsidRPr="003E6808">
        <w:rPr>
          <w:rFonts w:ascii="LMMono10" w:hAnsi="LMMono10"/>
          <w:i/>
          <w:iCs/>
          <w:color w:val="8E5902"/>
          <w:sz w:val="20"/>
          <w:szCs w:val="20"/>
          <w:lang w:val="en-US"/>
        </w:rPr>
        <w:t>data.frame</w:t>
      </w:r>
      <w:proofErr w:type="spellEnd"/>
      <w:r w:rsidRPr="003E6808">
        <w:rPr>
          <w:rFonts w:ascii="LMMono10" w:hAnsi="LMMono10"/>
          <w:i/>
          <w:iCs/>
          <w:color w:val="8E5902"/>
          <w:sz w:val="20"/>
          <w:szCs w:val="20"/>
          <w:lang w:val="en-US"/>
        </w:rPr>
        <w:t xml:space="preserve"> for the row annotations </w:t>
      </w:r>
    </w:p>
    <w:p w14:paraId="78EBEDCC" w14:textId="7847768B" w:rsidR="003E6808" w:rsidRPr="00D47EA8" w:rsidRDefault="003E6808" w:rsidP="003E6808">
      <w:pPr>
        <w:pStyle w:val="Listenabsatz"/>
        <w:numPr>
          <w:ilvl w:val="1"/>
          <w:numId w:val="7"/>
        </w:numPr>
        <w:shd w:val="clear" w:color="auto" w:fill="F7F7F7"/>
        <w:spacing w:before="100" w:beforeAutospacing="1" w:after="100" w:afterAutospacing="1"/>
        <w:rPr>
          <w:highlight w:val="cyan"/>
          <w:lang w:val="en-US"/>
        </w:rPr>
      </w:pPr>
      <w:proofErr w:type="spellStart"/>
      <w:r w:rsidRPr="00D47EA8">
        <w:rPr>
          <w:rFonts w:ascii="LMMono10" w:hAnsi="LMMono10"/>
          <w:sz w:val="20"/>
          <w:szCs w:val="20"/>
          <w:highlight w:val="cyan"/>
          <w:lang w:val="en-US"/>
        </w:rPr>
        <w:t>row.ann</w:t>
      </w:r>
      <w:proofErr w:type="spellEnd"/>
      <w:r w:rsidRPr="00D47EA8">
        <w:rPr>
          <w:rFonts w:ascii="LMMono10" w:hAnsi="LMMono10"/>
          <w:sz w:val="20"/>
          <w:szCs w:val="20"/>
          <w:highlight w:val="cyan"/>
          <w:lang w:val="en-US"/>
        </w:rPr>
        <w:t xml:space="preserve"> &lt;- </w:t>
      </w:r>
      <w:proofErr w:type="spellStart"/>
      <w:proofErr w:type="gramStart"/>
      <w:r w:rsidRPr="00D47EA8">
        <w:rPr>
          <w:rFonts w:ascii="LMMonoLt10" w:hAnsi="LMMonoLt10"/>
          <w:b/>
          <w:bCs/>
          <w:color w:val="214987"/>
          <w:sz w:val="20"/>
          <w:szCs w:val="20"/>
          <w:highlight w:val="cyan"/>
          <w:lang w:val="en-US"/>
        </w:rPr>
        <w:t>data.table</w:t>
      </w:r>
      <w:proofErr w:type="spellEnd"/>
      <w:proofErr w:type="gramEnd"/>
      <w:r w:rsidRPr="00D47EA8">
        <w:rPr>
          <w:rFonts w:ascii="LMMono10" w:hAnsi="LMMono10"/>
          <w:sz w:val="20"/>
          <w:szCs w:val="20"/>
          <w:highlight w:val="cyan"/>
          <w:lang w:val="en-US"/>
        </w:rPr>
        <w:t>(</w:t>
      </w:r>
      <w:proofErr w:type="spellStart"/>
      <w:r w:rsidR="00972706" w:rsidRPr="00D47EA8">
        <w:rPr>
          <w:rFonts w:ascii="LMMono10" w:hAnsi="LMMono10"/>
          <w:color w:val="214987"/>
          <w:sz w:val="20"/>
          <w:szCs w:val="20"/>
          <w:highlight w:val="cyan"/>
          <w:lang w:val="en-US"/>
        </w:rPr>
        <w:t>colname</w:t>
      </w:r>
      <w:proofErr w:type="spellEnd"/>
      <w:r w:rsidRPr="00D47EA8">
        <w:rPr>
          <w:rFonts w:ascii="LMMono10" w:hAnsi="LMMono10"/>
          <w:color w:val="214987"/>
          <w:sz w:val="20"/>
          <w:szCs w:val="20"/>
          <w:highlight w:val="cyan"/>
          <w:lang w:val="en-US"/>
        </w:rPr>
        <w:t xml:space="preserve"> = </w:t>
      </w:r>
      <w:proofErr w:type="spellStart"/>
      <w:r w:rsidR="00972706" w:rsidRPr="00D47EA8">
        <w:rPr>
          <w:rFonts w:ascii="LMMono10" w:hAnsi="LMMono10"/>
          <w:sz w:val="20"/>
          <w:szCs w:val="20"/>
          <w:highlight w:val="cyan"/>
          <w:lang w:val="en-US"/>
        </w:rPr>
        <w:t>data</w:t>
      </w:r>
      <w:r w:rsidRPr="00D47EA8">
        <w:rPr>
          <w:rFonts w:ascii="LMMonoLt10" w:hAnsi="LMMonoLt10"/>
          <w:b/>
          <w:bCs/>
          <w:color w:val="CE5B00"/>
          <w:sz w:val="20"/>
          <w:szCs w:val="20"/>
          <w:highlight w:val="cyan"/>
          <w:lang w:val="en-US"/>
        </w:rPr>
        <w:t>$</w:t>
      </w:r>
      <w:r w:rsidR="00972706" w:rsidRPr="00D47EA8">
        <w:rPr>
          <w:rFonts w:ascii="LMMono10" w:hAnsi="LMMono10"/>
          <w:sz w:val="20"/>
          <w:szCs w:val="20"/>
          <w:highlight w:val="cyan"/>
          <w:lang w:val="en-US"/>
        </w:rPr>
        <w:t>column</w:t>
      </w:r>
      <w:proofErr w:type="spellEnd"/>
      <w:r w:rsidRPr="00D47EA8">
        <w:rPr>
          <w:rFonts w:ascii="LMMono10" w:hAnsi="LMMono10"/>
          <w:sz w:val="20"/>
          <w:szCs w:val="20"/>
          <w:highlight w:val="cyan"/>
          <w:lang w:val="en-US"/>
        </w:rPr>
        <w:t xml:space="preserve">) </w:t>
      </w:r>
    </w:p>
    <w:p w14:paraId="249758C8" w14:textId="7A9996EF" w:rsidR="00CC7CCF" w:rsidRPr="003E6808" w:rsidRDefault="00CC7CCF" w:rsidP="00D47EA8">
      <w:pPr>
        <w:pStyle w:val="Listenabsatz"/>
        <w:numPr>
          <w:ilvl w:val="1"/>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MMono10" w:hAnsi="LMMono10" w:cs="Courier New"/>
          <w:i/>
          <w:iCs/>
          <w:color w:val="8E5902"/>
          <w:sz w:val="20"/>
          <w:szCs w:val="20"/>
          <w:lang w:val="en-US"/>
        </w:rPr>
      </w:pPr>
      <w:r>
        <w:rPr>
          <w:rFonts w:ascii="LMMono10" w:hAnsi="LMMono10" w:cs="Courier New"/>
          <w:i/>
          <w:iCs/>
          <w:color w:val="8E5902"/>
          <w:sz w:val="20"/>
          <w:szCs w:val="20"/>
          <w:lang w:val="en-US"/>
        </w:rPr>
        <w:t xml:space="preserve">adding results of </w:t>
      </w:r>
      <w:r w:rsidR="00D47EA8">
        <w:rPr>
          <w:rFonts w:ascii="LMMono10" w:hAnsi="LMMono10" w:cs="Courier New"/>
          <w:i/>
          <w:iCs/>
          <w:color w:val="8E5902"/>
          <w:sz w:val="20"/>
          <w:szCs w:val="20"/>
          <w:lang w:val="en-US"/>
        </w:rPr>
        <w:t>a</w:t>
      </w:r>
      <w:r>
        <w:rPr>
          <w:rFonts w:ascii="LMMono10" w:hAnsi="LMMono10" w:cs="Courier New"/>
          <w:i/>
          <w:iCs/>
          <w:color w:val="8E5902"/>
          <w:sz w:val="20"/>
          <w:szCs w:val="20"/>
          <w:lang w:val="en-US"/>
        </w:rPr>
        <w:t xml:space="preserve"> </w:t>
      </w:r>
      <w:proofErr w:type="spellStart"/>
      <w:r>
        <w:rPr>
          <w:rFonts w:ascii="LMMono10" w:hAnsi="LMMono10" w:cs="Courier New"/>
          <w:i/>
          <w:iCs/>
          <w:color w:val="8E5902"/>
          <w:sz w:val="20"/>
          <w:szCs w:val="20"/>
          <w:lang w:val="en-US"/>
        </w:rPr>
        <w:t>clutering</w:t>
      </w:r>
      <w:proofErr w:type="spellEnd"/>
      <w:r>
        <w:rPr>
          <w:rFonts w:ascii="LMMono10" w:hAnsi="LMMono10" w:cs="Courier New"/>
          <w:i/>
          <w:iCs/>
          <w:color w:val="8E5902"/>
          <w:sz w:val="20"/>
          <w:szCs w:val="20"/>
          <w:lang w:val="en-US"/>
        </w:rPr>
        <w:t xml:space="preserve"> </w:t>
      </w:r>
      <w:r w:rsidR="00D47EA8">
        <w:rPr>
          <w:rFonts w:ascii="LMMono10" w:hAnsi="LMMono10" w:cs="Courier New"/>
          <w:i/>
          <w:iCs/>
          <w:color w:val="8E5902"/>
          <w:sz w:val="20"/>
          <w:szCs w:val="20"/>
          <w:lang w:val="en-US"/>
        </w:rPr>
        <w:t xml:space="preserve">method </w:t>
      </w:r>
      <w:r>
        <w:rPr>
          <w:rFonts w:ascii="LMMono10" w:hAnsi="LMMono10" w:cs="Courier New"/>
          <w:i/>
          <w:iCs/>
          <w:color w:val="8E5902"/>
          <w:sz w:val="20"/>
          <w:szCs w:val="20"/>
          <w:lang w:val="en-US"/>
        </w:rPr>
        <w:t xml:space="preserve">to </w:t>
      </w:r>
      <w:proofErr w:type="spellStart"/>
      <w:r>
        <w:rPr>
          <w:rFonts w:ascii="LMMono10" w:hAnsi="LMMono10" w:cs="Courier New"/>
          <w:i/>
          <w:iCs/>
          <w:color w:val="8E5902"/>
          <w:sz w:val="20"/>
          <w:szCs w:val="20"/>
          <w:lang w:val="en-US"/>
        </w:rPr>
        <w:t>ann.row</w:t>
      </w:r>
      <w:proofErr w:type="spellEnd"/>
      <w:r>
        <w:rPr>
          <w:rFonts w:ascii="LMMono10" w:hAnsi="LMMono10" w:cs="Courier New"/>
          <w:i/>
          <w:iCs/>
          <w:color w:val="8E5902"/>
          <w:sz w:val="20"/>
          <w:szCs w:val="20"/>
          <w:lang w:val="en-US"/>
        </w:rPr>
        <w:t xml:space="preserve"> </w:t>
      </w:r>
      <w:r w:rsidR="00FA19B8">
        <w:rPr>
          <w:rFonts w:ascii="LMMono10" w:hAnsi="LMMono10" w:cs="Courier New"/>
          <w:i/>
          <w:iCs/>
          <w:color w:val="8E5902"/>
          <w:sz w:val="20"/>
          <w:szCs w:val="20"/>
          <w:lang w:val="en-US"/>
        </w:rPr>
        <w:t>after cutting the tree</w:t>
      </w:r>
    </w:p>
    <w:p w14:paraId="689B9C71" w14:textId="0403E840" w:rsidR="00CC7CCF" w:rsidRPr="00D47EA8" w:rsidRDefault="00CC7CCF" w:rsidP="00D47EA8">
      <w:pPr>
        <w:pStyle w:val="Listenabsatz"/>
        <w:numPr>
          <w:ilvl w:val="1"/>
          <w:numId w:val="7"/>
        </w:numPr>
        <w:shd w:val="clear" w:color="auto" w:fill="F7F7F7"/>
        <w:spacing w:before="100" w:beforeAutospacing="1" w:after="100" w:afterAutospacing="1"/>
        <w:rPr>
          <w:sz w:val="21"/>
          <w:szCs w:val="21"/>
          <w:highlight w:val="cyan"/>
          <w:lang w:val="en-US"/>
        </w:rPr>
      </w:pPr>
      <w:proofErr w:type="spellStart"/>
      <w:proofErr w:type="gramStart"/>
      <w:r w:rsidRPr="00D47EA8">
        <w:rPr>
          <w:sz w:val="21"/>
          <w:szCs w:val="21"/>
          <w:highlight w:val="cyan"/>
          <w:lang w:val="en-US"/>
        </w:rPr>
        <w:t>row.ann</w:t>
      </w:r>
      <w:proofErr w:type="spellEnd"/>
      <w:r w:rsidRPr="00D47EA8">
        <w:rPr>
          <w:sz w:val="21"/>
          <w:szCs w:val="21"/>
          <w:highlight w:val="cyan"/>
          <w:lang w:val="en-US"/>
        </w:rPr>
        <w:t>[</w:t>
      </w:r>
      <w:proofErr w:type="gramEnd"/>
      <w:r w:rsidRPr="00D47EA8">
        <w:rPr>
          <w:sz w:val="21"/>
          <w:szCs w:val="21"/>
          <w:highlight w:val="cyan"/>
          <w:lang w:val="en-US"/>
        </w:rPr>
        <w:t>, complete := factor(complete)]</w:t>
      </w:r>
    </w:p>
    <w:p w14:paraId="734C4250" w14:textId="441CF883" w:rsidR="00D47EA8" w:rsidRPr="00D47EA8" w:rsidRDefault="00D47EA8" w:rsidP="00D47EA8">
      <w:pPr>
        <w:pStyle w:val="Listenabsatz"/>
        <w:numPr>
          <w:ilvl w:val="0"/>
          <w:numId w:val="7"/>
        </w:numPr>
        <w:rPr>
          <w:rFonts w:ascii="Calibri" w:hAnsi="Calibri" w:cs="Calibri"/>
          <w:lang w:val="en-US"/>
        </w:rPr>
      </w:pPr>
      <w:proofErr w:type="gramStart"/>
      <w:r w:rsidRPr="00D47EA8">
        <w:rPr>
          <w:rFonts w:ascii="Calibri" w:hAnsi="Calibri" w:cs="Calibri"/>
          <w:highlight w:val="cyan"/>
          <w:lang w:val="en-US"/>
        </w:rPr>
        <w:t>table(</w:t>
      </w:r>
      <w:proofErr w:type="spellStart"/>
      <w:proofErr w:type="gramEnd"/>
      <w:r w:rsidRPr="00D47EA8">
        <w:rPr>
          <w:rFonts w:ascii="Calibri" w:hAnsi="Calibri" w:cs="Calibri"/>
          <w:highlight w:val="cyan"/>
          <w:lang w:val="en-US"/>
        </w:rPr>
        <w:t>one_clustering_method</w:t>
      </w:r>
      <w:proofErr w:type="spellEnd"/>
      <w:r w:rsidRPr="00D47EA8">
        <w:rPr>
          <w:rFonts w:ascii="Calibri" w:hAnsi="Calibri" w:cs="Calibri"/>
          <w:highlight w:val="cyan"/>
          <w:lang w:val="en-US"/>
        </w:rPr>
        <w:t xml:space="preserve">, </w:t>
      </w:r>
      <w:proofErr w:type="spellStart"/>
      <w:r w:rsidRPr="00D47EA8">
        <w:rPr>
          <w:rFonts w:ascii="Calibri" w:hAnsi="Calibri" w:cs="Calibri"/>
          <w:highlight w:val="cyan"/>
          <w:lang w:val="en-US"/>
        </w:rPr>
        <w:t>other_clustering_method</w:t>
      </w:r>
      <w:proofErr w:type="spellEnd"/>
      <w:r w:rsidRPr="00D47EA8">
        <w:rPr>
          <w:rFonts w:ascii="Calibri" w:hAnsi="Calibri" w:cs="Calibri"/>
          <w:highlight w:val="cyan"/>
          <w:lang w:val="en-US"/>
        </w:rPr>
        <w:t>)</w:t>
      </w:r>
      <w:r w:rsidRPr="00D47EA8">
        <w:rPr>
          <w:rFonts w:ascii="Calibri" w:hAnsi="Calibri" w:cs="Calibri"/>
          <w:lang w:val="en-US"/>
        </w:rPr>
        <w:t xml:space="preserve"> </w:t>
      </w:r>
      <w:r w:rsidRPr="00D47EA8">
        <w:rPr>
          <w:rFonts w:ascii="Calibri" w:hAnsi="Calibri" w:cs="Calibri"/>
          <w:lang w:val="en-US"/>
        </w:rPr>
        <w:sym w:font="Wingdings" w:char="F0E0"/>
      </w:r>
      <w:r w:rsidRPr="00D47EA8">
        <w:rPr>
          <w:rFonts w:ascii="Calibri" w:hAnsi="Calibri" w:cs="Calibri"/>
          <w:lang w:val="en-US"/>
        </w:rPr>
        <w:t xml:space="preserve"> comparing cluster </w:t>
      </w:r>
      <w:proofErr w:type="spellStart"/>
      <w:r w:rsidRPr="00D47EA8">
        <w:rPr>
          <w:rFonts w:ascii="Calibri" w:hAnsi="Calibri" w:cs="Calibri"/>
          <w:lang w:val="en-US"/>
        </w:rPr>
        <w:t>alloc</w:t>
      </w:r>
      <w:proofErr w:type="spellEnd"/>
      <w:r>
        <w:rPr>
          <w:rFonts w:ascii="Calibri" w:hAnsi="Calibri" w:cs="Calibri"/>
          <w:lang w:val="en-US"/>
        </w:rPr>
        <w:t>.</w:t>
      </w:r>
    </w:p>
    <w:p w14:paraId="59C6C726" w14:textId="77777777" w:rsidR="00D47EA8" w:rsidRDefault="00D47EA8" w:rsidP="007C3032">
      <w:pPr>
        <w:rPr>
          <w:rFonts w:ascii="Calibri" w:hAnsi="Calibri" w:cs="Calibri"/>
          <w:b/>
          <w:bCs/>
          <w:lang w:val="en-US"/>
        </w:rPr>
      </w:pPr>
    </w:p>
    <w:p w14:paraId="47C2DEFD" w14:textId="4B676CD3" w:rsidR="007C3032" w:rsidRPr="00384027" w:rsidRDefault="007C3032" w:rsidP="007C3032">
      <w:pPr>
        <w:rPr>
          <w:rFonts w:ascii="Calibri" w:hAnsi="Calibri" w:cs="Calibri"/>
          <w:b/>
          <w:bCs/>
          <w:lang w:val="en-US"/>
        </w:rPr>
      </w:pPr>
      <w:r w:rsidRPr="00384027">
        <w:rPr>
          <w:rFonts w:ascii="Calibri" w:hAnsi="Calibri" w:cs="Calibri"/>
          <w:b/>
          <w:bCs/>
          <w:lang w:val="en-US"/>
        </w:rPr>
        <w:t>Centering &amp; scaling</w:t>
      </w:r>
      <w:r w:rsidR="00384027" w:rsidRPr="00384027">
        <w:rPr>
          <w:rFonts w:ascii="Calibri" w:hAnsi="Calibri" w:cs="Calibri"/>
          <w:b/>
          <w:bCs/>
          <w:lang w:val="en-US"/>
        </w:rPr>
        <w:t xml:space="preserve"> variables </w:t>
      </w:r>
      <w:r w:rsidR="00384027" w:rsidRPr="00384027">
        <w:rPr>
          <w:rFonts w:ascii="Calibri" w:hAnsi="Calibri" w:cs="Calibri"/>
          <w:lang w:val="en-US"/>
        </w:rPr>
        <w:t>(</w:t>
      </w:r>
      <w:r w:rsidR="00D228F6">
        <w:rPr>
          <w:rFonts w:ascii="Calibri" w:hAnsi="Calibri" w:cs="Calibri"/>
          <w:lang w:val="en-US"/>
        </w:rPr>
        <w:t xml:space="preserve">usually for </w:t>
      </w:r>
      <w:r w:rsidR="00384027" w:rsidRPr="00384027">
        <w:rPr>
          <w:rFonts w:ascii="Calibri" w:hAnsi="Calibri" w:cs="Calibri"/>
          <w:lang w:val="en-US"/>
        </w:rPr>
        <w:t>data matrix columns)</w:t>
      </w:r>
      <w:r w:rsidR="00EB5D29">
        <w:rPr>
          <w:rFonts w:ascii="Calibri" w:hAnsi="Calibri" w:cs="Calibri"/>
          <w:lang w:val="en-US"/>
        </w:rPr>
        <w:t xml:space="preserve"> </w:t>
      </w:r>
      <w:r w:rsidR="00EB5D29" w:rsidRPr="00EB5D29">
        <w:rPr>
          <w:rFonts w:ascii="Calibri" w:hAnsi="Calibri" w:cs="Calibri"/>
          <w:lang w:val="en-US"/>
        </w:rPr>
        <w:sym w:font="Wingdings" w:char="F0E0"/>
      </w:r>
      <w:r w:rsidR="00EB5D29">
        <w:rPr>
          <w:rFonts w:ascii="Calibri" w:hAnsi="Calibri" w:cs="Calibri"/>
          <w:lang w:val="en-US"/>
        </w:rPr>
        <w:t xml:space="preserve"> to bring variables to a same scale</w:t>
      </w:r>
    </w:p>
    <w:p w14:paraId="19F174D7" w14:textId="77777777" w:rsidR="007C3032" w:rsidRPr="0013605D" w:rsidRDefault="007C3032" w:rsidP="007C3032">
      <w:pPr>
        <w:pStyle w:val="Listenabsatz"/>
        <w:numPr>
          <w:ilvl w:val="0"/>
          <w:numId w:val="7"/>
        </w:numPr>
        <w:rPr>
          <w:rFonts w:ascii="Calibri" w:hAnsi="Calibri" w:cs="Calibri"/>
        </w:rPr>
      </w:pPr>
      <w:proofErr w:type="spellStart"/>
      <w:r w:rsidRPr="0013605D">
        <w:rPr>
          <w:rFonts w:ascii="Calibri" w:hAnsi="Calibri" w:cs="Calibri"/>
          <w:b/>
          <w:bCs/>
        </w:rPr>
        <w:t>Centering</w:t>
      </w:r>
      <w:proofErr w:type="spellEnd"/>
      <w:r w:rsidRPr="0013605D">
        <w:rPr>
          <w:rFonts w:ascii="Calibri" w:hAnsi="Calibri" w:cs="Calibri"/>
        </w:rPr>
        <w:t xml:space="preserve">: </w:t>
      </w:r>
      <w:proofErr w:type="spellStart"/>
      <w:r w:rsidRPr="0013605D">
        <w:rPr>
          <w:rFonts w:ascii="Calibri" w:hAnsi="Calibri" w:cs="Calibri"/>
        </w:rPr>
        <w:t>substract</w:t>
      </w:r>
      <w:proofErr w:type="spellEnd"/>
      <w:r w:rsidRPr="0013605D">
        <w:rPr>
          <w:rFonts w:ascii="Calibri" w:hAnsi="Calibri" w:cs="Calibri"/>
        </w:rPr>
        <w:t xml:space="preserve"> </w:t>
      </w:r>
      <w:proofErr w:type="spellStart"/>
      <w:r w:rsidRPr="0013605D">
        <w:rPr>
          <w:rFonts w:ascii="Calibri" w:hAnsi="Calibri" w:cs="Calibri"/>
        </w:rPr>
        <w:t>mean</w:t>
      </w:r>
      <w:proofErr w:type="spellEnd"/>
    </w:p>
    <w:p w14:paraId="75F58849" w14:textId="77777777" w:rsidR="00004991" w:rsidRDefault="007C3032" w:rsidP="007C3032">
      <w:pPr>
        <w:pStyle w:val="Listenabsatz"/>
        <w:numPr>
          <w:ilvl w:val="0"/>
          <w:numId w:val="7"/>
        </w:numPr>
        <w:rPr>
          <w:rFonts w:ascii="Calibri" w:hAnsi="Calibri" w:cs="Calibri"/>
          <w:lang w:val="en-US"/>
        </w:rPr>
      </w:pPr>
      <w:r w:rsidRPr="00E21E1B">
        <w:rPr>
          <w:rFonts w:ascii="Calibri" w:hAnsi="Calibri" w:cs="Calibri"/>
          <w:b/>
          <w:bCs/>
          <w:lang w:val="en-US"/>
        </w:rPr>
        <w:t>Scaling</w:t>
      </w:r>
      <w:r w:rsidRPr="00E21E1B">
        <w:rPr>
          <w:rFonts w:ascii="Calibri" w:hAnsi="Calibri" w:cs="Calibri"/>
          <w:lang w:val="en-US"/>
        </w:rPr>
        <w:t>: centering then dividing by standard deviation</w:t>
      </w:r>
      <w:r w:rsidR="00384027">
        <w:rPr>
          <w:rFonts w:ascii="Calibri" w:hAnsi="Calibri" w:cs="Calibri"/>
          <w:lang w:val="en-US"/>
        </w:rPr>
        <w:t xml:space="preserve">: </w:t>
      </w:r>
    </w:p>
    <w:p w14:paraId="5F1C2948" w14:textId="3AF0030E" w:rsidR="007C3032" w:rsidRPr="00E21E1B" w:rsidRDefault="00004991" w:rsidP="00004991">
      <w:pPr>
        <w:pStyle w:val="Listenabsatz"/>
        <w:rPr>
          <w:rFonts w:ascii="Calibri" w:hAnsi="Calibri" w:cs="Calibri"/>
          <w:lang w:val="en-US"/>
        </w:rPr>
      </w:pPr>
      <w:r w:rsidRPr="00004991">
        <w:rPr>
          <w:rFonts w:ascii="Calibri" w:hAnsi="Calibri" w:cs="Calibri"/>
          <w:highlight w:val="cyan"/>
          <w:lang w:val="en-US"/>
        </w:rPr>
        <w:sym w:font="Wingdings" w:char="F0E0"/>
      </w:r>
      <w:r>
        <w:rPr>
          <w:rFonts w:ascii="Calibri" w:hAnsi="Calibri" w:cs="Calibri"/>
          <w:highlight w:val="cyan"/>
          <w:lang w:val="en-US"/>
        </w:rPr>
        <w:t xml:space="preserve"> </w:t>
      </w:r>
      <w:proofErr w:type="spellStart"/>
      <w:r w:rsidR="00384027" w:rsidRPr="00384027">
        <w:rPr>
          <w:rFonts w:ascii="Calibri" w:hAnsi="Calibri" w:cs="Calibri"/>
          <w:highlight w:val="cyan"/>
          <w:lang w:val="en-US"/>
        </w:rPr>
        <w:t>pheatmap</w:t>
      </w:r>
      <w:proofErr w:type="spellEnd"/>
      <w:proofErr w:type="gramStart"/>
      <w:r w:rsidR="00384027" w:rsidRPr="00384027">
        <w:rPr>
          <w:rFonts w:ascii="Calibri" w:hAnsi="Calibri" w:cs="Calibri"/>
          <w:highlight w:val="cyan"/>
          <w:lang w:val="en-US"/>
        </w:rPr>
        <w:t>(..</w:t>
      </w:r>
      <w:proofErr w:type="gramEnd"/>
      <w:r w:rsidR="00384027" w:rsidRPr="00384027">
        <w:rPr>
          <w:rFonts w:ascii="Calibri" w:hAnsi="Calibri" w:cs="Calibri"/>
          <w:highlight w:val="cyan"/>
          <w:lang w:val="en-US"/>
        </w:rPr>
        <w:t>, scale = ‘column’)</w:t>
      </w:r>
      <w:r w:rsidR="00D228F6">
        <w:rPr>
          <w:rFonts w:ascii="Calibri" w:hAnsi="Calibri" w:cs="Calibri"/>
          <w:lang w:val="en-US"/>
        </w:rPr>
        <w:t xml:space="preserve"> (both done this way)</w:t>
      </w:r>
    </w:p>
    <w:p w14:paraId="03E0AA5D" w14:textId="77777777" w:rsidR="00C30E3B" w:rsidRPr="0013605D" w:rsidRDefault="00C30E3B" w:rsidP="00C30E3B">
      <w:pPr>
        <w:pStyle w:val="Listenabsatz"/>
        <w:numPr>
          <w:ilvl w:val="0"/>
          <w:numId w:val="7"/>
        </w:numPr>
        <w:rPr>
          <w:rFonts w:ascii="Calibri" w:hAnsi="Calibri" w:cs="Calibri"/>
        </w:rPr>
      </w:pPr>
      <w:proofErr w:type="spellStart"/>
      <w:r w:rsidRPr="0013605D">
        <w:rPr>
          <w:rFonts w:ascii="Calibri" w:hAnsi="Calibri" w:cs="Calibri"/>
        </w:rPr>
        <w:t>Difficult</w:t>
      </w:r>
      <w:proofErr w:type="spellEnd"/>
      <w:r w:rsidRPr="0013605D">
        <w:rPr>
          <w:rFonts w:ascii="Calibri" w:hAnsi="Calibri" w:cs="Calibri"/>
        </w:rPr>
        <w:t xml:space="preserve"> </w:t>
      </w:r>
      <w:proofErr w:type="spellStart"/>
      <w:r w:rsidRPr="0013605D">
        <w:rPr>
          <w:rFonts w:ascii="Calibri" w:hAnsi="Calibri" w:cs="Calibri"/>
        </w:rPr>
        <w:t>for</w:t>
      </w:r>
      <w:proofErr w:type="spellEnd"/>
      <w:r w:rsidRPr="0013605D">
        <w:rPr>
          <w:rFonts w:ascii="Calibri" w:hAnsi="Calibri" w:cs="Calibri"/>
        </w:rPr>
        <w:t xml:space="preserve"> 1000*1000 </w:t>
      </w:r>
      <w:proofErr w:type="spellStart"/>
      <w:r w:rsidRPr="0013605D">
        <w:rPr>
          <w:rFonts w:ascii="Calibri" w:hAnsi="Calibri" w:cs="Calibri"/>
        </w:rPr>
        <w:t>matrixes</w:t>
      </w:r>
      <w:proofErr w:type="spellEnd"/>
    </w:p>
    <w:p w14:paraId="5CF4670F" w14:textId="77777777" w:rsidR="00C30E3B" w:rsidRPr="0013605D" w:rsidRDefault="00C30E3B" w:rsidP="00C30E3B">
      <w:pPr>
        <w:rPr>
          <w:rFonts w:ascii="Calibri" w:hAnsi="Calibri" w:cs="Calibri"/>
        </w:rPr>
      </w:pPr>
    </w:p>
    <w:p w14:paraId="791670A1" w14:textId="77777777" w:rsidR="00336F07" w:rsidRPr="00336F07" w:rsidRDefault="00C30E3B" w:rsidP="00C30E3B">
      <w:pPr>
        <w:rPr>
          <w:rFonts w:ascii="Calibri" w:hAnsi="Calibri" w:cs="Calibri"/>
          <w:sz w:val="28"/>
          <w:szCs w:val="28"/>
          <w:lang w:val="en-US"/>
        </w:rPr>
      </w:pPr>
      <w:r w:rsidRPr="00336F07">
        <w:rPr>
          <w:rFonts w:ascii="Calibri" w:hAnsi="Calibri" w:cs="Calibri"/>
          <w:b/>
          <w:bCs/>
          <w:sz w:val="28"/>
          <w:szCs w:val="28"/>
          <w:lang w:val="en-US"/>
        </w:rPr>
        <w:t>Clustering</w:t>
      </w:r>
      <w:r w:rsidRPr="00336F07">
        <w:rPr>
          <w:rFonts w:ascii="Calibri" w:hAnsi="Calibri" w:cs="Calibri"/>
          <w:sz w:val="28"/>
          <w:szCs w:val="28"/>
          <w:lang w:val="en-US"/>
        </w:rPr>
        <w:t xml:space="preserve"> </w:t>
      </w:r>
    </w:p>
    <w:p w14:paraId="272289E9" w14:textId="25410DE4" w:rsidR="00C30E3B" w:rsidRPr="006F437D" w:rsidRDefault="00C30E3B" w:rsidP="006F437D">
      <w:pPr>
        <w:rPr>
          <w:rFonts w:ascii="Calibri" w:hAnsi="Calibri" w:cs="Calibri"/>
          <w:lang w:val="en-US"/>
        </w:rPr>
      </w:pPr>
      <w:r w:rsidRPr="006F437D">
        <w:rPr>
          <w:rFonts w:ascii="Calibri" w:hAnsi="Calibri" w:cs="Calibri"/>
          <w:lang w:val="en-US"/>
        </w:rPr>
        <w:t xml:space="preserve">helps finding patterns in data </w:t>
      </w:r>
      <w:r w:rsidRPr="006F437D">
        <w:rPr>
          <w:rFonts w:ascii="Calibri" w:hAnsi="Calibri" w:cs="Calibri"/>
          <w:b/>
          <w:bCs/>
          <w:lang w:val="en-US"/>
        </w:rPr>
        <w:t>matrices</w:t>
      </w:r>
    </w:p>
    <w:p w14:paraId="731172DA" w14:textId="77777777" w:rsidR="003E74DA" w:rsidRPr="00E21E1B" w:rsidRDefault="003E74DA" w:rsidP="00C30E3B">
      <w:pPr>
        <w:rPr>
          <w:rFonts w:ascii="Calibri" w:hAnsi="Calibri" w:cs="Calibri"/>
          <w:lang w:val="en-US"/>
        </w:rPr>
      </w:pPr>
    </w:p>
    <w:p w14:paraId="7F7012C6" w14:textId="6CEBBA23" w:rsidR="003E74DA" w:rsidRPr="00B8369C" w:rsidRDefault="003E74DA" w:rsidP="00B8369C">
      <w:pPr>
        <w:pStyle w:val="berschrift2"/>
        <w:rPr>
          <w:b/>
          <w:bCs/>
        </w:rPr>
      </w:pPr>
      <w:r w:rsidRPr="00B8369C">
        <w:rPr>
          <w:b/>
          <w:bCs/>
        </w:rPr>
        <w:t>K-</w:t>
      </w:r>
      <w:proofErr w:type="spellStart"/>
      <w:r w:rsidRPr="00B8369C">
        <w:rPr>
          <w:b/>
          <w:bCs/>
        </w:rPr>
        <w:t>mean</w:t>
      </w:r>
      <w:r w:rsidR="00336F07" w:rsidRPr="00B8369C">
        <w:rPr>
          <w:b/>
          <w:bCs/>
        </w:rPr>
        <w:t>s</w:t>
      </w:r>
      <w:proofErr w:type="spellEnd"/>
      <w:r w:rsidRPr="00B8369C">
        <w:rPr>
          <w:b/>
          <w:bCs/>
        </w:rPr>
        <w:t xml:space="preserve"> </w:t>
      </w:r>
      <w:proofErr w:type="spellStart"/>
      <w:r w:rsidRPr="00B8369C">
        <w:rPr>
          <w:b/>
          <w:bCs/>
        </w:rPr>
        <w:t>clustering</w:t>
      </w:r>
      <w:proofErr w:type="spellEnd"/>
    </w:p>
    <w:p w14:paraId="098D2042" w14:textId="58632586" w:rsidR="00D866B6" w:rsidRPr="0013605D" w:rsidRDefault="00D866B6" w:rsidP="00D866B6">
      <w:pPr>
        <w:pStyle w:val="Listenabsatz"/>
        <w:numPr>
          <w:ilvl w:val="0"/>
          <w:numId w:val="7"/>
        </w:numPr>
        <w:rPr>
          <w:rFonts w:ascii="Calibri" w:eastAsiaTheme="minorHAnsi" w:hAnsi="Calibri" w:cs="Calibri"/>
          <w:lang w:val="en-US" w:eastAsia="en-US"/>
        </w:rPr>
      </w:pPr>
      <w:r w:rsidRPr="0013605D">
        <w:rPr>
          <w:rFonts w:ascii="Calibri" w:eastAsiaTheme="minorHAnsi" w:hAnsi="Calibri" w:cs="Calibri"/>
          <w:lang w:val="en-US" w:eastAsia="en-US"/>
        </w:rPr>
        <w:t>aims to partition the observations into K non-overlapping clusters</w:t>
      </w:r>
    </w:p>
    <w:p w14:paraId="061B2DDE" w14:textId="77777777" w:rsidR="00D866B6" w:rsidRPr="00004410" w:rsidRDefault="00D866B6" w:rsidP="00D866B6">
      <w:pPr>
        <w:pStyle w:val="Listenabsatz"/>
        <w:numPr>
          <w:ilvl w:val="0"/>
          <w:numId w:val="7"/>
        </w:numPr>
        <w:rPr>
          <w:rFonts w:ascii="Calibri" w:hAnsi="Calibri" w:cs="Calibri"/>
          <w:b/>
          <w:bCs/>
          <w:lang w:val="en-US"/>
        </w:rPr>
      </w:pPr>
      <w:r w:rsidRPr="00004410">
        <w:rPr>
          <w:rFonts w:ascii="Calibri" w:hAnsi="Calibri" w:cs="Calibri"/>
          <w:b/>
          <w:bCs/>
          <w:lang w:val="en-US"/>
        </w:rPr>
        <w:t xml:space="preserve">Number of clusters K is predefined </w:t>
      </w:r>
    </w:p>
    <w:p w14:paraId="5BBB3F5D" w14:textId="344C2BF7" w:rsidR="00D866B6" w:rsidRPr="00E21E1B" w:rsidRDefault="00D866B6" w:rsidP="00D866B6">
      <w:pPr>
        <w:pStyle w:val="Listenabsatz"/>
        <w:numPr>
          <w:ilvl w:val="0"/>
          <w:numId w:val="7"/>
        </w:numPr>
        <w:rPr>
          <w:rFonts w:ascii="Calibri" w:hAnsi="Calibri" w:cs="Calibri"/>
          <w:lang w:val="en-US"/>
        </w:rPr>
      </w:pPr>
      <w:r w:rsidRPr="00E21E1B">
        <w:rPr>
          <w:rFonts w:ascii="Calibri" w:hAnsi="Calibri" w:cs="Calibri"/>
          <w:lang w:val="en-US"/>
        </w:rPr>
        <w:t xml:space="preserve">Centroids = </w:t>
      </w:r>
      <w:proofErr w:type="gramStart"/>
      <w:r w:rsidR="00245704" w:rsidRPr="00245704">
        <w:rPr>
          <w:rFonts w:ascii="Calibri" w:hAnsi="Calibri"/>
          <w:lang w:val="en-US"/>
        </w:rPr>
        <w:t>μ</w:t>
      </w:r>
      <w:r w:rsidRPr="00E21E1B">
        <w:rPr>
          <w:rFonts w:ascii="Calibri" w:hAnsi="Calibri" w:cs="Calibri"/>
          <w:lang w:val="en-US"/>
        </w:rPr>
        <w:t>(</w:t>
      </w:r>
      <w:proofErr w:type="gramEnd"/>
      <w:r w:rsidRPr="00E21E1B">
        <w:rPr>
          <w:rFonts w:ascii="Calibri" w:hAnsi="Calibri" w:cs="Calibri"/>
          <w:lang w:val="en-US"/>
        </w:rPr>
        <w:t>shown as crosses)</w:t>
      </w:r>
    </w:p>
    <w:p w14:paraId="397AC8F3" w14:textId="58D5AEF5" w:rsidR="003B726F" w:rsidRPr="00150F75" w:rsidRDefault="00D47EA8" w:rsidP="00150F75">
      <w:pPr>
        <w:pStyle w:val="Listenabsatz"/>
        <w:numPr>
          <w:ilvl w:val="0"/>
          <w:numId w:val="7"/>
        </w:numPr>
        <w:rPr>
          <w:rFonts w:ascii="Calibri" w:hAnsi="Calibri" w:cs="Calibri"/>
          <w:lang w:val="en-US"/>
        </w:rPr>
      </w:pPr>
      <w:r w:rsidRPr="0013605D">
        <w:rPr>
          <w:rFonts w:ascii="Calibri" w:hAnsi="Calibri" w:cs="Calibri"/>
          <w:noProof/>
        </w:rPr>
        <w:drawing>
          <wp:anchor distT="0" distB="0" distL="114300" distR="114300" simplePos="0" relativeHeight="251683840" behindDoc="0" locked="0" layoutInCell="1" allowOverlap="1" wp14:anchorId="391642D7" wp14:editId="06D9EDE2">
            <wp:simplePos x="0" y="0"/>
            <wp:positionH relativeFrom="column">
              <wp:posOffset>2964053</wp:posOffset>
            </wp:positionH>
            <wp:positionV relativeFrom="paragraph">
              <wp:posOffset>479552</wp:posOffset>
            </wp:positionV>
            <wp:extent cx="3617595" cy="1399540"/>
            <wp:effectExtent l="0" t="0" r="1905" b="0"/>
            <wp:wrapThrough wrapText="bothSides">
              <wp:wrapPolygon edited="0">
                <wp:start x="0" y="0"/>
                <wp:lineTo x="0" y="21365"/>
                <wp:lineTo x="21536" y="21365"/>
                <wp:lineTo x="21536" y="0"/>
                <wp:lineTo x="0" y="0"/>
              </wp:wrapPolygon>
            </wp:wrapThrough>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17595" cy="1399540"/>
                    </a:xfrm>
                    <a:prstGeom prst="rect">
                      <a:avLst/>
                    </a:prstGeom>
                  </pic:spPr>
                </pic:pic>
              </a:graphicData>
            </a:graphic>
            <wp14:sizeRelH relativeFrom="page">
              <wp14:pctWidth>0</wp14:pctWidth>
            </wp14:sizeRelH>
            <wp14:sizeRelV relativeFrom="page">
              <wp14:pctHeight>0</wp14:pctHeight>
            </wp14:sizeRelV>
          </wp:anchor>
        </w:drawing>
      </w:r>
      <w:r w:rsidR="003B726F" w:rsidRPr="00E21E1B">
        <w:rPr>
          <w:rFonts w:ascii="Calibri" w:hAnsi="Calibri" w:cs="Calibri"/>
          <w:lang w:val="en-US"/>
        </w:rPr>
        <w:t xml:space="preserve">Sum of the squared distances between observations x and </w:t>
      </w:r>
      <w:proofErr w:type="spellStart"/>
      <w:r w:rsidR="003B726F" w:rsidRPr="00E21E1B">
        <w:rPr>
          <w:rFonts w:ascii="Calibri" w:hAnsi="Calibri" w:cs="Calibri"/>
          <w:lang w:val="en-US"/>
        </w:rPr>
        <w:t>centeroids</w:t>
      </w:r>
      <w:proofErr w:type="spellEnd"/>
      <w:r w:rsidR="003B726F" w:rsidRPr="00E21E1B">
        <w:rPr>
          <w:rFonts w:ascii="Calibri" w:hAnsi="Calibri" w:cs="Calibri"/>
          <w:lang w:val="en-US"/>
        </w:rPr>
        <w:t xml:space="preserve"> as close as possible</w:t>
      </w:r>
      <w:r w:rsidR="00150F75">
        <w:rPr>
          <w:rFonts w:ascii="Calibri" w:hAnsi="Calibri" w:cs="Calibri"/>
          <w:lang w:val="en-US"/>
        </w:rPr>
        <w:t xml:space="preserve"> </w:t>
      </w:r>
      <w:r w:rsidR="00150F75" w:rsidRPr="00150F75">
        <w:rPr>
          <w:rFonts w:ascii="Calibri" w:hAnsi="Calibri" w:cs="Calibri"/>
          <w:lang w:val="en-US"/>
        </w:rPr>
        <w:sym w:font="Wingdings" w:char="F0E0"/>
      </w:r>
      <w:r w:rsidR="00150F75">
        <w:rPr>
          <w:rFonts w:ascii="Calibri" w:hAnsi="Calibri" w:cs="Calibri"/>
          <w:lang w:val="en-US"/>
        </w:rPr>
        <w:t xml:space="preserve"> </w:t>
      </w:r>
      <w:r w:rsidR="00150F75" w:rsidRPr="00150F75">
        <w:rPr>
          <w:rFonts w:ascii="Calibri" w:hAnsi="Calibri" w:cs="Calibri"/>
          <w:lang w:val="en-US"/>
        </w:rPr>
        <w:t>one aims to determine the clusters C</w:t>
      </w:r>
      <w:proofErr w:type="gramStart"/>
      <w:r w:rsidR="00150F75" w:rsidRPr="00150F75">
        <w:rPr>
          <w:rFonts w:ascii="Calibri" w:hAnsi="Calibri" w:cs="Calibri"/>
          <w:lang w:val="en-US"/>
        </w:rPr>
        <w:t>1,...</w:t>
      </w:r>
      <w:proofErr w:type="gramEnd"/>
      <w:r w:rsidR="00150F75" w:rsidRPr="00150F75">
        <w:rPr>
          <w:rFonts w:ascii="Calibri" w:hAnsi="Calibri" w:cs="Calibri"/>
          <w:lang w:val="en-US"/>
        </w:rPr>
        <w:t>,CK and the centroids </w:t>
      </w:r>
      <w:r w:rsidR="00150F75" w:rsidRPr="00150F75">
        <w:rPr>
          <w:rFonts w:ascii="Calibri" w:hAnsi="Calibri" w:cs="Calibri"/>
        </w:rPr>
        <w:t>μ</w:t>
      </w:r>
      <w:r w:rsidR="00150F75" w:rsidRPr="00150F75">
        <w:rPr>
          <w:rFonts w:ascii="Calibri" w:hAnsi="Calibri" w:cs="Calibri"/>
          <w:lang w:val="en-US"/>
        </w:rPr>
        <w:t>1,...,</w:t>
      </w:r>
      <w:r w:rsidR="00150F75" w:rsidRPr="00150F75">
        <w:rPr>
          <w:rFonts w:ascii="Calibri" w:hAnsi="Calibri" w:cs="Calibri"/>
        </w:rPr>
        <w:t>μ</w:t>
      </w:r>
      <w:r w:rsidR="00150F75" w:rsidRPr="00150F75">
        <w:rPr>
          <w:rFonts w:ascii="Calibri" w:hAnsi="Calibri" w:cs="Calibri"/>
          <w:lang w:val="en-US"/>
        </w:rPr>
        <w:t>K in order to minimize the within-cluster sum of squares</w:t>
      </w:r>
    </w:p>
    <w:p w14:paraId="367BD6EA" w14:textId="143FCB8F" w:rsidR="003B726F" w:rsidRDefault="00BE39ED" w:rsidP="00850983">
      <w:pPr>
        <w:pStyle w:val="Listenabsatz"/>
        <w:numPr>
          <w:ilvl w:val="0"/>
          <w:numId w:val="7"/>
        </w:numPr>
        <w:rPr>
          <w:rFonts w:ascii="Calibri" w:hAnsi="Calibri" w:cs="Calibri"/>
          <w:lang w:val="en-US"/>
        </w:rPr>
      </w:pPr>
      <w:r w:rsidRPr="00E21E1B">
        <w:rPr>
          <w:rFonts w:ascii="Calibri" w:hAnsi="Calibri" w:cs="Calibri"/>
          <w:lang w:val="en-US"/>
        </w:rPr>
        <w:t xml:space="preserve">Assume know </w:t>
      </w:r>
      <w:proofErr w:type="spellStart"/>
      <w:r w:rsidRPr="00E21E1B">
        <w:rPr>
          <w:rFonts w:ascii="Calibri" w:hAnsi="Calibri" w:cs="Calibri"/>
          <w:lang w:val="en-US"/>
        </w:rPr>
        <w:t>centeroids</w:t>
      </w:r>
      <w:proofErr w:type="spellEnd"/>
      <w:r w:rsidRPr="00E21E1B">
        <w:rPr>
          <w:rFonts w:ascii="Calibri" w:hAnsi="Calibri" w:cs="Calibri"/>
          <w:lang w:val="en-US"/>
        </w:rPr>
        <w:t xml:space="preserve">: Associate every observation to its closest </w:t>
      </w:r>
      <w:proofErr w:type="spellStart"/>
      <w:r w:rsidRPr="00E21E1B">
        <w:rPr>
          <w:rFonts w:ascii="Calibri" w:hAnsi="Calibri" w:cs="Calibri"/>
          <w:lang w:val="en-US"/>
        </w:rPr>
        <w:t>centeroid</w:t>
      </w:r>
      <w:proofErr w:type="spellEnd"/>
      <w:r w:rsidRPr="00E21E1B">
        <w:rPr>
          <w:rFonts w:ascii="Calibri" w:hAnsi="Calibri" w:cs="Calibri"/>
          <w:lang w:val="en-US"/>
        </w:rPr>
        <w:t xml:space="preserve"> </w:t>
      </w:r>
    </w:p>
    <w:p w14:paraId="47F15500" w14:textId="18A5D216" w:rsidR="00004410" w:rsidRPr="00A22624" w:rsidRDefault="00150F75" w:rsidP="00004410">
      <w:pPr>
        <w:rPr>
          <w:rFonts w:ascii="Calibri" w:hAnsi="Calibri" w:cs="Calibri"/>
          <w:u w:val="single"/>
        </w:rPr>
      </w:pPr>
      <w:r w:rsidRPr="00A22624">
        <w:rPr>
          <w:rFonts w:ascii="Calibri" w:hAnsi="Calibri" w:cs="Calibri"/>
          <w:u w:val="single"/>
        </w:rPr>
        <w:lastRenderedPageBreak/>
        <w:t>K-</w:t>
      </w:r>
      <w:proofErr w:type="spellStart"/>
      <w:r w:rsidRPr="00A22624">
        <w:rPr>
          <w:rFonts w:ascii="Calibri" w:hAnsi="Calibri" w:cs="Calibri"/>
          <w:u w:val="single"/>
        </w:rPr>
        <w:t>means</w:t>
      </w:r>
      <w:proofErr w:type="spellEnd"/>
      <w:r w:rsidRPr="00A22624">
        <w:rPr>
          <w:rFonts w:ascii="Calibri" w:hAnsi="Calibri" w:cs="Calibri"/>
          <w:u w:val="single"/>
        </w:rPr>
        <w:t xml:space="preserve"> </w:t>
      </w:r>
      <w:proofErr w:type="spellStart"/>
      <w:r w:rsidR="009B7D9A" w:rsidRPr="00A22624">
        <w:rPr>
          <w:rFonts w:ascii="Calibri" w:hAnsi="Calibri" w:cs="Calibri"/>
          <w:u w:val="single"/>
        </w:rPr>
        <w:t>a</w:t>
      </w:r>
      <w:r w:rsidR="00004410" w:rsidRPr="00A22624">
        <w:rPr>
          <w:rFonts w:ascii="Calibri" w:hAnsi="Calibri" w:cs="Calibri"/>
          <w:u w:val="single"/>
        </w:rPr>
        <w:t>lgorithm</w:t>
      </w:r>
      <w:proofErr w:type="spellEnd"/>
      <w:r w:rsidR="00004410" w:rsidRPr="00A22624">
        <w:rPr>
          <w:rFonts w:ascii="Calibri" w:hAnsi="Calibri" w:cs="Calibri"/>
          <w:u w:val="single"/>
        </w:rPr>
        <w:t>:</w:t>
      </w:r>
    </w:p>
    <w:p w14:paraId="0D2F6ED9" w14:textId="381F8F7D" w:rsidR="00FD65C5" w:rsidRPr="00FD65C5" w:rsidRDefault="00FD65C5" w:rsidP="00FD65C5">
      <w:pPr>
        <w:pStyle w:val="Listenabsatz"/>
        <w:numPr>
          <w:ilvl w:val="0"/>
          <w:numId w:val="17"/>
        </w:numPr>
        <w:rPr>
          <w:rFonts w:ascii="Calibri" w:hAnsi="Calibri" w:cs="Calibri"/>
          <w:lang w:val="en-US"/>
        </w:rPr>
      </w:pPr>
      <w:r w:rsidRPr="00FD65C5">
        <w:rPr>
          <w:rFonts w:ascii="Calibri" w:hAnsi="Calibri" w:cs="Calibri"/>
          <w:lang w:val="en-US"/>
        </w:rPr>
        <w:t>Choose the K initial centroids (one for each cluster). Different methods such as sampling random observations are available for this task.</w:t>
      </w:r>
    </w:p>
    <w:p w14:paraId="6FBC4156" w14:textId="28DCFCE7" w:rsidR="00FD65C5" w:rsidRPr="00FD65C5" w:rsidRDefault="00FD65C5" w:rsidP="00FD65C5">
      <w:pPr>
        <w:pStyle w:val="Listenabsatz"/>
        <w:numPr>
          <w:ilvl w:val="0"/>
          <w:numId w:val="17"/>
        </w:numPr>
        <w:rPr>
          <w:rFonts w:ascii="Calibri" w:hAnsi="Calibri" w:cs="Calibri"/>
          <w:lang w:val="en-US"/>
        </w:rPr>
      </w:pPr>
      <w:r w:rsidRPr="00FD65C5">
        <w:rPr>
          <w:rFonts w:ascii="Calibri" w:hAnsi="Calibri" w:cs="Calibri"/>
          <w:lang w:val="en-US"/>
        </w:rPr>
        <w:t>Assign each observation xi to its nearest centroid by computing the Euclidean distance between each observation to each centroid.</w:t>
      </w:r>
    </w:p>
    <w:p w14:paraId="24237D86" w14:textId="092B4CDB" w:rsidR="00FD65C5" w:rsidRPr="00FD65C5" w:rsidRDefault="00FD65C5" w:rsidP="00FD65C5">
      <w:pPr>
        <w:pStyle w:val="Listenabsatz"/>
        <w:numPr>
          <w:ilvl w:val="0"/>
          <w:numId w:val="17"/>
        </w:numPr>
        <w:rPr>
          <w:rFonts w:ascii="Calibri" w:hAnsi="Calibri" w:cs="Calibri"/>
          <w:lang w:val="en-US"/>
        </w:rPr>
      </w:pPr>
      <w:r w:rsidRPr="00FD65C5">
        <w:rPr>
          <w:rFonts w:ascii="Calibri" w:hAnsi="Calibri" w:cs="Calibri"/>
          <w:lang w:val="en-US"/>
        </w:rPr>
        <w:t>Update the centroids </w:t>
      </w:r>
      <w:r w:rsidRPr="00FD65C5">
        <w:rPr>
          <w:rFonts w:ascii="Calibri" w:hAnsi="Calibri" w:cs="Calibri"/>
        </w:rPr>
        <w:t>μ</w:t>
      </w:r>
      <w:r w:rsidRPr="00FD65C5">
        <w:rPr>
          <w:rFonts w:ascii="Calibri" w:hAnsi="Calibri" w:cs="Calibri"/>
          <w:lang w:val="en-US"/>
        </w:rPr>
        <w:t xml:space="preserve">k by taking the </w:t>
      </w:r>
      <w:r w:rsidRPr="0075040C">
        <w:rPr>
          <w:rFonts w:ascii="Calibri" w:hAnsi="Calibri" w:cs="Calibri"/>
          <w:b/>
          <w:bCs/>
          <w:lang w:val="en-US"/>
        </w:rPr>
        <w:t>mean value</w:t>
      </w:r>
      <w:r w:rsidRPr="00FD65C5">
        <w:rPr>
          <w:rFonts w:ascii="Calibri" w:hAnsi="Calibri" w:cs="Calibri"/>
          <w:lang w:val="en-US"/>
        </w:rPr>
        <w:t xml:space="preserve"> of all of the observations assigned to each previous centroid.</w:t>
      </w:r>
    </w:p>
    <w:p w14:paraId="00934C22" w14:textId="1E00A897" w:rsidR="00FD65C5" w:rsidRPr="00FD65C5" w:rsidRDefault="00FD65C5" w:rsidP="00FD65C5">
      <w:pPr>
        <w:pStyle w:val="Listenabsatz"/>
        <w:numPr>
          <w:ilvl w:val="0"/>
          <w:numId w:val="17"/>
        </w:numPr>
        <w:rPr>
          <w:rFonts w:ascii="Calibri" w:hAnsi="Calibri" w:cs="Calibri"/>
          <w:lang w:val="en-US"/>
        </w:rPr>
      </w:pPr>
      <w:r w:rsidRPr="00FD65C5">
        <w:rPr>
          <w:rFonts w:ascii="Calibri" w:hAnsi="Calibri" w:cs="Calibri"/>
          <w:lang w:val="en-US"/>
        </w:rPr>
        <w:t>Repeat steps 2 and 3 until the difference between new and former centroids is less than a previously defined threshold.</w:t>
      </w:r>
    </w:p>
    <w:p w14:paraId="2C5CA159" w14:textId="5FF22753" w:rsidR="00FD65C5" w:rsidRPr="00FD65C5" w:rsidRDefault="00FD65C5" w:rsidP="00FD65C5">
      <w:pPr>
        <w:rPr>
          <w:rFonts w:ascii="Calibri" w:hAnsi="Calibri" w:cs="Calibri"/>
          <w:lang w:val="en-US"/>
        </w:rPr>
      </w:pPr>
      <w:r w:rsidRPr="00FD65C5">
        <w:rPr>
          <w:rFonts w:ascii="Calibri" w:hAnsi="Calibri" w:cs="Calibri"/>
          <w:lang w:val="en-US"/>
        </w:rPr>
        <w:sym w:font="Wingdings" w:char="F0E0"/>
      </w:r>
      <w:r>
        <w:rPr>
          <w:rFonts w:ascii="Calibri" w:hAnsi="Calibri" w:cs="Calibri"/>
          <w:lang w:val="en-US"/>
        </w:rPr>
        <w:t xml:space="preserve"> </w:t>
      </w:r>
      <w:r w:rsidRPr="00FD65C5">
        <w:rPr>
          <w:rFonts w:ascii="Calibri" w:hAnsi="Calibri" w:cs="Calibri"/>
          <w:lang w:val="en-US"/>
        </w:rPr>
        <w:t>At every iteration, and at every step 2 and 3, the within-cluster sum of squares decreases</w:t>
      </w:r>
    </w:p>
    <w:p w14:paraId="3A2AE065" w14:textId="23972341" w:rsidR="00FD65C5" w:rsidRPr="00FD65C5" w:rsidRDefault="006F437D" w:rsidP="00BA0449">
      <w:pPr>
        <w:rPr>
          <w:rFonts w:ascii="Calibri" w:hAnsi="Calibri" w:cs="Calibri"/>
          <w:lang w:val="en-US"/>
        </w:rPr>
      </w:pPr>
      <w:r w:rsidRPr="006F437D">
        <w:rPr>
          <w:rFonts w:ascii="Calibri" w:hAnsi="Calibri" w:cs="Calibri"/>
          <w:lang w:val="en-US"/>
        </w:rPr>
        <w:sym w:font="Wingdings" w:char="F0E0"/>
      </w:r>
      <w:r>
        <w:rPr>
          <w:rFonts w:ascii="Calibri" w:hAnsi="Calibri" w:cs="Calibri"/>
          <w:lang w:val="en-US"/>
        </w:rPr>
        <w:t xml:space="preserve"> no guarantee to reach optimal solution, depends on initialization </w:t>
      </w:r>
    </w:p>
    <w:p w14:paraId="6E643F26" w14:textId="77777777" w:rsidR="006F437D" w:rsidRDefault="006F437D" w:rsidP="00BA0449">
      <w:pPr>
        <w:rPr>
          <w:rFonts w:ascii="Calibri" w:hAnsi="Calibri" w:cs="Calibri"/>
          <w:lang w:val="en-US"/>
        </w:rPr>
      </w:pPr>
    </w:p>
    <w:p w14:paraId="75EFF4D4" w14:textId="5820CAEC" w:rsidR="00BA0449" w:rsidRPr="00E21E1B" w:rsidRDefault="00BA0449" w:rsidP="00BA0449">
      <w:pPr>
        <w:rPr>
          <w:rFonts w:ascii="Calibri" w:hAnsi="Calibri" w:cs="Calibri"/>
          <w:lang w:val="en-US"/>
        </w:rPr>
      </w:pPr>
      <w:r w:rsidRPr="00460246">
        <w:rPr>
          <w:rFonts w:ascii="Calibri" w:hAnsi="Calibri" w:cs="Calibri"/>
          <w:u w:val="single"/>
          <w:lang w:val="en-US"/>
        </w:rPr>
        <w:t>Assumptions</w:t>
      </w:r>
      <w:r w:rsidR="006F437D">
        <w:rPr>
          <w:rFonts w:ascii="Calibri" w:hAnsi="Calibri" w:cs="Calibri"/>
          <w:lang w:val="en-US"/>
        </w:rPr>
        <w:t xml:space="preserve"> that </w:t>
      </w:r>
      <w:r w:rsidRPr="00E21E1B">
        <w:rPr>
          <w:rFonts w:ascii="Calibri" w:hAnsi="Calibri" w:cs="Calibri"/>
          <w:lang w:val="en-US"/>
        </w:rPr>
        <w:t>need to be met</w:t>
      </w:r>
      <w:r w:rsidR="006F437D">
        <w:rPr>
          <w:rFonts w:ascii="Calibri" w:hAnsi="Calibri" w:cs="Calibri"/>
          <w:lang w:val="en-US"/>
        </w:rPr>
        <w:t xml:space="preserve"> when performing k-means clustering</w:t>
      </w:r>
      <w:r w:rsidRPr="00E21E1B">
        <w:rPr>
          <w:rFonts w:ascii="Calibri" w:hAnsi="Calibri" w:cs="Calibri"/>
          <w:lang w:val="en-US"/>
        </w:rPr>
        <w:t>:</w:t>
      </w:r>
    </w:p>
    <w:p w14:paraId="119061E1" w14:textId="59F45953" w:rsidR="00BA0449" w:rsidRPr="00E21E1B" w:rsidRDefault="00BA0449" w:rsidP="00BA0449">
      <w:pPr>
        <w:pStyle w:val="Listenabsatz"/>
        <w:numPr>
          <w:ilvl w:val="0"/>
          <w:numId w:val="7"/>
        </w:numPr>
        <w:rPr>
          <w:rFonts w:ascii="Calibri" w:hAnsi="Calibri" w:cs="Calibri"/>
          <w:b/>
          <w:bCs/>
          <w:lang w:val="en-US"/>
        </w:rPr>
      </w:pPr>
      <w:r w:rsidRPr="00E21E1B">
        <w:rPr>
          <w:rFonts w:ascii="Calibri" w:hAnsi="Calibri" w:cs="Calibri"/>
          <w:b/>
          <w:bCs/>
          <w:lang w:val="en-US"/>
        </w:rPr>
        <w:t xml:space="preserve">Number of clusters K </w:t>
      </w:r>
      <w:r w:rsidR="006F437D">
        <w:rPr>
          <w:rFonts w:ascii="Calibri" w:hAnsi="Calibri" w:cs="Calibri"/>
          <w:b/>
          <w:bCs/>
          <w:lang w:val="en-US"/>
        </w:rPr>
        <w:t>is properly selected (</w:t>
      </w:r>
      <w:r w:rsidRPr="00E21E1B">
        <w:rPr>
          <w:rFonts w:ascii="Calibri" w:hAnsi="Calibri" w:cs="Calibri"/>
          <w:b/>
          <w:bCs/>
          <w:lang w:val="en-US"/>
        </w:rPr>
        <w:t xml:space="preserve">has to be </w:t>
      </w:r>
      <w:proofErr w:type="gramStart"/>
      <w:r w:rsidRPr="00E21E1B">
        <w:rPr>
          <w:rFonts w:ascii="Calibri" w:hAnsi="Calibri" w:cs="Calibri"/>
          <w:b/>
          <w:bCs/>
          <w:lang w:val="en-US"/>
        </w:rPr>
        <w:t xml:space="preserve">known </w:t>
      </w:r>
      <w:r w:rsidR="006F437D">
        <w:rPr>
          <w:rFonts w:ascii="Calibri" w:hAnsi="Calibri" w:cs="Calibri"/>
          <w:b/>
          <w:bCs/>
          <w:lang w:val="en-US"/>
        </w:rPr>
        <w:t>)</w:t>
      </w:r>
      <w:proofErr w:type="gramEnd"/>
    </w:p>
    <w:p w14:paraId="6B07A7C3" w14:textId="46F5A4EC" w:rsidR="00BA0449" w:rsidRPr="0013605D" w:rsidRDefault="00FD65C5" w:rsidP="00BA0449">
      <w:pPr>
        <w:pStyle w:val="Listenabsatz"/>
        <w:numPr>
          <w:ilvl w:val="0"/>
          <w:numId w:val="7"/>
        </w:numPr>
        <w:rPr>
          <w:rFonts w:ascii="Calibri" w:eastAsiaTheme="minorHAnsi" w:hAnsi="Calibri" w:cs="Calibri"/>
          <w:lang w:val="en-US" w:eastAsia="en-US"/>
        </w:rPr>
      </w:pPr>
      <w:r w:rsidRPr="00504356">
        <w:rPr>
          <w:rFonts w:ascii="Calibri" w:eastAsiaTheme="minorHAnsi" w:hAnsi="Calibri" w:cs="Calibri"/>
          <w:b/>
          <w:bCs/>
          <w:lang w:val="en-US" w:eastAsia="en-US"/>
        </w:rPr>
        <w:t xml:space="preserve">In </w:t>
      </w:r>
      <w:r w:rsidR="00BA0449" w:rsidRPr="00504356">
        <w:rPr>
          <w:rFonts w:ascii="Calibri" w:eastAsiaTheme="minorHAnsi" w:hAnsi="Calibri" w:cs="Calibri"/>
          <w:b/>
          <w:bCs/>
          <w:lang w:val="en-US" w:eastAsia="en-US"/>
        </w:rPr>
        <w:t>each cluster</w:t>
      </w:r>
      <w:r w:rsidR="00BA0449" w:rsidRPr="0013605D">
        <w:rPr>
          <w:rFonts w:ascii="Calibri" w:eastAsiaTheme="minorHAnsi" w:hAnsi="Calibri" w:cs="Calibri"/>
          <w:lang w:val="en-US" w:eastAsia="en-US"/>
        </w:rPr>
        <w:t xml:space="preserve"> the </w:t>
      </w:r>
      <w:r w:rsidR="00BA0449" w:rsidRPr="00504356">
        <w:rPr>
          <w:rFonts w:ascii="Calibri" w:eastAsiaTheme="minorHAnsi" w:hAnsi="Calibri" w:cs="Calibri"/>
          <w:b/>
          <w:bCs/>
          <w:lang w:val="en-US" w:eastAsia="en-US"/>
        </w:rPr>
        <w:t>variables are not correlated</w:t>
      </w:r>
      <w:r w:rsidR="00BA0449" w:rsidRPr="0013605D">
        <w:rPr>
          <w:rFonts w:ascii="Calibri" w:eastAsiaTheme="minorHAnsi" w:hAnsi="Calibri" w:cs="Calibri"/>
          <w:lang w:val="en-US" w:eastAsia="en-US"/>
        </w:rPr>
        <w:t xml:space="preserve"> and have </w:t>
      </w:r>
      <w:r w:rsidR="00BA0449" w:rsidRPr="00504356">
        <w:rPr>
          <w:rFonts w:ascii="Calibri" w:eastAsiaTheme="minorHAnsi" w:hAnsi="Calibri" w:cs="Calibri"/>
          <w:b/>
          <w:bCs/>
          <w:lang w:val="en-US" w:eastAsia="en-US"/>
        </w:rPr>
        <w:t>equal variance</w:t>
      </w:r>
      <w:r w:rsidR="00BA0449" w:rsidRPr="00E21E1B">
        <w:rPr>
          <w:rFonts w:ascii="Calibri" w:hAnsi="Calibri" w:cs="Calibri"/>
          <w:lang w:val="en-US"/>
        </w:rPr>
        <w:t xml:space="preserve"> = </w:t>
      </w:r>
      <w:r w:rsidR="00466C61" w:rsidRPr="00E21E1B">
        <w:rPr>
          <w:rFonts w:ascii="Calibri" w:hAnsi="Calibri" w:cs="Calibri"/>
          <w:lang w:val="en-US"/>
        </w:rPr>
        <w:t>clusters</w:t>
      </w:r>
      <w:r w:rsidR="00BA0449" w:rsidRPr="00E21E1B">
        <w:rPr>
          <w:rFonts w:ascii="Calibri" w:hAnsi="Calibri" w:cs="Calibri"/>
          <w:lang w:val="en-US"/>
        </w:rPr>
        <w:t xml:space="preserve"> </w:t>
      </w:r>
      <w:proofErr w:type="spellStart"/>
      <w:r w:rsidR="00BA0449" w:rsidRPr="00E21E1B">
        <w:rPr>
          <w:rFonts w:ascii="Calibri" w:hAnsi="Calibri" w:cs="Calibri"/>
          <w:b/>
          <w:bCs/>
          <w:lang w:val="en-US"/>
        </w:rPr>
        <w:t>isotrophically</w:t>
      </w:r>
      <w:proofErr w:type="spellEnd"/>
      <w:r w:rsidR="00BA0449" w:rsidRPr="00E21E1B">
        <w:rPr>
          <w:rFonts w:ascii="Calibri" w:hAnsi="Calibri" w:cs="Calibri"/>
          <w:lang w:val="en-US"/>
        </w:rPr>
        <w:t xml:space="preserve"> distributed</w:t>
      </w:r>
    </w:p>
    <w:p w14:paraId="0AB435D8" w14:textId="77777777" w:rsidR="00504356" w:rsidRDefault="00504356" w:rsidP="00BA0449">
      <w:pPr>
        <w:pStyle w:val="Listenabsatz"/>
        <w:numPr>
          <w:ilvl w:val="0"/>
          <w:numId w:val="7"/>
        </w:numPr>
        <w:rPr>
          <w:rFonts w:ascii="Calibri" w:hAnsi="Calibri" w:cs="Calibri"/>
          <w:lang w:val="en-US"/>
        </w:rPr>
      </w:pPr>
      <w:r>
        <w:rPr>
          <w:rFonts w:ascii="Calibri" w:hAnsi="Calibri" w:cs="Calibri"/>
          <w:lang w:val="en-US"/>
        </w:rPr>
        <w:t>C</w:t>
      </w:r>
      <w:r w:rsidR="00E15855" w:rsidRPr="00E21E1B">
        <w:rPr>
          <w:rFonts w:ascii="Calibri" w:hAnsi="Calibri" w:cs="Calibri"/>
          <w:lang w:val="en-US"/>
        </w:rPr>
        <w:t>luster</w:t>
      </w:r>
      <w:r>
        <w:rPr>
          <w:rFonts w:ascii="Calibri" w:hAnsi="Calibri" w:cs="Calibri"/>
          <w:lang w:val="en-US"/>
        </w:rPr>
        <w:t>s</w:t>
      </w:r>
      <w:r w:rsidR="00E15855" w:rsidRPr="00E21E1B">
        <w:rPr>
          <w:rFonts w:ascii="Calibri" w:hAnsi="Calibri" w:cs="Calibri"/>
          <w:lang w:val="en-US"/>
        </w:rPr>
        <w:t xml:space="preserve"> have equal </w:t>
      </w:r>
      <w:r>
        <w:rPr>
          <w:rFonts w:ascii="Calibri" w:hAnsi="Calibri" w:cs="Calibri"/>
          <w:lang w:val="en-US"/>
        </w:rPr>
        <w:t>(</w:t>
      </w:r>
      <w:r w:rsidR="00E15855" w:rsidRPr="00E21E1B">
        <w:rPr>
          <w:rFonts w:ascii="Calibri" w:hAnsi="Calibri" w:cs="Calibri"/>
          <w:lang w:val="en-US"/>
        </w:rPr>
        <w:t>or similar</w:t>
      </w:r>
      <w:r>
        <w:rPr>
          <w:rFonts w:ascii="Calibri" w:hAnsi="Calibri" w:cs="Calibri"/>
          <w:lang w:val="en-US"/>
        </w:rPr>
        <w:t>)</w:t>
      </w:r>
      <w:r w:rsidR="00E15855" w:rsidRPr="00E21E1B">
        <w:rPr>
          <w:rFonts w:ascii="Calibri" w:hAnsi="Calibri" w:cs="Calibri"/>
          <w:lang w:val="en-US"/>
        </w:rPr>
        <w:t xml:space="preserve"> </w:t>
      </w:r>
      <w:r w:rsidR="00E15855" w:rsidRPr="00504356">
        <w:rPr>
          <w:rFonts w:ascii="Calibri" w:hAnsi="Calibri" w:cs="Calibri"/>
          <w:b/>
          <w:bCs/>
          <w:lang w:val="en-US"/>
        </w:rPr>
        <w:t>variance</w:t>
      </w:r>
    </w:p>
    <w:p w14:paraId="1FBBD86E" w14:textId="7A720DFA" w:rsidR="00BA0449" w:rsidRPr="00E21E1B" w:rsidRDefault="00504356" w:rsidP="00BA0449">
      <w:pPr>
        <w:pStyle w:val="Listenabsatz"/>
        <w:numPr>
          <w:ilvl w:val="0"/>
          <w:numId w:val="7"/>
        </w:numPr>
        <w:rPr>
          <w:rFonts w:ascii="Calibri" w:hAnsi="Calibri" w:cs="Calibri"/>
          <w:lang w:val="en-US"/>
        </w:rPr>
      </w:pPr>
      <w:r>
        <w:rPr>
          <w:rFonts w:ascii="Calibri" w:hAnsi="Calibri" w:cs="Calibri"/>
          <w:lang w:val="en-US"/>
        </w:rPr>
        <w:t xml:space="preserve">Clusters </w:t>
      </w:r>
      <w:r w:rsidR="00E15855" w:rsidRPr="00E21E1B">
        <w:rPr>
          <w:rFonts w:ascii="Calibri" w:hAnsi="Calibri" w:cs="Calibri"/>
          <w:lang w:val="en-US"/>
        </w:rPr>
        <w:t xml:space="preserve">are of similar </w:t>
      </w:r>
      <w:r w:rsidR="00E15855" w:rsidRPr="00504356">
        <w:rPr>
          <w:rFonts w:ascii="Calibri" w:hAnsi="Calibri" w:cs="Calibri"/>
          <w:b/>
          <w:bCs/>
          <w:lang w:val="en-US"/>
        </w:rPr>
        <w:t>size</w:t>
      </w:r>
    </w:p>
    <w:p w14:paraId="046ABFB8" w14:textId="77777777" w:rsidR="006F1C06" w:rsidRPr="00E21E1B" w:rsidRDefault="006F1C06" w:rsidP="006F1C06">
      <w:pPr>
        <w:rPr>
          <w:rFonts w:ascii="Calibri" w:hAnsi="Calibri" w:cs="Calibri"/>
          <w:lang w:val="en-US"/>
        </w:rPr>
      </w:pPr>
    </w:p>
    <w:p w14:paraId="2CF7827C" w14:textId="1419F48A" w:rsidR="0032367E" w:rsidRPr="004E1EF7" w:rsidRDefault="006F1C06" w:rsidP="0032367E">
      <w:pPr>
        <w:rPr>
          <w:rFonts w:ascii="Calibri" w:hAnsi="Calibri" w:cs="Calibri"/>
          <w:u w:val="single"/>
          <w:lang w:val="en-US"/>
        </w:rPr>
      </w:pPr>
      <w:r w:rsidRPr="004E1EF7">
        <w:rPr>
          <w:rFonts w:ascii="Calibri" w:hAnsi="Calibri" w:cs="Calibri"/>
          <w:u w:val="single"/>
          <w:lang w:val="en-US"/>
        </w:rPr>
        <w:t>K-means clustering in R</w:t>
      </w:r>
    </w:p>
    <w:p w14:paraId="593F757E" w14:textId="77777777" w:rsidR="00AD6CC0" w:rsidRPr="008651A9" w:rsidRDefault="00AD6CC0" w:rsidP="00AD6CC0">
      <w:pPr>
        <w:pStyle w:val="HTMLVorformatiert"/>
        <w:shd w:val="clear" w:color="auto" w:fill="F7F7F7"/>
        <w:rPr>
          <w:rStyle w:val="HTMLCode"/>
          <w:rFonts w:ascii="Consolas" w:hAnsi="Consolas" w:cs="Consolas"/>
          <w:color w:val="333333"/>
          <w:spacing w:val="3"/>
          <w:bdr w:val="none" w:sz="0" w:space="0" w:color="auto" w:frame="1"/>
          <w:lang w:val="en-US"/>
        </w:rPr>
      </w:pPr>
      <w:r w:rsidRPr="008651A9">
        <w:rPr>
          <w:rStyle w:val="HTMLCode"/>
          <w:rFonts w:ascii="Consolas" w:hAnsi="Consolas" w:cs="Consolas"/>
          <w:color w:val="333333"/>
          <w:spacing w:val="3"/>
          <w:bdr w:val="none" w:sz="0" w:space="0" w:color="auto" w:frame="1"/>
          <w:lang w:val="en-US"/>
        </w:rPr>
        <w:t>k &lt;-</w:t>
      </w:r>
      <w:r w:rsidRPr="008651A9">
        <w:rPr>
          <w:rStyle w:val="st"/>
          <w:rFonts w:ascii="Consolas" w:hAnsi="Consolas" w:cs="Consolas"/>
          <w:color w:val="4070A0"/>
          <w:spacing w:val="3"/>
          <w:bdr w:val="none" w:sz="0" w:space="0" w:color="auto" w:frame="1"/>
          <w:lang w:val="en-US"/>
        </w:rPr>
        <w:t xml:space="preserve"> </w:t>
      </w:r>
      <w:r w:rsidRPr="008651A9">
        <w:rPr>
          <w:rStyle w:val="dv"/>
          <w:rFonts w:ascii="Consolas" w:eastAsiaTheme="majorEastAsia" w:hAnsi="Consolas" w:cs="Consolas"/>
          <w:color w:val="40A070"/>
          <w:spacing w:val="3"/>
          <w:bdr w:val="none" w:sz="0" w:space="0" w:color="auto" w:frame="1"/>
          <w:lang w:val="en-US"/>
        </w:rPr>
        <w:t>2</w:t>
      </w:r>
    </w:p>
    <w:p w14:paraId="728B5004" w14:textId="77777777" w:rsidR="00AD6CC0" w:rsidRPr="008651A9" w:rsidRDefault="00AD6CC0" w:rsidP="00AD6CC0">
      <w:pPr>
        <w:pStyle w:val="HTMLVorformatiert"/>
        <w:shd w:val="clear" w:color="auto" w:fill="F7F7F7"/>
        <w:rPr>
          <w:rStyle w:val="HTMLCode"/>
          <w:rFonts w:ascii="Consolas" w:hAnsi="Consolas" w:cs="Consolas"/>
          <w:color w:val="333333"/>
          <w:spacing w:val="3"/>
          <w:bdr w:val="none" w:sz="0" w:space="0" w:color="auto" w:frame="1"/>
          <w:lang w:val="en-US"/>
        </w:rPr>
      </w:pPr>
      <w:r w:rsidRPr="00B64571">
        <w:rPr>
          <w:rStyle w:val="HTMLCode"/>
          <w:rFonts w:ascii="Consolas" w:hAnsi="Consolas" w:cs="Consolas"/>
          <w:color w:val="333333"/>
          <w:spacing w:val="3"/>
          <w:highlight w:val="cyan"/>
          <w:bdr w:val="none" w:sz="0" w:space="0" w:color="auto" w:frame="1"/>
          <w:lang w:val="en-US"/>
        </w:rPr>
        <w:t>X &lt;-</w:t>
      </w:r>
      <w:r w:rsidRPr="00B64571">
        <w:rPr>
          <w:rStyle w:val="st"/>
          <w:rFonts w:ascii="Consolas" w:hAnsi="Consolas" w:cs="Consolas"/>
          <w:color w:val="4070A0"/>
          <w:spacing w:val="3"/>
          <w:highlight w:val="cyan"/>
          <w:bdr w:val="none" w:sz="0" w:space="0" w:color="auto" w:frame="1"/>
          <w:lang w:val="en-US"/>
        </w:rPr>
        <w:t xml:space="preserve"> </w:t>
      </w:r>
      <w:r w:rsidRPr="00B64571">
        <w:rPr>
          <w:rStyle w:val="kw"/>
          <w:rFonts w:ascii="Consolas" w:hAnsi="Consolas" w:cs="Consolas"/>
          <w:b/>
          <w:bCs/>
          <w:color w:val="007020"/>
          <w:spacing w:val="3"/>
          <w:highlight w:val="cyan"/>
          <w:bdr w:val="none" w:sz="0" w:space="0" w:color="auto" w:frame="1"/>
          <w:lang w:val="en-US"/>
        </w:rPr>
        <w:t>scale</w:t>
      </w:r>
      <w:r w:rsidRPr="00B64571">
        <w:rPr>
          <w:rStyle w:val="HTMLCode"/>
          <w:rFonts w:ascii="Consolas" w:hAnsi="Consolas" w:cs="Consolas"/>
          <w:color w:val="333333"/>
          <w:spacing w:val="3"/>
          <w:highlight w:val="cyan"/>
          <w:bdr w:val="none" w:sz="0" w:space="0" w:color="auto" w:frame="1"/>
          <w:lang w:val="en-US"/>
        </w:rPr>
        <w:t xml:space="preserve">(mat) </w:t>
      </w:r>
      <w:r w:rsidRPr="00B64571">
        <w:rPr>
          <w:rStyle w:val="co"/>
          <w:rFonts w:ascii="Consolas" w:hAnsi="Consolas" w:cs="Consolas"/>
          <w:i/>
          <w:iCs/>
          <w:color w:val="60A0B0"/>
          <w:spacing w:val="3"/>
          <w:highlight w:val="cyan"/>
          <w:bdr w:val="none" w:sz="0" w:space="0" w:color="auto" w:frame="1"/>
          <w:lang w:val="en-US"/>
        </w:rPr>
        <w:t xml:space="preserve"># use the </w:t>
      </w:r>
      <w:r w:rsidRPr="00B64571">
        <w:rPr>
          <w:rStyle w:val="co"/>
          <w:rFonts w:ascii="Consolas" w:hAnsi="Consolas" w:cs="Consolas"/>
          <w:b/>
          <w:bCs/>
          <w:i/>
          <w:iCs/>
          <w:color w:val="60A0B0"/>
          <w:spacing w:val="3"/>
          <w:highlight w:val="yellow"/>
          <w:bdr w:val="none" w:sz="0" w:space="0" w:color="auto" w:frame="1"/>
          <w:lang w:val="en-US"/>
        </w:rPr>
        <w:t>scaled</w:t>
      </w:r>
      <w:r w:rsidRPr="00B64571">
        <w:rPr>
          <w:rStyle w:val="co"/>
          <w:rFonts w:ascii="Consolas" w:hAnsi="Consolas" w:cs="Consolas"/>
          <w:i/>
          <w:iCs/>
          <w:color w:val="60A0B0"/>
          <w:spacing w:val="3"/>
          <w:highlight w:val="yellow"/>
          <w:bdr w:val="none" w:sz="0" w:space="0" w:color="auto" w:frame="1"/>
          <w:lang w:val="en-US"/>
        </w:rPr>
        <w:t xml:space="preserve"> </w:t>
      </w:r>
      <w:r w:rsidRPr="00B64571">
        <w:rPr>
          <w:rStyle w:val="co"/>
          <w:rFonts w:ascii="Consolas" w:hAnsi="Consolas" w:cs="Consolas"/>
          <w:i/>
          <w:iCs/>
          <w:color w:val="60A0B0"/>
          <w:spacing w:val="3"/>
          <w:highlight w:val="cyan"/>
          <w:bdr w:val="none" w:sz="0" w:space="0" w:color="auto" w:frame="1"/>
          <w:lang w:val="en-US"/>
        </w:rPr>
        <w:t>variables for the clustering</w:t>
      </w:r>
    </w:p>
    <w:p w14:paraId="6589A336" w14:textId="77777777" w:rsidR="00AD6CC0" w:rsidRPr="008651A9" w:rsidRDefault="00AD6CC0" w:rsidP="00AD6CC0">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8651A9">
        <w:rPr>
          <w:rStyle w:val="HTMLCode"/>
          <w:rFonts w:ascii="Consolas" w:hAnsi="Consolas" w:cs="Consolas"/>
          <w:color w:val="333333"/>
          <w:spacing w:val="3"/>
          <w:bdr w:val="none" w:sz="0" w:space="0" w:color="auto" w:frame="1"/>
          <w:lang w:val="en-US"/>
        </w:rPr>
        <w:t>clust_km</w:t>
      </w:r>
      <w:proofErr w:type="spellEnd"/>
      <w:r w:rsidRPr="008651A9">
        <w:rPr>
          <w:rStyle w:val="HTMLCode"/>
          <w:rFonts w:ascii="Consolas" w:hAnsi="Consolas" w:cs="Consolas"/>
          <w:color w:val="333333"/>
          <w:spacing w:val="3"/>
          <w:bdr w:val="none" w:sz="0" w:space="0" w:color="auto" w:frame="1"/>
          <w:lang w:val="en-US"/>
        </w:rPr>
        <w:t xml:space="preserve"> &lt;-</w:t>
      </w:r>
      <w:r w:rsidRPr="008651A9">
        <w:rPr>
          <w:rStyle w:val="st"/>
          <w:rFonts w:ascii="Consolas" w:hAnsi="Consolas" w:cs="Consolas"/>
          <w:color w:val="4070A0"/>
          <w:spacing w:val="3"/>
          <w:bdr w:val="none" w:sz="0" w:space="0" w:color="auto" w:frame="1"/>
          <w:lang w:val="en-US"/>
        </w:rPr>
        <w:t xml:space="preserve"> </w:t>
      </w:r>
      <w:proofErr w:type="spellStart"/>
      <w:proofErr w:type="gramStart"/>
      <w:r w:rsidRPr="00B64571">
        <w:rPr>
          <w:rStyle w:val="kw"/>
          <w:rFonts w:ascii="Consolas" w:hAnsi="Consolas" w:cs="Consolas"/>
          <w:b/>
          <w:bCs/>
          <w:color w:val="007020"/>
          <w:spacing w:val="3"/>
          <w:highlight w:val="cyan"/>
          <w:bdr w:val="none" w:sz="0" w:space="0" w:color="auto" w:frame="1"/>
          <w:lang w:val="en-US"/>
        </w:rPr>
        <w:t>kmeans</w:t>
      </w:r>
      <w:proofErr w:type="spellEnd"/>
      <w:r w:rsidRPr="00B64571">
        <w:rPr>
          <w:rStyle w:val="HTMLCode"/>
          <w:rFonts w:ascii="Consolas" w:hAnsi="Consolas" w:cs="Consolas"/>
          <w:color w:val="333333"/>
          <w:spacing w:val="3"/>
          <w:highlight w:val="cyan"/>
          <w:bdr w:val="none" w:sz="0" w:space="0" w:color="auto" w:frame="1"/>
          <w:lang w:val="en-US"/>
        </w:rPr>
        <w:t>(</w:t>
      </w:r>
      <w:proofErr w:type="gramEnd"/>
      <w:r w:rsidRPr="00B64571">
        <w:rPr>
          <w:rStyle w:val="HTMLCode"/>
          <w:rFonts w:ascii="Consolas" w:hAnsi="Consolas" w:cs="Consolas"/>
          <w:color w:val="333333"/>
          <w:spacing w:val="3"/>
          <w:highlight w:val="cyan"/>
          <w:bdr w:val="none" w:sz="0" w:space="0" w:color="auto" w:frame="1"/>
          <w:lang w:val="en-US"/>
        </w:rPr>
        <w:t xml:space="preserve">X, k, </w:t>
      </w:r>
      <w:proofErr w:type="spellStart"/>
      <w:r w:rsidRPr="00B64571">
        <w:rPr>
          <w:rStyle w:val="dt"/>
          <w:rFonts w:ascii="Consolas" w:hAnsi="Consolas" w:cs="Consolas"/>
          <w:color w:val="902000"/>
          <w:spacing w:val="3"/>
          <w:highlight w:val="cyan"/>
          <w:bdr w:val="none" w:sz="0" w:space="0" w:color="auto" w:frame="1"/>
          <w:lang w:val="en-US"/>
        </w:rPr>
        <w:t>nstart</w:t>
      </w:r>
      <w:proofErr w:type="spellEnd"/>
      <w:r w:rsidRPr="00B64571">
        <w:rPr>
          <w:rStyle w:val="dt"/>
          <w:rFonts w:ascii="Consolas" w:hAnsi="Consolas" w:cs="Consolas"/>
          <w:color w:val="902000"/>
          <w:spacing w:val="3"/>
          <w:highlight w:val="cyan"/>
          <w:bdr w:val="none" w:sz="0" w:space="0" w:color="auto" w:frame="1"/>
          <w:lang w:val="en-US"/>
        </w:rPr>
        <w:t xml:space="preserve"> =</w:t>
      </w:r>
      <w:r w:rsidRPr="00B64571">
        <w:rPr>
          <w:rStyle w:val="HTMLCode"/>
          <w:rFonts w:ascii="Consolas" w:hAnsi="Consolas" w:cs="Consolas"/>
          <w:color w:val="333333"/>
          <w:spacing w:val="3"/>
          <w:highlight w:val="cyan"/>
          <w:bdr w:val="none" w:sz="0" w:space="0" w:color="auto" w:frame="1"/>
          <w:lang w:val="en-US"/>
        </w:rPr>
        <w:t xml:space="preserve"> </w:t>
      </w:r>
      <w:r w:rsidRPr="00B64571">
        <w:rPr>
          <w:rStyle w:val="dv"/>
          <w:rFonts w:ascii="Consolas" w:eastAsiaTheme="majorEastAsia" w:hAnsi="Consolas" w:cs="Consolas"/>
          <w:color w:val="40A070"/>
          <w:spacing w:val="3"/>
          <w:highlight w:val="cyan"/>
          <w:bdr w:val="none" w:sz="0" w:space="0" w:color="auto" w:frame="1"/>
          <w:lang w:val="en-US"/>
        </w:rPr>
        <w:t>20</w:t>
      </w:r>
      <w:r w:rsidRPr="00B64571">
        <w:rPr>
          <w:rStyle w:val="HTMLCode"/>
          <w:rFonts w:ascii="Consolas" w:hAnsi="Consolas" w:cs="Consolas"/>
          <w:color w:val="333333"/>
          <w:spacing w:val="3"/>
          <w:highlight w:val="cyan"/>
          <w:bdr w:val="none" w:sz="0" w:space="0" w:color="auto" w:frame="1"/>
          <w:lang w:val="en-US"/>
        </w:rPr>
        <w:t>)</w:t>
      </w:r>
      <w:r w:rsidRPr="008651A9">
        <w:rPr>
          <w:rStyle w:val="HTMLCode"/>
          <w:rFonts w:ascii="Consolas" w:hAnsi="Consolas" w:cs="Consolas"/>
          <w:color w:val="333333"/>
          <w:spacing w:val="3"/>
          <w:bdr w:val="none" w:sz="0" w:space="0" w:color="auto" w:frame="1"/>
          <w:lang w:val="en-US"/>
        </w:rPr>
        <w:t xml:space="preserve"> </w:t>
      </w:r>
      <w:r w:rsidRPr="008651A9">
        <w:rPr>
          <w:rStyle w:val="co"/>
          <w:rFonts w:ascii="Consolas" w:hAnsi="Consolas" w:cs="Consolas"/>
          <w:i/>
          <w:iCs/>
          <w:color w:val="60A0B0"/>
          <w:spacing w:val="3"/>
          <w:bdr w:val="none" w:sz="0" w:space="0" w:color="auto" w:frame="1"/>
          <w:lang w:val="en-US"/>
        </w:rPr>
        <w:t xml:space="preserve"># K-means 20 times </w:t>
      </w:r>
    </w:p>
    <w:p w14:paraId="6C472EE6" w14:textId="7B3CA914" w:rsidR="00AD6CC0" w:rsidRDefault="00AD6CC0" w:rsidP="00AD6CC0">
      <w:pPr>
        <w:pStyle w:val="HTMLVorformatiert"/>
        <w:shd w:val="clear" w:color="auto" w:fill="F7F7F7"/>
        <w:rPr>
          <w:rStyle w:val="co"/>
          <w:rFonts w:ascii="Consolas" w:hAnsi="Consolas" w:cs="Consolas"/>
          <w:i/>
          <w:iCs/>
          <w:color w:val="60A0B0"/>
          <w:spacing w:val="3"/>
          <w:bdr w:val="none" w:sz="0" w:space="0" w:color="auto" w:frame="1"/>
          <w:lang w:val="en-US"/>
        </w:rPr>
      </w:pPr>
      <w:proofErr w:type="spellStart"/>
      <w:r w:rsidRPr="00B64571">
        <w:rPr>
          <w:rStyle w:val="HTMLCode"/>
          <w:rFonts w:ascii="Consolas" w:hAnsi="Consolas" w:cs="Consolas"/>
          <w:color w:val="333333"/>
          <w:spacing w:val="3"/>
          <w:highlight w:val="cyan"/>
          <w:bdr w:val="none" w:sz="0" w:space="0" w:color="auto" w:frame="1"/>
          <w:lang w:val="en-US"/>
        </w:rPr>
        <w:t>clust_km</w:t>
      </w:r>
      <w:r w:rsidRPr="00B64571">
        <w:rPr>
          <w:rStyle w:val="op"/>
          <w:rFonts w:ascii="Consolas" w:hAnsi="Consolas" w:cs="Consolas"/>
          <w:color w:val="666666"/>
          <w:spacing w:val="3"/>
          <w:highlight w:val="cyan"/>
          <w:bdr w:val="none" w:sz="0" w:space="0" w:color="auto" w:frame="1"/>
          <w:lang w:val="en-US"/>
        </w:rPr>
        <w:t>$</w:t>
      </w:r>
      <w:r w:rsidRPr="00B64571">
        <w:rPr>
          <w:rStyle w:val="HTMLCode"/>
          <w:rFonts w:ascii="Consolas" w:hAnsi="Consolas" w:cs="Consolas"/>
          <w:color w:val="333333"/>
          <w:spacing w:val="3"/>
          <w:highlight w:val="cyan"/>
          <w:bdr w:val="none" w:sz="0" w:space="0" w:color="auto" w:frame="1"/>
          <w:lang w:val="en-US"/>
        </w:rPr>
        <w:t>cluster</w:t>
      </w:r>
      <w:proofErr w:type="spellEnd"/>
      <w:r w:rsidRPr="008651A9">
        <w:rPr>
          <w:rStyle w:val="HTMLCode"/>
          <w:rFonts w:ascii="Consolas" w:hAnsi="Consolas" w:cs="Consolas"/>
          <w:color w:val="333333"/>
          <w:spacing w:val="3"/>
          <w:bdr w:val="none" w:sz="0" w:space="0" w:color="auto" w:frame="1"/>
          <w:lang w:val="en-US"/>
        </w:rPr>
        <w:t xml:space="preserve"> </w:t>
      </w:r>
      <w:r w:rsidRPr="008651A9">
        <w:rPr>
          <w:rStyle w:val="co"/>
          <w:rFonts w:ascii="Consolas" w:hAnsi="Consolas" w:cs="Consolas"/>
          <w:i/>
          <w:iCs/>
          <w:color w:val="60A0B0"/>
          <w:spacing w:val="3"/>
          <w:bdr w:val="none" w:sz="0" w:space="0" w:color="auto" w:frame="1"/>
          <w:lang w:val="en-US"/>
        </w:rPr>
        <w:t># clusters of the best clustering</w:t>
      </w:r>
    </w:p>
    <w:p w14:paraId="04A1B995" w14:textId="4B594106" w:rsidR="00510754" w:rsidRDefault="00510754" w:rsidP="00AD6CC0">
      <w:pPr>
        <w:pStyle w:val="HTMLVorformatiert"/>
        <w:shd w:val="clear" w:color="auto" w:fill="F7F7F7"/>
        <w:rPr>
          <w:rStyle w:val="co"/>
          <w:rFonts w:ascii="Consolas" w:hAnsi="Consolas" w:cs="Consolas"/>
          <w:i/>
          <w:iCs/>
          <w:color w:val="60A0B0"/>
          <w:spacing w:val="3"/>
          <w:bdr w:val="none" w:sz="0" w:space="0" w:color="auto" w:frame="1"/>
          <w:lang w:val="en-US"/>
        </w:rPr>
      </w:pPr>
    </w:p>
    <w:p w14:paraId="0982F920" w14:textId="38555FCD" w:rsidR="00510754" w:rsidRDefault="00510754" w:rsidP="00510754">
      <w:pPr>
        <w:rPr>
          <w:rFonts w:ascii="Calibri" w:hAnsi="Calibri" w:cs="Calibri"/>
          <w:lang w:val="en-US"/>
        </w:rPr>
      </w:pPr>
    </w:p>
    <w:p w14:paraId="009BFE98" w14:textId="0B06013B" w:rsidR="00510754" w:rsidRPr="00510754" w:rsidRDefault="00510754" w:rsidP="00510754">
      <w:pPr>
        <w:rPr>
          <w:rFonts w:ascii="Calibri" w:hAnsi="Calibri" w:cs="Calibri"/>
          <w:lang w:val="en-US"/>
        </w:rPr>
      </w:pPr>
      <w:r>
        <w:rPr>
          <w:rFonts w:ascii="Calibri" w:hAnsi="Calibri" w:cs="Calibri"/>
          <w:lang w:val="en-US"/>
        </w:rPr>
        <w:t xml:space="preserve">Update heatmap with results of clustering: use </w:t>
      </w:r>
      <w:proofErr w:type="spellStart"/>
      <w:r w:rsidRPr="00510754">
        <w:rPr>
          <w:rFonts w:ascii="Calibri" w:hAnsi="Calibri" w:cs="Calibri"/>
          <w:highlight w:val="cyan"/>
          <w:lang w:val="en-US"/>
        </w:rPr>
        <w:t>annotation_row</w:t>
      </w:r>
      <w:proofErr w:type="spellEnd"/>
      <w:r w:rsidR="002013AA">
        <w:rPr>
          <w:rFonts w:ascii="Calibri" w:hAnsi="Calibri" w:cs="Calibri"/>
          <w:lang w:val="en-US"/>
        </w:rPr>
        <w:t xml:space="preserve"> </w:t>
      </w:r>
      <w:proofErr w:type="spellStart"/>
      <w:r w:rsidR="002013AA">
        <w:rPr>
          <w:rFonts w:ascii="Calibri" w:hAnsi="Calibri" w:cs="Calibri"/>
          <w:lang w:val="en-US"/>
        </w:rPr>
        <w:t>argrument</w:t>
      </w:r>
      <w:proofErr w:type="spellEnd"/>
      <w:r w:rsidR="002013AA">
        <w:rPr>
          <w:rFonts w:ascii="Calibri" w:hAnsi="Calibri" w:cs="Calibri"/>
          <w:lang w:val="en-US"/>
        </w:rPr>
        <w:t xml:space="preserve"> of </w:t>
      </w:r>
      <w:proofErr w:type="spellStart"/>
      <w:proofErr w:type="gramStart"/>
      <w:r w:rsidR="002013AA" w:rsidRPr="0096472C">
        <w:rPr>
          <w:rFonts w:ascii="Calibri" w:hAnsi="Calibri" w:cs="Calibri"/>
          <w:highlight w:val="cyan"/>
          <w:lang w:val="en-US"/>
        </w:rPr>
        <w:t>pheatmap</w:t>
      </w:r>
      <w:proofErr w:type="spellEnd"/>
      <w:r w:rsidR="002013AA" w:rsidRPr="0096472C">
        <w:rPr>
          <w:rFonts w:ascii="Calibri" w:hAnsi="Calibri" w:cs="Calibri"/>
          <w:highlight w:val="cyan"/>
          <w:lang w:val="en-US"/>
        </w:rPr>
        <w:t>(</w:t>
      </w:r>
      <w:proofErr w:type="gramEnd"/>
      <w:r w:rsidR="002013AA" w:rsidRPr="0096472C">
        <w:rPr>
          <w:rFonts w:ascii="Calibri" w:hAnsi="Calibri" w:cs="Calibri"/>
          <w:highlight w:val="cyan"/>
          <w:lang w:val="en-US"/>
        </w:rPr>
        <w:t>)</w:t>
      </w:r>
    </w:p>
    <w:p w14:paraId="3A20705A" w14:textId="77777777" w:rsidR="00510754" w:rsidRDefault="00510754" w:rsidP="00AD6CC0">
      <w:pPr>
        <w:pStyle w:val="HTMLVorformatiert"/>
        <w:shd w:val="clear" w:color="auto" w:fill="F7F7F7"/>
        <w:rPr>
          <w:rStyle w:val="co"/>
          <w:rFonts w:ascii="Consolas" w:hAnsi="Consolas" w:cs="Consolas"/>
          <w:i/>
          <w:iCs/>
          <w:color w:val="60A0B0"/>
          <w:spacing w:val="3"/>
          <w:bdr w:val="none" w:sz="0" w:space="0" w:color="auto" w:frame="1"/>
          <w:lang w:val="en-US"/>
        </w:rPr>
      </w:pPr>
    </w:p>
    <w:p w14:paraId="3CCF4E69"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i/>
          <w:iCs/>
          <w:color w:val="60A0B0"/>
          <w:spacing w:val="3"/>
          <w:sz w:val="20"/>
          <w:szCs w:val="20"/>
          <w:bdr w:val="none" w:sz="0" w:space="0" w:color="auto" w:frame="1"/>
          <w:lang w:val="en-US"/>
        </w:rPr>
        <w:t># create the row annotation data frame</w:t>
      </w:r>
    </w:p>
    <w:p w14:paraId="77FFDC05"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spellStart"/>
      <w:r w:rsidRPr="00510754">
        <w:rPr>
          <w:rFonts w:ascii="Consolas" w:hAnsi="Consolas" w:cs="Consolas"/>
          <w:color w:val="333333"/>
          <w:spacing w:val="3"/>
          <w:sz w:val="20"/>
          <w:szCs w:val="20"/>
          <w:bdr w:val="none" w:sz="0" w:space="0" w:color="auto" w:frame="1"/>
          <w:lang w:val="en-US"/>
        </w:rPr>
        <w:t>row.ann</w:t>
      </w:r>
      <w:proofErr w:type="spellEnd"/>
      <w:r w:rsidRPr="00510754">
        <w:rPr>
          <w:rFonts w:ascii="Consolas" w:hAnsi="Consolas" w:cs="Consolas"/>
          <w:color w:val="333333"/>
          <w:spacing w:val="3"/>
          <w:sz w:val="20"/>
          <w:szCs w:val="20"/>
          <w:bdr w:val="none" w:sz="0" w:space="0" w:color="auto" w:frame="1"/>
          <w:lang w:val="en-US"/>
        </w:rPr>
        <w:t xml:space="preserve"> &lt;-</w:t>
      </w:r>
      <w:r w:rsidRPr="00510754">
        <w:rPr>
          <w:rFonts w:ascii="Consolas" w:hAnsi="Consolas" w:cs="Consolas"/>
          <w:color w:val="4070A0"/>
          <w:spacing w:val="3"/>
          <w:sz w:val="20"/>
          <w:szCs w:val="20"/>
          <w:bdr w:val="none" w:sz="0" w:space="0" w:color="auto" w:frame="1"/>
          <w:lang w:val="en-US"/>
        </w:rPr>
        <w:t xml:space="preserve"> </w:t>
      </w:r>
      <w:proofErr w:type="spellStart"/>
      <w:proofErr w:type="gramStart"/>
      <w:r w:rsidRPr="00510754">
        <w:rPr>
          <w:rFonts w:ascii="Consolas" w:hAnsi="Consolas" w:cs="Consolas"/>
          <w:b/>
          <w:bCs/>
          <w:color w:val="007020"/>
          <w:spacing w:val="3"/>
          <w:sz w:val="20"/>
          <w:szCs w:val="20"/>
          <w:bdr w:val="none" w:sz="0" w:space="0" w:color="auto" w:frame="1"/>
          <w:lang w:val="en-US"/>
        </w:rPr>
        <w:t>data.frame</w:t>
      </w:r>
      <w:proofErr w:type="spellEnd"/>
      <w:proofErr w:type="gramEnd"/>
      <w:r w:rsidRPr="00510754">
        <w:rPr>
          <w:rFonts w:ascii="Consolas" w:hAnsi="Consolas" w:cs="Consolas"/>
          <w:color w:val="333333"/>
          <w:spacing w:val="3"/>
          <w:sz w:val="20"/>
          <w:szCs w:val="20"/>
          <w:bdr w:val="none" w:sz="0" w:space="0" w:color="auto" w:frame="1"/>
          <w:lang w:val="en-US"/>
        </w:rPr>
        <w:t>(</w:t>
      </w:r>
    </w:p>
    <w:p w14:paraId="2DA8AFC4" w14:textId="06736DCC" w:rsid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i/>
          <w:iCs/>
          <w:color w:val="60A0B0"/>
          <w:spacing w:val="3"/>
          <w:sz w:val="20"/>
          <w:szCs w:val="20"/>
          <w:bdr w:val="none" w:sz="0" w:space="0" w:color="auto" w:frame="1"/>
          <w:lang w:val="en-US"/>
        </w:rPr>
      </w:pPr>
      <w:r w:rsidRPr="00510754">
        <w:rPr>
          <w:rFonts w:ascii="Consolas" w:hAnsi="Consolas" w:cs="Consolas"/>
          <w:color w:val="333333"/>
          <w:spacing w:val="3"/>
          <w:sz w:val="20"/>
          <w:szCs w:val="20"/>
          <w:bdr w:val="none" w:sz="0" w:space="0" w:color="auto" w:frame="1"/>
          <w:lang w:val="en-US"/>
        </w:rPr>
        <w:t xml:space="preserve">  </w:t>
      </w:r>
      <w:proofErr w:type="spellStart"/>
      <w:r w:rsidRPr="00510754">
        <w:rPr>
          <w:rFonts w:ascii="Consolas" w:hAnsi="Consolas" w:cs="Consolas"/>
          <w:color w:val="902000"/>
          <w:spacing w:val="3"/>
          <w:sz w:val="20"/>
          <w:szCs w:val="20"/>
          <w:bdr w:val="none" w:sz="0" w:space="0" w:color="auto" w:frame="1"/>
          <w:lang w:val="en-US"/>
        </w:rPr>
        <w:t>kmeans</w:t>
      </w:r>
      <w:proofErr w:type="spellEnd"/>
      <w:r w:rsidRPr="00510754">
        <w:rPr>
          <w:rFonts w:ascii="Consolas" w:hAnsi="Consolas" w:cs="Consolas"/>
          <w:color w:val="902000"/>
          <w:spacing w:val="3"/>
          <w:sz w:val="20"/>
          <w:szCs w:val="20"/>
          <w:bdr w:val="none" w:sz="0" w:space="0" w:color="auto" w:frame="1"/>
          <w:lang w:val="en-US"/>
        </w:rPr>
        <w:t xml:space="preserve"> =</w:t>
      </w:r>
      <w:r w:rsidRPr="00510754">
        <w:rPr>
          <w:rFonts w:ascii="Consolas" w:hAnsi="Consolas" w:cs="Consolas"/>
          <w:color w:val="333333"/>
          <w:spacing w:val="3"/>
          <w:sz w:val="20"/>
          <w:szCs w:val="20"/>
          <w:bdr w:val="none" w:sz="0" w:space="0" w:color="auto" w:frame="1"/>
          <w:lang w:val="en-US"/>
        </w:rPr>
        <w:t xml:space="preserve"> </w:t>
      </w:r>
      <w:r w:rsidRPr="00510754">
        <w:rPr>
          <w:rFonts w:ascii="Consolas" w:hAnsi="Consolas" w:cs="Consolas"/>
          <w:b/>
          <w:bCs/>
          <w:color w:val="007020"/>
          <w:spacing w:val="3"/>
          <w:sz w:val="20"/>
          <w:szCs w:val="20"/>
          <w:bdr w:val="none" w:sz="0" w:space="0" w:color="auto" w:frame="1"/>
          <w:lang w:val="en-US"/>
        </w:rPr>
        <w:t>paste0</w:t>
      </w:r>
      <w:r w:rsidRPr="00510754">
        <w:rPr>
          <w:rFonts w:ascii="Consolas" w:hAnsi="Consolas" w:cs="Consolas"/>
          <w:color w:val="333333"/>
          <w:spacing w:val="3"/>
          <w:sz w:val="20"/>
          <w:szCs w:val="20"/>
          <w:bdr w:val="none" w:sz="0" w:space="0" w:color="auto" w:frame="1"/>
          <w:lang w:val="en-US"/>
        </w:rPr>
        <w:t>(</w:t>
      </w:r>
      <w:r w:rsidRPr="00510754">
        <w:rPr>
          <w:rFonts w:ascii="Consolas" w:hAnsi="Consolas" w:cs="Consolas"/>
          <w:color w:val="4070A0"/>
          <w:spacing w:val="3"/>
          <w:sz w:val="20"/>
          <w:szCs w:val="20"/>
          <w:bdr w:val="none" w:sz="0" w:space="0" w:color="auto" w:frame="1"/>
          <w:lang w:val="en-US"/>
        </w:rPr>
        <w:t>"C</w:t>
      </w:r>
      <w:proofErr w:type="gramStart"/>
      <w:r w:rsidRPr="00510754">
        <w:rPr>
          <w:rFonts w:ascii="Consolas" w:hAnsi="Consolas" w:cs="Consolas"/>
          <w:color w:val="4070A0"/>
          <w:spacing w:val="3"/>
          <w:sz w:val="20"/>
          <w:szCs w:val="20"/>
          <w:bdr w:val="none" w:sz="0" w:space="0" w:color="auto" w:frame="1"/>
          <w:lang w:val="en-US"/>
        </w:rPr>
        <w:t>"</w:t>
      </w:r>
      <w:r w:rsidRPr="00510754">
        <w:rPr>
          <w:rFonts w:ascii="Consolas" w:hAnsi="Consolas" w:cs="Consolas"/>
          <w:color w:val="333333"/>
          <w:spacing w:val="3"/>
          <w:sz w:val="20"/>
          <w:szCs w:val="20"/>
          <w:bdr w:val="none" w:sz="0" w:space="0" w:color="auto" w:frame="1"/>
          <w:lang w:val="en-US"/>
        </w:rPr>
        <w:t>,</w:t>
      </w:r>
      <w:proofErr w:type="spellStart"/>
      <w:r w:rsidRPr="00510754">
        <w:rPr>
          <w:rFonts w:ascii="Consolas" w:hAnsi="Consolas" w:cs="Consolas"/>
          <w:color w:val="333333"/>
          <w:spacing w:val="3"/>
          <w:sz w:val="20"/>
          <w:szCs w:val="20"/>
          <w:bdr w:val="none" w:sz="0" w:space="0" w:color="auto" w:frame="1"/>
          <w:lang w:val="en-US"/>
        </w:rPr>
        <w:t>clust</w:t>
      </w:r>
      <w:proofErr w:type="gramEnd"/>
      <w:r w:rsidRPr="00510754">
        <w:rPr>
          <w:rFonts w:ascii="Consolas" w:hAnsi="Consolas" w:cs="Consolas"/>
          <w:color w:val="333333"/>
          <w:spacing w:val="3"/>
          <w:sz w:val="20"/>
          <w:szCs w:val="20"/>
          <w:bdr w:val="none" w:sz="0" w:space="0" w:color="auto" w:frame="1"/>
          <w:lang w:val="en-US"/>
        </w:rPr>
        <w:t>_km</w:t>
      </w:r>
      <w:r w:rsidRPr="00510754">
        <w:rPr>
          <w:rFonts w:ascii="Consolas" w:hAnsi="Consolas" w:cs="Consolas"/>
          <w:color w:val="666666"/>
          <w:spacing w:val="3"/>
          <w:sz w:val="20"/>
          <w:szCs w:val="20"/>
          <w:bdr w:val="none" w:sz="0" w:space="0" w:color="auto" w:frame="1"/>
          <w:lang w:val="en-US"/>
        </w:rPr>
        <w:t>$</w:t>
      </w:r>
      <w:r w:rsidRPr="00510754">
        <w:rPr>
          <w:rFonts w:ascii="Consolas" w:hAnsi="Consolas" w:cs="Consolas"/>
          <w:color w:val="333333"/>
          <w:spacing w:val="3"/>
          <w:sz w:val="20"/>
          <w:szCs w:val="20"/>
          <w:bdr w:val="none" w:sz="0" w:space="0" w:color="auto" w:frame="1"/>
          <w:lang w:val="en-US"/>
        </w:rPr>
        <w:t>cluster</w:t>
      </w:r>
      <w:proofErr w:type="spellEnd"/>
      <w:r w:rsidRPr="00510754">
        <w:rPr>
          <w:rFonts w:ascii="Consolas" w:hAnsi="Consolas" w:cs="Consolas"/>
          <w:color w:val="333333"/>
          <w:spacing w:val="3"/>
          <w:sz w:val="20"/>
          <w:szCs w:val="20"/>
          <w:bdr w:val="none" w:sz="0" w:space="0" w:color="auto" w:frame="1"/>
          <w:lang w:val="en-US"/>
        </w:rPr>
        <w:t xml:space="preserve">) </w:t>
      </w:r>
      <w:r w:rsidRPr="00510754">
        <w:rPr>
          <w:rFonts w:ascii="Consolas" w:hAnsi="Consolas" w:cs="Consolas"/>
          <w:i/>
          <w:iCs/>
          <w:color w:val="60A0B0"/>
          <w:spacing w:val="3"/>
          <w:sz w:val="20"/>
          <w:szCs w:val="20"/>
          <w:bdr w:val="none" w:sz="0" w:space="0" w:color="auto" w:frame="1"/>
          <w:lang w:val="en-US"/>
        </w:rPr>
        <w:t># we call the cluster C1,..,CK.</w:t>
      </w:r>
    </w:p>
    <w:p w14:paraId="1547D141" w14:textId="76D96BA1" w:rsidR="00D924E1" w:rsidRPr="009E2A48" w:rsidRDefault="00D924E1" w:rsidP="00D924E1">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highlight w:val="yellow"/>
          <w:bdr w:val="none" w:sz="0" w:space="0" w:color="auto" w:frame="1"/>
          <w:lang w:val="en-US"/>
        </w:rPr>
      </w:pPr>
      <w:r w:rsidRPr="009E2A48">
        <w:rPr>
          <w:rFonts w:ascii="Consolas" w:hAnsi="Consolas" w:cs="Consolas"/>
          <w:i/>
          <w:iCs/>
          <w:color w:val="60A0B0"/>
          <w:spacing w:val="3"/>
          <w:sz w:val="20"/>
          <w:szCs w:val="20"/>
          <w:highlight w:val="yellow"/>
          <w:bdr w:val="none" w:sz="0" w:space="0" w:color="auto" w:frame="1"/>
          <w:lang w:val="en-US"/>
        </w:rPr>
        <w:t xml:space="preserve">Can add more here - </w:t>
      </w:r>
    </w:p>
    <w:p w14:paraId="3B6BC719"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color w:val="333333"/>
          <w:spacing w:val="3"/>
          <w:sz w:val="20"/>
          <w:szCs w:val="20"/>
          <w:bdr w:val="none" w:sz="0" w:space="0" w:color="auto" w:frame="1"/>
          <w:lang w:val="en-US"/>
        </w:rPr>
        <w:t xml:space="preserve">  )</w:t>
      </w:r>
    </w:p>
    <w:p w14:paraId="30C1DC34"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
    <w:p w14:paraId="182993BB"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i/>
          <w:iCs/>
          <w:color w:val="60A0B0"/>
          <w:spacing w:val="3"/>
          <w:sz w:val="20"/>
          <w:szCs w:val="20"/>
          <w:bdr w:val="none" w:sz="0" w:space="0" w:color="auto" w:frame="1"/>
          <w:lang w:val="en-US"/>
        </w:rPr>
        <w:t xml:space="preserve"># </w:t>
      </w:r>
      <w:proofErr w:type="spellStart"/>
      <w:r w:rsidRPr="00510754">
        <w:rPr>
          <w:rFonts w:ascii="Consolas" w:hAnsi="Consolas" w:cs="Consolas"/>
          <w:i/>
          <w:iCs/>
          <w:color w:val="60A0B0"/>
          <w:spacing w:val="3"/>
          <w:sz w:val="20"/>
          <w:szCs w:val="20"/>
          <w:bdr w:val="none" w:sz="0" w:space="0" w:color="auto" w:frame="1"/>
          <w:lang w:val="en-US"/>
        </w:rPr>
        <w:t>rownames</w:t>
      </w:r>
      <w:proofErr w:type="spellEnd"/>
      <w:r w:rsidRPr="00510754">
        <w:rPr>
          <w:rFonts w:ascii="Consolas" w:hAnsi="Consolas" w:cs="Consolas"/>
          <w:i/>
          <w:iCs/>
          <w:color w:val="60A0B0"/>
          <w:spacing w:val="3"/>
          <w:sz w:val="20"/>
          <w:szCs w:val="20"/>
          <w:bdr w:val="none" w:sz="0" w:space="0" w:color="auto" w:frame="1"/>
          <w:lang w:val="en-US"/>
        </w:rPr>
        <w:t xml:space="preserve"> are used to match the matrix rows with the row annotation data frame. </w:t>
      </w:r>
    </w:p>
    <w:p w14:paraId="0E152270"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i/>
          <w:iCs/>
          <w:color w:val="60A0B0"/>
          <w:spacing w:val="3"/>
          <w:sz w:val="20"/>
          <w:szCs w:val="20"/>
          <w:bdr w:val="none" w:sz="0" w:space="0" w:color="auto" w:frame="1"/>
          <w:lang w:val="en-US"/>
        </w:rPr>
        <w:t># We can now safely reorder the rows of X.</w:t>
      </w:r>
    </w:p>
    <w:p w14:paraId="5BD6CA53"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spellStart"/>
      <w:r w:rsidRPr="00510754">
        <w:rPr>
          <w:rFonts w:ascii="Consolas" w:hAnsi="Consolas" w:cs="Consolas"/>
          <w:b/>
          <w:bCs/>
          <w:color w:val="007020"/>
          <w:spacing w:val="3"/>
          <w:sz w:val="20"/>
          <w:szCs w:val="20"/>
          <w:bdr w:val="none" w:sz="0" w:space="0" w:color="auto" w:frame="1"/>
          <w:lang w:val="en-US"/>
        </w:rPr>
        <w:t>rownames</w:t>
      </w:r>
      <w:proofErr w:type="spellEnd"/>
      <w:r w:rsidRPr="00510754">
        <w:rPr>
          <w:rFonts w:ascii="Consolas" w:hAnsi="Consolas" w:cs="Consolas"/>
          <w:color w:val="333333"/>
          <w:spacing w:val="3"/>
          <w:sz w:val="20"/>
          <w:szCs w:val="20"/>
          <w:bdr w:val="none" w:sz="0" w:space="0" w:color="auto" w:frame="1"/>
          <w:lang w:val="en-US"/>
        </w:rPr>
        <w:t>(</w:t>
      </w:r>
      <w:proofErr w:type="spellStart"/>
      <w:r w:rsidRPr="00510754">
        <w:rPr>
          <w:rFonts w:ascii="Consolas" w:hAnsi="Consolas" w:cs="Consolas"/>
          <w:color w:val="333333"/>
          <w:spacing w:val="3"/>
          <w:sz w:val="20"/>
          <w:szCs w:val="20"/>
          <w:bdr w:val="none" w:sz="0" w:space="0" w:color="auto" w:frame="1"/>
          <w:lang w:val="en-US"/>
        </w:rPr>
        <w:t>row.ann</w:t>
      </w:r>
      <w:proofErr w:type="spellEnd"/>
      <w:r w:rsidRPr="00510754">
        <w:rPr>
          <w:rFonts w:ascii="Consolas" w:hAnsi="Consolas" w:cs="Consolas"/>
          <w:color w:val="333333"/>
          <w:spacing w:val="3"/>
          <w:sz w:val="20"/>
          <w:szCs w:val="20"/>
          <w:bdr w:val="none" w:sz="0" w:space="0" w:color="auto" w:frame="1"/>
          <w:lang w:val="en-US"/>
        </w:rPr>
        <w:t>) &lt;-</w:t>
      </w:r>
      <w:r w:rsidRPr="00510754">
        <w:rPr>
          <w:rFonts w:ascii="Consolas" w:hAnsi="Consolas" w:cs="Consolas"/>
          <w:color w:val="4070A0"/>
          <w:spacing w:val="3"/>
          <w:sz w:val="20"/>
          <w:szCs w:val="20"/>
          <w:bdr w:val="none" w:sz="0" w:space="0" w:color="auto" w:frame="1"/>
          <w:lang w:val="en-US"/>
        </w:rPr>
        <w:t xml:space="preserve"> </w:t>
      </w:r>
      <w:proofErr w:type="spellStart"/>
      <w:r w:rsidRPr="00510754">
        <w:rPr>
          <w:rFonts w:ascii="Consolas" w:hAnsi="Consolas" w:cs="Consolas"/>
          <w:b/>
          <w:bCs/>
          <w:color w:val="007020"/>
          <w:spacing w:val="3"/>
          <w:sz w:val="20"/>
          <w:szCs w:val="20"/>
          <w:bdr w:val="none" w:sz="0" w:space="0" w:color="auto" w:frame="1"/>
          <w:lang w:val="en-US"/>
        </w:rPr>
        <w:t>rownames</w:t>
      </w:r>
      <w:proofErr w:type="spellEnd"/>
      <w:r w:rsidRPr="00510754">
        <w:rPr>
          <w:rFonts w:ascii="Consolas" w:hAnsi="Consolas" w:cs="Consolas"/>
          <w:color w:val="333333"/>
          <w:spacing w:val="3"/>
          <w:sz w:val="20"/>
          <w:szCs w:val="20"/>
          <w:bdr w:val="none" w:sz="0" w:space="0" w:color="auto" w:frame="1"/>
          <w:lang w:val="en-US"/>
        </w:rPr>
        <w:t xml:space="preserve">(X) </w:t>
      </w:r>
    </w:p>
    <w:p w14:paraId="5A1CAF5D"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
    <w:p w14:paraId="19805B21"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i/>
          <w:iCs/>
          <w:color w:val="60A0B0"/>
          <w:spacing w:val="3"/>
          <w:sz w:val="20"/>
          <w:szCs w:val="20"/>
          <w:bdr w:val="none" w:sz="0" w:space="0" w:color="auto" w:frame="1"/>
          <w:lang w:val="en-US"/>
        </w:rPr>
        <w:t># o: order of the rows to have increasing cluster number</w:t>
      </w:r>
    </w:p>
    <w:p w14:paraId="6C34BA62"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color w:val="333333"/>
          <w:spacing w:val="3"/>
          <w:sz w:val="20"/>
          <w:szCs w:val="20"/>
          <w:bdr w:val="none" w:sz="0" w:space="0" w:color="auto" w:frame="1"/>
          <w:lang w:val="en-US"/>
        </w:rPr>
        <w:t>o &lt;-</w:t>
      </w:r>
      <w:r w:rsidRPr="00510754">
        <w:rPr>
          <w:rFonts w:ascii="Consolas" w:hAnsi="Consolas" w:cs="Consolas"/>
          <w:color w:val="4070A0"/>
          <w:spacing w:val="3"/>
          <w:sz w:val="20"/>
          <w:szCs w:val="20"/>
          <w:bdr w:val="none" w:sz="0" w:space="0" w:color="auto" w:frame="1"/>
          <w:lang w:val="en-US"/>
        </w:rPr>
        <w:t xml:space="preserve"> </w:t>
      </w:r>
      <w:r w:rsidRPr="00510754">
        <w:rPr>
          <w:rFonts w:ascii="Consolas" w:hAnsi="Consolas" w:cs="Consolas"/>
          <w:b/>
          <w:bCs/>
          <w:color w:val="007020"/>
          <w:spacing w:val="3"/>
          <w:sz w:val="20"/>
          <w:szCs w:val="20"/>
          <w:bdr w:val="none" w:sz="0" w:space="0" w:color="auto" w:frame="1"/>
          <w:lang w:val="en-US"/>
        </w:rPr>
        <w:t>order</w:t>
      </w:r>
      <w:r w:rsidRPr="00510754">
        <w:rPr>
          <w:rFonts w:ascii="Consolas" w:hAnsi="Consolas" w:cs="Consolas"/>
          <w:color w:val="333333"/>
          <w:spacing w:val="3"/>
          <w:sz w:val="20"/>
          <w:szCs w:val="20"/>
          <w:bdr w:val="none" w:sz="0" w:space="0" w:color="auto" w:frame="1"/>
          <w:lang w:val="en-US"/>
        </w:rPr>
        <w:t>(</w:t>
      </w:r>
      <w:proofErr w:type="spellStart"/>
      <w:r w:rsidRPr="00510754">
        <w:rPr>
          <w:rFonts w:ascii="Consolas" w:hAnsi="Consolas" w:cs="Consolas"/>
          <w:color w:val="333333"/>
          <w:spacing w:val="3"/>
          <w:sz w:val="20"/>
          <w:szCs w:val="20"/>
          <w:bdr w:val="none" w:sz="0" w:space="0" w:color="auto" w:frame="1"/>
          <w:lang w:val="en-US"/>
        </w:rPr>
        <w:t>clust_km</w:t>
      </w:r>
      <w:r w:rsidRPr="00510754">
        <w:rPr>
          <w:rFonts w:ascii="Consolas" w:hAnsi="Consolas" w:cs="Consolas"/>
          <w:color w:val="666666"/>
          <w:spacing w:val="3"/>
          <w:sz w:val="20"/>
          <w:szCs w:val="20"/>
          <w:bdr w:val="none" w:sz="0" w:space="0" w:color="auto" w:frame="1"/>
          <w:lang w:val="en-US"/>
        </w:rPr>
        <w:t>$</w:t>
      </w:r>
      <w:r w:rsidRPr="00510754">
        <w:rPr>
          <w:rFonts w:ascii="Consolas" w:hAnsi="Consolas" w:cs="Consolas"/>
          <w:color w:val="333333"/>
          <w:spacing w:val="3"/>
          <w:sz w:val="20"/>
          <w:szCs w:val="20"/>
          <w:bdr w:val="none" w:sz="0" w:space="0" w:color="auto" w:frame="1"/>
          <w:lang w:val="en-US"/>
        </w:rPr>
        <w:t>cluster</w:t>
      </w:r>
      <w:proofErr w:type="spellEnd"/>
      <w:r w:rsidRPr="00510754">
        <w:rPr>
          <w:rFonts w:ascii="Consolas" w:hAnsi="Consolas" w:cs="Consolas"/>
          <w:color w:val="333333"/>
          <w:spacing w:val="3"/>
          <w:sz w:val="20"/>
          <w:szCs w:val="20"/>
          <w:bdr w:val="none" w:sz="0" w:space="0" w:color="auto" w:frame="1"/>
          <w:lang w:val="en-US"/>
        </w:rPr>
        <w:t xml:space="preserve">) </w:t>
      </w:r>
    </w:p>
    <w:p w14:paraId="3DDF20B0"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
    <w:p w14:paraId="33F5C6BF"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spellStart"/>
      <w:proofErr w:type="gramStart"/>
      <w:r w:rsidRPr="00510754">
        <w:rPr>
          <w:rFonts w:ascii="Consolas" w:hAnsi="Consolas" w:cs="Consolas"/>
          <w:b/>
          <w:bCs/>
          <w:color w:val="007020"/>
          <w:spacing w:val="3"/>
          <w:sz w:val="20"/>
          <w:szCs w:val="20"/>
          <w:bdr w:val="none" w:sz="0" w:space="0" w:color="auto" w:frame="1"/>
          <w:lang w:val="en-US"/>
        </w:rPr>
        <w:t>pheatmap</w:t>
      </w:r>
      <w:proofErr w:type="spellEnd"/>
      <w:r w:rsidRPr="00510754">
        <w:rPr>
          <w:rFonts w:ascii="Consolas" w:hAnsi="Consolas" w:cs="Consolas"/>
          <w:color w:val="333333"/>
          <w:spacing w:val="3"/>
          <w:sz w:val="20"/>
          <w:szCs w:val="20"/>
          <w:bdr w:val="none" w:sz="0" w:space="0" w:color="auto" w:frame="1"/>
          <w:lang w:val="en-US"/>
        </w:rPr>
        <w:t>(</w:t>
      </w:r>
      <w:proofErr w:type="gramEnd"/>
    </w:p>
    <w:p w14:paraId="76D659D0"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color w:val="333333"/>
          <w:spacing w:val="3"/>
          <w:sz w:val="20"/>
          <w:szCs w:val="20"/>
          <w:bdr w:val="none" w:sz="0" w:space="0" w:color="auto" w:frame="1"/>
          <w:lang w:val="en-US"/>
        </w:rPr>
        <w:t xml:space="preserve">  X[o,</w:t>
      </w:r>
      <w:proofErr w:type="gramStart"/>
      <w:r w:rsidRPr="00510754">
        <w:rPr>
          <w:rFonts w:ascii="Consolas" w:hAnsi="Consolas" w:cs="Consolas"/>
          <w:color w:val="333333"/>
          <w:spacing w:val="3"/>
          <w:sz w:val="20"/>
          <w:szCs w:val="20"/>
          <w:bdr w:val="none" w:sz="0" w:space="0" w:color="auto" w:frame="1"/>
          <w:lang w:val="en-US"/>
        </w:rPr>
        <w:t xml:space="preserve">],   </w:t>
      </w:r>
      <w:proofErr w:type="gramEnd"/>
      <w:r w:rsidRPr="00510754">
        <w:rPr>
          <w:rFonts w:ascii="Consolas" w:hAnsi="Consolas" w:cs="Consolas"/>
          <w:color w:val="333333"/>
          <w:spacing w:val="3"/>
          <w:sz w:val="20"/>
          <w:szCs w:val="20"/>
          <w:bdr w:val="none" w:sz="0" w:space="0" w:color="auto" w:frame="1"/>
          <w:lang w:val="en-US"/>
        </w:rPr>
        <w:t xml:space="preserve">     </w:t>
      </w:r>
      <w:r w:rsidRPr="00510754">
        <w:rPr>
          <w:rFonts w:ascii="Consolas" w:hAnsi="Consolas" w:cs="Consolas"/>
          <w:i/>
          <w:iCs/>
          <w:color w:val="60A0B0"/>
          <w:spacing w:val="3"/>
          <w:sz w:val="20"/>
          <w:szCs w:val="20"/>
          <w:bdr w:val="none" w:sz="0" w:space="0" w:color="auto" w:frame="1"/>
          <w:lang w:val="en-US"/>
        </w:rPr>
        <w:t xml:space="preserve"># X with ordered rows according to cluster number  </w:t>
      </w:r>
    </w:p>
    <w:p w14:paraId="184064E5"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color w:val="333333"/>
          <w:spacing w:val="3"/>
          <w:sz w:val="20"/>
          <w:szCs w:val="20"/>
          <w:bdr w:val="none" w:sz="0" w:space="0" w:color="auto" w:frame="1"/>
          <w:lang w:val="en-US"/>
        </w:rPr>
        <w:t xml:space="preserve">  </w:t>
      </w:r>
      <w:r w:rsidRPr="00510754">
        <w:rPr>
          <w:rFonts w:ascii="Consolas" w:hAnsi="Consolas" w:cs="Consolas"/>
          <w:color w:val="902000"/>
          <w:spacing w:val="3"/>
          <w:sz w:val="20"/>
          <w:szCs w:val="20"/>
          <w:bdr w:val="none" w:sz="0" w:space="0" w:color="auto" w:frame="1"/>
          <w:lang w:val="en-US"/>
        </w:rPr>
        <w:t>scale=</w:t>
      </w:r>
      <w:r w:rsidRPr="00510754">
        <w:rPr>
          <w:rFonts w:ascii="Consolas" w:hAnsi="Consolas" w:cs="Consolas"/>
          <w:color w:val="4070A0"/>
          <w:spacing w:val="3"/>
          <w:sz w:val="20"/>
          <w:szCs w:val="20"/>
          <w:bdr w:val="none" w:sz="0" w:space="0" w:color="auto" w:frame="1"/>
          <w:lang w:val="en-US"/>
        </w:rPr>
        <w:t>'none'</w:t>
      </w:r>
      <w:r w:rsidRPr="00510754">
        <w:rPr>
          <w:rFonts w:ascii="Consolas" w:hAnsi="Consolas" w:cs="Consolas"/>
          <w:color w:val="333333"/>
          <w:spacing w:val="3"/>
          <w:sz w:val="20"/>
          <w:szCs w:val="20"/>
          <w:bdr w:val="none" w:sz="0" w:space="0" w:color="auto" w:frame="1"/>
          <w:lang w:val="en-US"/>
        </w:rPr>
        <w:t xml:space="preserve">, </w:t>
      </w:r>
      <w:r w:rsidRPr="00510754">
        <w:rPr>
          <w:rFonts w:ascii="Consolas" w:hAnsi="Consolas" w:cs="Consolas"/>
          <w:i/>
          <w:iCs/>
          <w:color w:val="60A0B0"/>
          <w:spacing w:val="3"/>
          <w:sz w:val="20"/>
          <w:szCs w:val="20"/>
          <w:bdr w:val="none" w:sz="0" w:space="0" w:color="auto" w:frame="1"/>
          <w:lang w:val="en-US"/>
        </w:rPr>
        <w:t># no need to scale, X is scaled</w:t>
      </w:r>
    </w:p>
    <w:p w14:paraId="796B610E" w14:textId="77777777"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color w:val="333333"/>
          <w:spacing w:val="3"/>
          <w:sz w:val="20"/>
          <w:szCs w:val="20"/>
          <w:bdr w:val="none" w:sz="0" w:space="0" w:color="auto" w:frame="1"/>
          <w:lang w:val="en-US"/>
        </w:rPr>
        <w:t xml:space="preserve">  </w:t>
      </w:r>
      <w:proofErr w:type="spellStart"/>
      <w:r w:rsidRPr="00510754">
        <w:rPr>
          <w:rFonts w:ascii="Consolas" w:hAnsi="Consolas" w:cs="Consolas"/>
          <w:color w:val="902000"/>
          <w:spacing w:val="3"/>
          <w:sz w:val="20"/>
          <w:szCs w:val="20"/>
          <w:bdr w:val="none" w:sz="0" w:space="0" w:color="auto" w:frame="1"/>
          <w:lang w:val="en-US"/>
        </w:rPr>
        <w:t>annotation_row</w:t>
      </w:r>
      <w:proofErr w:type="spellEnd"/>
      <w:r w:rsidRPr="00510754">
        <w:rPr>
          <w:rFonts w:ascii="Consolas" w:hAnsi="Consolas" w:cs="Consolas"/>
          <w:color w:val="902000"/>
          <w:spacing w:val="3"/>
          <w:sz w:val="20"/>
          <w:szCs w:val="20"/>
          <w:bdr w:val="none" w:sz="0" w:space="0" w:color="auto" w:frame="1"/>
          <w:lang w:val="en-US"/>
        </w:rPr>
        <w:t xml:space="preserve"> =</w:t>
      </w:r>
      <w:r w:rsidRPr="00510754">
        <w:rPr>
          <w:rFonts w:ascii="Consolas" w:hAnsi="Consolas" w:cs="Consolas"/>
          <w:color w:val="333333"/>
          <w:spacing w:val="3"/>
          <w:sz w:val="20"/>
          <w:szCs w:val="20"/>
          <w:bdr w:val="none" w:sz="0" w:space="0" w:color="auto" w:frame="1"/>
          <w:lang w:val="en-US"/>
        </w:rPr>
        <w:t xml:space="preserve"> </w:t>
      </w:r>
      <w:proofErr w:type="spellStart"/>
      <w:r w:rsidRPr="00510754">
        <w:rPr>
          <w:rFonts w:ascii="Consolas" w:hAnsi="Consolas" w:cs="Consolas"/>
          <w:color w:val="333333"/>
          <w:spacing w:val="3"/>
          <w:sz w:val="20"/>
          <w:szCs w:val="20"/>
          <w:bdr w:val="none" w:sz="0" w:space="0" w:color="auto" w:frame="1"/>
          <w:lang w:val="en-US"/>
        </w:rPr>
        <w:t>row.ann</w:t>
      </w:r>
      <w:proofErr w:type="spellEnd"/>
      <w:r w:rsidRPr="00510754">
        <w:rPr>
          <w:rFonts w:ascii="Consolas" w:hAnsi="Consolas" w:cs="Consolas"/>
          <w:color w:val="333333"/>
          <w:spacing w:val="3"/>
          <w:sz w:val="20"/>
          <w:szCs w:val="20"/>
          <w:bdr w:val="none" w:sz="0" w:space="0" w:color="auto" w:frame="1"/>
          <w:lang w:val="en-US"/>
        </w:rPr>
        <w:t>,</w:t>
      </w:r>
    </w:p>
    <w:p w14:paraId="27775B4F" w14:textId="7493809F" w:rsidR="00510754" w:rsidRPr="0051075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510754">
        <w:rPr>
          <w:rFonts w:ascii="Consolas" w:hAnsi="Consolas" w:cs="Consolas"/>
          <w:color w:val="333333"/>
          <w:spacing w:val="3"/>
          <w:sz w:val="20"/>
          <w:szCs w:val="20"/>
          <w:bdr w:val="none" w:sz="0" w:space="0" w:color="auto" w:frame="1"/>
          <w:lang w:val="en-US"/>
        </w:rPr>
        <w:t xml:space="preserve">  </w:t>
      </w:r>
      <w:proofErr w:type="spellStart"/>
      <w:r w:rsidRPr="00510754">
        <w:rPr>
          <w:rFonts w:ascii="Consolas" w:hAnsi="Consolas" w:cs="Consolas"/>
          <w:color w:val="902000"/>
          <w:spacing w:val="3"/>
          <w:sz w:val="20"/>
          <w:szCs w:val="20"/>
          <w:bdr w:val="none" w:sz="0" w:space="0" w:color="auto" w:frame="1"/>
          <w:lang w:val="en-US"/>
        </w:rPr>
        <w:t>cluster_rows</w:t>
      </w:r>
      <w:proofErr w:type="spellEnd"/>
      <w:r w:rsidRPr="00510754">
        <w:rPr>
          <w:rFonts w:ascii="Consolas" w:hAnsi="Consolas" w:cs="Consolas"/>
          <w:color w:val="902000"/>
          <w:spacing w:val="3"/>
          <w:sz w:val="20"/>
          <w:szCs w:val="20"/>
          <w:bdr w:val="none" w:sz="0" w:space="0" w:color="auto" w:frame="1"/>
          <w:lang w:val="en-US"/>
        </w:rPr>
        <w:t>=</w:t>
      </w:r>
      <w:r w:rsidRPr="00510754">
        <w:rPr>
          <w:rFonts w:ascii="Consolas" w:hAnsi="Consolas" w:cs="Consolas"/>
          <w:color w:val="007020"/>
          <w:spacing w:val="3"/>
          <w:sz w:val="20"/>
          <w:szCs w:val="20"/>
          <w:bdr w:val="none" w:sz="0" w:space="0" w:color="auto" w:frame="1"/>
          <w:lang w:val="en-US"/>
        </w:rPr>
        <w:t>FALSE</w:t>
      </w:r>
      <w:r w:rsidR="001E260B">
        <w:rPr>
          <w:rFonts w:ascii="Consolas" w:hAnsi="Consolas" w:cs="Consolas"/>
          <w:color w:val="007020"/>
          <w:spacing w:val="3"/>
          <w:sz w:val="20"/>
          <w:szCs w:val="20"/>
          <w:bdr w:val="none" w:sz="0" w:space="0" w:color="auto" w:frame="1"/>
          <w:lang w:val="en-US"/>
        </w:rPr>
        <w:t xml:space="preserve"> </w:t>
      </w:r>
      <w:r w:rsidR="001E260B">
        <w:rPr>
          <w:rFonts w:ascii="Consolas" w:hAnsi="Consolas" w:cs="Consolas"/>
          <w:i/>
          <w:iCs/>
          <w:color w:val="60A0B0"/>
          <w:spacing w:val="3"/>
          <w:sz w:val="20"/>
          <w:szCs w:val="20"/>
          <w:bdr w:val="none" w:sz="0" w:space="0" w:color="auto" w:frame="1"/>
          <w:lang w:val="en-US"/>
        </w:rPr>
        <w:t>(</w:t>
      </w:r>
      <w:r w:rsidR="001E260B" w:rsidRPr="001E260B">
        <w:rPr>
          <w:rFonts w:ascii="Consolas" w:hAnsi="Consolas" w:cs="Consolas"/>
          <w:i/>
          <w:iCs/>
          <w:color w:val="60A0B0"/>
          <w:spacing w:val="3"/>
          <w:sz w:val="20"/>
          <w:szCs w:val="20"/>
          <w:bdr w:val="none" w:sz="0" w:space="0" w:color="auto" w:frame="1"/>
          <w:lang w:val="en-US"/>
        </w:rPr>
        <w:t>T when doing HC)</w:t>
      </w:r>
      <w:r w:rsidRPr="00510754">
        <w:rPr>
          <w:rFonts w:ascii="Consolas" w:hAnsi="Consolas" w:cs="Consolas"/>
          <w:i/>
          <w:iCs/>
          <w:color w:val="60A0B0"/>
          <w:spacing w:val="3"/>
          <w:sz w:val="20"/>
          <w:szCs w:val="20"/>
          <w:bdr w:val="none" w:sz="0" w:space="0" w:color="auto" w:frame="1"/>
          <w:lang w:val="en-US"/>
        </w:rPr>
        <w:t>,</w:t>
      </w:r>
      <w:r w:rsidRPr="00510754">
        <w:rPr>
          <w:rFonts w:ascii="Consolas" w:hAnsi="Consolas" w:cs="Consolas"/>
          <w:color w:val="333333"/>
          <w:spacing w:val="3"/>
          <w:sz w:val="20"/>
          <w:szCs w:val="20"/>
          <w:bdr w:val="none" w:sz="0" w:space="0" w:color="auto" w:frame="1"/>
          <w:lang w:val="en-US"/>
        </w:rPr>
        <w:t xml:space="preserve"> </w:t>
      </w:r>
      <w:proofErr w:type="spellStart"/>
      <w:r w:rsidRPr="00510754">
        <w:rPr>
          <w:rFonts w:ascii="Consolas" w:hAnsi="Consolas" w:cs="Consolas"/>
          <w:color w:val="902000"/>
          <w:spacing w:val="3"/>
          <w:sz w:val="20"/>
          <w:szCs w:val="20"/>
          <w:bdr w:val="none" w:sz="0" w:space="0" w:color="auto" w:frame="1"/>
          <w:lang w:val="en-US"/>
        </w:rPr>
        <w:t>cluster_cols</w:t>
      </w:r>
      <w:proofErr w:type="spellEnd"/>
      <w:r w:rsidRPr="00510754">
        <w:rPr>
          <w:rFonts w:ascii="Consolas" w:hAnsi="Consolas" w:cs="Consolas"/>
          <w:color w:val="902000"/>
          <w:spacing w:val="3"/>
          <w:sz w:val="20"/>
          <w:szCs w:val="20"/>
          <w:bdr w:val="none" w:sz="0" w:space="0" w:color="auto" w:frame="1"/>
          <w:lang w:val="en-US"/>
        </w:rPr>
        <w:t>=</w:t>
      </w:r>
      <w:r w:rsidRPr="00510754">
        <w:rPr>
          <w:rFonts w:ascii="Consolas" w:hAnsi="Consolas" w:cs="Consolas"/>
          <w:color w:val="007020"/>
          <w:spacing w:val="3"/>
          <w:sz w:val="20"/>
          <w:szCs w:val="20"/>
          <w:bdr w:val="none" w:sz="0" w:space="0" w:color="auto" w:frame="1"/>
          <w:lang w:val="en-US"/>
        </w:rPr>
        <w:t>FALSE</w:t>
      </w:r>
    </w:p>
    <w:p w14:paraId="28F6BE0B" w14:textId="77777777" w:rsidR="00510754" w:rsidRPr="007328D4" w:rsidRDefault="00510754" w:rsidP="0051075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r w:rsidRPr="00510754">
        <w:rPr>
          <w:rFonts w:ascii="Consolas" w:hAnsi="Consolas" w:cs="Consolas"/>
          <w:color w:val="333333"/>
          <w:spacing w:val="3"/>
          <w:sz w:val="20"/>
          <w:szCs w:val="20"/>
          <w:bdr w:val="none" w:sz="0" w:space="0" w:color="auto" w:frame="1"/>
          <w:lang w:val="en-US"/>
        </w:rPr>
        <w:t xml:space="preserve">  </w:t>
      </w:r>
      <w:r w:rsidRPr="007328D4">
        <w:rPr>
          <w:rFonts w:ascii="Consolas" w:hAnsi="Consolas" w:cs="Consolas"/>
          <w:color w:val="333333"/>
          <w:spacing w:val="3"/>
          <w:sz w:val="20"/>
          <w:szCs w:val="20"/>
          <w:bdr w:val="none" w:sz="0" w:space="0" w:color="auto" w:frame="1"/>
          <w:lang w:val="en-US"/>
        </w:rPr>
        <w:t>)</w:t>
      </w:r>
    </w:p>
    <w:p w14:paraId="42C703BC" w14:textId="77777777" w:rsidR="00AD6CC0" w:rsidRPr="008651A9" w:rsidRDefault="00AD6CC0" w:rsidP="00510754">
      <w:pPr>
        <w:rPr>
          <w:lang w:val="en-US"/>
        </w:rPr>
      </w:pPr>
    </w:p>
    <w:p w14:paraId="0CF9A935" w14:textId="0069DED9" w:rsidR="00510754" w:rsidRDefault="00510754" w:rsidP="00510754">
      <w:pPr>
        <w:rPr>
          <w:lang w:val="en-US"/>
        </w:rPr>
      </w:pPr>
    </w:p>
    <w:p w14:paraId="7896D6F6" w14:textId="4DC19B0C" w:rsidR="00AA517E" w:rsidRDefault="00AA517E" w:rsidP="00510754">
      <w:pPr>
        <w:rPr>
          <w:lang w:val="en-US"/>
        </w:rPr>
      </w:pPr>
    </w:p>
    <w:p w14:paraId="1765F101" w14:textId="3CDB7E71" w:rsidR="00AA517E" w:rsidRDefault="00AA517E" w:rsidP="00510754">
      <w:pPr>
        <w:rPr>
          <w:lang w:val="en-US"/>
        </w:rPr>
      </w:pPr>
    </w:p>
    <w:p w14:paraId="4B8E8F0A" w14:textId="3712523E" w:rsidR="00AA517E" w:rsidRDefault="00AA517E" w:rsidP="00510754">
      <w:pPr>
        <w:rPr>
          <w:lang w:val="en-US"/>
        </w:rPr>
      </w:pPr>
    </w:p>
    <w:p w14:paraId="54E9E5AB" w14:textId="2C1CC676" w:rsidR="00AA517E" w:rsidRDefault="00AA517E" w:rsidP="00510754">
      <w:pPr>
        <w:rPr>
          <w:lang w:val="en-US"/>
        </w:rPr>
      </w:pPr>
    </w:p>
    <w:p w14:paraId="66F66193" w14:textId="77777777" w:rsidR="00AA517E" w:rsidRDefault="00AA517E" w:rsidP="00510754">
      <w:pPr>
        <w:rPr>
          <w:lang w:val="en-US"/>
        </w:rPr>
      </w:pPr>
    </w:p>
    <w:p w14:paraId="3D8291D9" w14:textId="765744DC" w:rsidR="003A3FE6" w:rsidRPr="00DE3066" w:rsidRDefault="0032367E" w:rsidP="00D01198">
      <w:pPr>
        <w:pStyle w:val="berschrift2"/>
        <w:rPr>
          <w:b/>
          <w:bCs/>
          <w:lang w:val="en-US"/>
        </w:rPr>
      </w:pPr>
      <w:r w:rsidRPr="00DE3066">
        <w:rPr>
          <w:b/>
          <w:bCs/>
          <w:lang w:val="en-US"/>
        </w:rPr>
        <w:lastRenderedPageBreak/>
        <w:t xml:space="preserve">Hierarchical </w:t>
      </w:r>
      <w:r w:rsidR="003A3FE6" w:rsidRPr="00DE3066">
        <w:rPr>
          <w:b/>
          <w:bCs/>
          <w:lang w:val="en-US"/>
        </w:rPr>
        <w:t>C</w:t>
      </w:r>
      <w:r w:rsidRPr="00DE3066">
        <w:rPr>
          <w:b/>
          <w:bCs/>
          <w:lang w:val="en-US"/>
        </w:rPr>
        <w:t>lustering</w:t>
      </w:r>
    </w:p>
    <w:p w14:paraId="4DB4B82E" w14:textId="36D0285B" w:rsidR="00563C1A" w:rsidRDefault="00EC1448" w:rsidP="00563C1A">
      <w:pPr>
        <w:rPr>
          <w:rFonts w:ascii="Calibri" w:hAnsi="Calibri" w:cs="Calibri"/>
          <w:lang w:val="en-US"/>
        </w:rPr>
      </w:pPr>
      <w:r w:rsidRPr="00EC1448">
        <w:rPr>
          <w:rFonts w:ascii="Calibri" w:hAnsi="Calibri" w:cs="Calibri"/>
          <w:lang w:val="en-US"/>
        </w:rPr>
        <w:sym w:font="Wingdings" w:char="F0E0"/>
      </w:r>
      <w:r>
        <w:rPr>
          <w:rFonts w:ascii="Calibri" w:hAnsi="Calibri" w:cs="Calibri"/>
          <w:lang w:val="en-US"/>
        </w:rPr>
        <w:t xml:space="preserve"> </w:t>
      </w:r>
      <w:r w:rsidR="00563C1A" w:rsidRPr="00EC1448">
        <w:rPr>
          <w:rFonts w:ascii="Calibri" w:hAnsi="Calibri" w:cs="Calibri"/>
          <w:lang w:val="en-US"/>
        </w:rPr>
        <w:t>exploring multiple levels of clustering granularity at once by computing nested clusters</w:t>
      </w:r>
    </w:p>
    <w:p w14:paraId="3D87C912" w14:textId="4AE956EC" w:rsidR="00EC1448" w:rsidRDefault="00EC1448" w:rsidP="00563C1A">
      <w:pPr>
        <w:rPr>
          <w:rFonts w:ascii="Calibri" w:hAnsi="Calibri" w:cs="Calibri"/>
          <w:lang w:val="en-US"/>
        </w:rPr>
      </w:pPr>
      <w:r w:rsidRPr="00EC1448">
        <w:rPr>
          <w:rFonts w:ascii="Calibri" w:hAnsi="Calibri" w:cs="Calibri"/>
          <w:lang w:val="en-US"/>
        </w:rPr>
        <w:sym w:font="Wingdings" w:char="F0E0"/>
      </w:r>
      <w:r>
        <w:rPr>
          <w:rFonts w:ascii="Calibri" w:hAnsi="Calibri" w:cs="Calibri"/>
          <w:lang w:val="en-US"/>
        </w:rPr>
        <w:t xml:space="preserve"> dend</w:t>
      </w:r>
      <w:r w:rsidR="005F1C47">
        <w:rPr>
          <w:rFonts w:ascii="Calibri" w:hAnsi="Calibri" w:cs="Calibri"/>
          <w:lang w:val="en-US"/>
        </w:rPr>
        <w:t>r</w:t>
      </w:r>
      <w:r>
        <w:rPr>
          <w:rFonts w:ascii="Calibri" w:hAnsi="Calibri" w:cs="Calibri"/>
          <w:lang w:val="en-US"/>
        </w:rPr>
        <w:t>ogram</w:t>
      </w:r>
    </w:p>
    <w:p w14:paraId="1716FAC8" w14:textId="71144D58" w:rsidR="00EE1006" w:rsidRPr="00EC1448" w:rsidRDefault="00EE1006" w:rsidP="00563C1A">
      <w:pPr>
        <w:rPr>
          <w:rFonts w:ascii="Calibri" w:hAnsi="Calibri" w:cs="Calibri"/>
          <w:lang w:val="en-US"/>
        </w:rPr>
      </w:pPr>
      <w:r w:rsidRPr="00EE1006">
        <w:rPr>
          <w:rFonts w:ascii="Calibri" w:hAnsi="Calibri" w:cs="Calibri"/>
          <w:lang w:val="en-US"/>
        </w:rPr>
        <w:sym w:font="Wingdings" w:char="F0E0"/>
      </w:r>
      <w:r>
        <w:rPr>
          <w:rFonts w:ascii="Calibri" w:hAnsi="Calibri" w:cs="Calibri"/>
          <w:lang w:val="en-US"/>
        </w:rPr>
        <w:t xml:space="preserve"> no objective function like k-means</w:t>
      </w:r>
      <w:r w:rsidR="004E1236">
        <w:rPr>
          <w:rFonts w:ascii="Calibri" w:hAnsi="Calibri" w:cs="Calibri"/>
          <w:lang w:val="en-US"/>
        </w:rPr>
        <w:t xml:space="preserve"> (no predefined number of clusters)</w:t>
      </w:r>
    </w:p>
    <w:p w14:paraId="269BE561" w14:textId="751F811C" w:rsidR="00CC7D63" w:rsidRPr="007638DF" w:rsidRDefault="007638DF" w:rsidP="007638DF">
      <w:pPr>
        <w:rPr>
          <w:rFonts w:ascii="Calibri" w:hAnsi="Calibri" w:cs="Calibri"/>
          <w:lang w:val="en-US"/>
        </w:rPr>
      </w:pPr>
      <w:r w:rsidRPr="007638DF">
        <w:rPr>
          <w:rFonts w:ascii="Calibri" w:hAnsi="Calibri" w:cs="Calibri"/>
          <w:lang w:val="en-US"/>
        </w:rPr>
        <w:sym w:font="Wingdings" w:char="F0E0"/>
      </w:r>
      <w:r>
        <w:rPr>
          <w:rFonts w:ascii="Calibri" w:hAnsi="Calibri" w:cs="Calibri"/>
          <w:lang w:val="en-US"/>
        </w:rPr>
        <w:t xml:space="preserve"> </w:t>
      </w:r>
      <w:r w:rsidR="00CC7D63" w:rsidRPr="007638DF">
        <w:rPr>
          <w:rFonts w:ascii="Calibri" w:hAnsi="Calibri" w:cs="Calibri"/>
          <w:i/>
          <w:iCs/>
          <w:lang w:val="en-US"/>
        </w:rPr>
        <w:t>linkage rules</w:t>
      </w:r>
      <w:r>
        <w:rPr>
          <w:rFonts w:ascii="Calibri" w:hAnsi="Calibri" w:cs="Calibri"/>
          <w:lang w:val="en-US"/>
        </w:rPr>
        <w:t xml:space="preserve"> define dissimilarity between clusters:</w:t>
      </w:r>
      <w:r w:rsidR="00CC7D63" w:rsidRPr="007638DF">
        <w:rPr>
          <w:rFonts w:ascii="Calibri" w:hAnsi="Calibri" w:cs="Calibri"/>
          <w:lang w:val="en-US"/>
        </w:rPr>
        <w:t xml:space="preserve"> definition of </w:t>
      </w:r>
      <w:r w:rsidR="00CC7D63" w:rsidRPr="00EE1006">
        <w:rPr>
          <w:rFonts w:ascii="Calibri" w:hAnsi="Calibri" w:cs="Calibri"/>
          <w:i/>
          <w:iCs/>
          <w:lang w:val="en-US"/>
        </w:rPr>
        <w:t>distance</w:t>
      </w:r>
      <w:r w:rsidR="00CC7D63" w:rsidRPr="007638DF">
        <w:rPr>
          <w:rFonts w:ascii="Calibri" w:hAnsi="Calibri" w:cs="Calibri"/>
          <w:lang w:val="en-US"/>
        </w:rPr>
        <w:t xml:space="preserve"> between sets</w:t>
      </w:r>
    </w:p>
    <w:p w14:paraId="45BB943A" w14:textId="54A8FB98" w:rsidR="00CC7D63" w:rsidRPr="00E21E1B" w:rsidRDefault="006F1B68" w:rsidP="006F1B68">
      <w:pPr>
        <w:pStyle w:val="Listenabsatz"/>
        <w:numPr>
          <w:ilvl w:val="0"/>
          <w:numId w:val="7"/>
        </w:numPr>
        <w:rPr>
          <w:rFonts w:ascii="Calibri" w:hAnsi="Calibri" w:cs="Calibri"/>
          <w:lang w:val="en-US"/>
        </w:rPr>
      </w:pPr>
      <w:r w:rsidRPr="0013605D">
        <w:rPr>
          <w:rFonts w:ascii="Calibri" w:hAnsi="Calibri" w:cs="Calibri"/>
          <w:noProof/>
        </w:rPr>
        <w:drawing>
          <wp:anchor distT="0" distB="0" distL="114300" distR="114300" simplePos="0" relativeHeight="251661312" behindDoc="0" locked="0" layoutInCell="1" allowOverlap="1" wp14:anchorId="4DCBE7A9" wp14:editId="3F62FCD2">
            <wp:simplePos x="0" y="0"/>
            <wp:positionH relativeFrom="column">
              <wp:posOffset>4148131</wp:posOffset>
            </wp:positionH>
            <wp:positionV relativeFrom="paragraph">
              <wp:posOffset>70485</wp:posOffset>
            </wp:positionV>
            <wp:extent cx="1713230" cy="1993900"/>
            <wp:effectExtent l="0" t="0" r="1270" b="0"/>
            <wp:wrapThrough wrapText="bothSides">
              <wp:wrapPolygon edited="0">
                <wp:start x="0" y="0"/>
                <wp:lineTo x="0" y="21462"/>
                <wp:lineTo x="21456" y="21462"/>
                <wp:lineTo x="21456"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3230" cy="1993900"/>
                    </a:xfrm>
                    <a:prstGeom prst="rect">
                      <a:avLst/>
                    </a:prstGeom>
                  </pic:spPr>
                </pic:pic>
              </a:graphicData>
            </a:graphic>
            <wp14:sizeRelH relativeFrom="page">
              <wp14:pctWidth>0</wp14:pctWidth>
            </wp14:sizeRelH>
            <wp14:sizeRelV relativeFrom="page">
              <wp14:pctHeight>0</wp14:pctHeight>
            </wp14:sizeRelV>
          </wp:anchor>
        </w:drawing>
      </w:r>
      <w:r w:rsidR="00CC7D63" w:rsidRPr="00E21E1B">
        <w:rPr>
          <w:rFonts w:ascii="Calibri" w:hAnsi="Calibri" w:cs="Calibri"/>
          <w:b/>
          <w:bCs/>
          <w:lang w:val="en-US"/>
        </w:rPr>
        <w:t>Complete</w:t>
      </w:r>
      <w:r w:rsidR="00CC7D63" w:rsidRPr="00E21E1B">
        <w:rPr>
          <w:rFonts w:ascii="Calibri" w:hAnsi="Calibri" w:cs="Calibri"/>
          <w:lang w:val="en-US"/>
        </w:rPr>
        <w:t xml:space="preserve">: </w:t>
      </w:r>
      <w:r w:rsidR="004D1797">
        <w:rPr>
          <w:rFonts w:ascii="Calibri" w:hAnsi="Calibri" w:cs="Calibri"/>
          <w:lang w:val="en-US"/>
        </w:rPr>
        <w:t xml:space="preserve">distance </w:t>
      </w:r>
      <w:r w:rsidR="00CC7D63" w:rsidRPr="00E21E1B">
        <w:rPr>
          <w:rFonts w:ascii="Calibri" w:hAnsi="Calibri" w:cs="Calibri"/>
          <w:lang w:val="en-US"/>
        </w:rPr>
        <w:t xml:space="preserve">between sets is made of points furthest </w:t>
      </w:r>
      <w:r w:rsidR="00F8325E" w:rsidRPr="00E21E1B">
        <w:rPr>
          <w:rFonts w:ascii="Calibri" w:hAnsi="Calibri" w:cs="Calibri"/>
          <w:lang w:val="en-US"/>
        </w:rPr>
        <w:t xml:space="preserve">away </w:t>
      </w:r>
      <w:r w:rsidR="00CC7D63" w:rsidRPr="00E21E1B">
        <w:rPr>
          <w:rFonts w:ascii="Calibri" w:hAnsi="Calibri" w:cs="Calibri"/>
          <w:lang w:val="en-US"/>
        </w:rPr>
        <w:t>to each other</w:t>
      </w:r>
    </w:p>
    <w:p w14:paraId="483254AE" w14:textId="670E237E" w:rsidR="00CC7D63" w:rsidRPr="00E21E1B" w:rsidRDefault="00CC7D63" w:rsidP="006F1B68">
      <w:pPr>
        <w:pStyle w:val="Listenabsatz"/>
        <w:numPr>
          <w:ilvl w:val="0"/>
          <w:numId w:val="7"/>
        </w:numPr>
        <w:rPr>
          <w:rFonts w:ascii="Calibri" w:hAnsi="Calibri" w:cs="Calibri"/>
          <w:lang w:val="en-US"/>
        </w:rPr>
      </w:pPr>
      <w:r w:rsidRPr="00E21E1B">
        <w:rPr>
          <w:rFonts w:ascii="Calibri" w:hAnsi="Calibri" w:cs="Calibri"/>
          <w:b/>
          <w:bCs/>
          <w:lang w:val="en-US"/>
        </w:rPr>
        <w:t>Single</w:t>
      </w:r>
      <w:r w:rsidRPr="00E21E1B">
        <w:rPr>
          <w:rFonts w:ascii="Calibri" w:hAnsi="Calibri" w:cs="Calibri"/>
          <w:lang w:val="en-US"/>
        </w:rPr>
        <w:t>: distance between sets is made of points closest to each other</w:t>
      </w:r>
    </w:p>
    <w:p w14:paraId="4DE7685C" w14:textId="7E1E34AA" w:rsidR="00CC7D63" w:rsidRPr="00E21E1B" w:rsidRDefault="00CC7D63" w:rsidP="006F1B68">
      <w:pPr>
        <w:pStyle w:val="Listenabsatz"/>
        <w:numPr>
          <w:ilvl w:val="0"/>
          <w:numId w:val="7"/>
        </w:numPr>
        <w:rPr>
          <w:rFonts w:ascii="Calibri" w:hAnsi="Calibri" w:cs="Calibri"/>
          <w:lang w:val="en-US"/>
        </w:rPr>
      </w:pPr>
      <w:r w:rsidRPr="00E21E1B">
        <w:rPr>
          <w:rFonts w:ascii="Calibri" w:hAnsi="Calibri" w:cs="Calibri"/>
          <w:b/>
          <w:bCs/>
          <w:lang w:val="en-US"/>
        </w:rPr>
        <w:t>Average</w:t>
      </w:r>
      <w:r w:rsidRPr="00E21E1B">
        <w:rPr>
          <w:rFonts w:ascii="Calibri" w:hAnsi="Calibri" w:cs="Calibri"/>
          <w:lang w:val="en-US"/>
        </w:rPr>
        <w:t>:</w:t>
      </w:r>
      <w:r w:rsidR="009A6884" w:rsidRPr="00E21E1B">
        <w:rPr>
          <w:rFonts w:ascii="Calibri" w:hAnsi="Calibri" w:cs="Calibri"/>
          <w:lang w:val="en-US"/>
        </w:rPr>
        <w:t xml:space="preserve"> average distances of all p</w:t>
      </w:r>
      <w:r w:rsidR="008B0BB2" w:rsidRPr="00E21E1B">
        <w:rPr>
          <w:rFonts w:ascii="Calibri" w:hAnsi="Calibri" w:cs="Calibri"/>
          <w:lang w:val="en-US"/>
        </w:rPr>
        <w:t>oints</w:t>
      </w:r>
    </w:p>
    <w:p w14:paraId="419B6066" w14:textId="00CFBE20" w:rsidR="00CC7D63" w:rsidRPr="00E21E1B" w:rsidRDefault="00CC7D63" w:rsidP="006F1B68">
      <w:pPr>
        <w:pStyle w:val="Listenabsatz"/>
        <w:numPr>
          <w:ilvl w:val="0"/>
          <w:numId w:val="7"/>
        </w:numPr>
        <w:rPr>
          <w:rFonts w:ascii="Calibri" w:hAnsi="Calibri" w:cs="Calibri"/>
          <w:lang w:val="en-US"/>
        </w:rPr>
      </w:pPr>
      <w:r w:rsidRPr="00E21E1B">
        <w:rPr>
          <w:rFonts w:ascii="Calibri" w:hAnsi="Calibri" w:cs="Calibri"/>
          <w:b/>
          <w:bCs/>
          <w:lang w:val="en-US"/>
        </w:rPr>
        <w:t>Centroid</w:t>
      </w:r>
      <w:r w:rsidRPr="00E21E1B">
        <w:rPr>
          <w:rFonts w:ascii="Calibri" w:hAnsi="Calibri" w:cs="Calibri"/>
          <w:lang w:val="en-US"/>
        </w:rPr>
        <w:t>:</w:t>
      </w:r>
      <w:r w:rsidR="00AF77C7" w:rsidRPr="00E21E1B">
        <w:rPr>
          <w:rFonts w:ascii="Calibri" w:hAnsi="Calibri" w:cs="Calibri"/>
          <w:lang w:val="en-US"/>
        </w:rPr>
        <w:t xml:space="preserve"> distance between mean of the sets</w:t>
      </w:r>
    </w:p>
    <w:p w14:paraId="00CDEDC5" w14:textId="7B868AAA" w:rsidR="0032367E" w:rsidRPr="00E21E1B" w:rsidRDefault="0032367E" w:rsidP="0032367E">
      <w:pPr>
        <w:rPr>
          <w:rFonts w:ascii="Calibri" w:hAnsi="Calibri" w:cs="Calibri"/>
          <w:lang w:val="en-US"/>
        </w:rPr>
      </w:pPr>
    </w:p>
    <w:p w14:paraId="77274155" w14:textId="41095E99" w:rsidR="0032367E" w:rsidRDefault="0032367E" w:rsidP="0032367E">
      <w:pPr>
        <w:rPr>
          <w:rFonts w:ascii="Calibri" w:hAnsi="Calibri" w:cs="Calibri"/>
          <w:lang w:val="en-US"/>
        </w:rPr>
      </w:pPr>
    </w:p>
    <w:p w14:paraId="7EFB872B" w14:textId="5104DCAC" w:rsidR="00466C61" w:rsidRDefault="00466C61" w:rsidP="0032367E">
      <w:pPr>
        <w:rPr>
          <w:rFonts w:ascii="Calibri" w:hAnsi="Calibri" w:cs="Calibri"/>
          <w:lang w:val="en-US"/>
        </w:rPr>
      </w:pPr>
    </w:p>
    <w:p w14:paraId="75132669" w14:textId="5CB93AB6" w:rsidR="00466C61" w:rsidRDefault="00466C61" w:rsidP="0032367E">
      <w:pPr>
        <w:rPr>
          <w:rFonts w:ascii="Calibri" w:hAnsi="Calibri" w:cs="Calibri"/>
          <w:lang w:val="en-US"/>
        </w:rPr>
      </w:pPr>
    </w:p>
    <w:p w14:paraId="2EFC6287" w14:textId="09A9D96B" w:rsidR="00466C61" w:rsidRPr="00466C61" w:rsidRDefault="00466C61" w:rsidP="0032367E">
      <w:pPr>
        <w:rPr>
          <w:rFonts w:ascii="Calibri" w:hAnsi="Calibri" w:cs="Calibri"/>
          <w:lang w:val="en-US"/>
        </w:rPr>
      </w:pPr>
    </w:p>
    <w:p w14:paraId="38023E82" w14:textId="4C304D36" w:rsidR="00D253ED" w:rsidRPr="00E0416C" w:rsidRDefault="00D253ED" w:rsidP="0032367E">
      <w:pPr>
        <w:rPr>
          <w:rFonts w:ascii="Calibri" w:hAnsi="Calibri" w:cs="Calibri"/>
          <w:u w:val="single"/>
          <w:lang w:val="en-US"/>
        </w:rPr>
      </w:pPr>
      <w:r w:rsidRPr="00E0416C">
        <w:rPr>
          <w:rFonts w:ascii="Calibri" w:hAnsi="Calibri" w:cs="Calibri"/>
          <w:u w:val="single"/>
          <w:lang w:val="en-US"/>
        </w:rPr>
        <w:t>Hierarchical clustering in R</w:t>
      </w:r>
    </w:p>
    <w:p w14:paraId="666A0F4F" w14:textId="13080E26" w:rsidR="008E49BF" w:rsidRPr="00BA1B7F" w:rsidRDefault="008E49BF" w:rsidP="008E49BF">
      <w:pPr>
        <w:pStyle w:val="HTMLVorformatiert"/>
        <w:shd w:val="clear" w:color="auto" w:fill="F7F7F7"/>
        <w:rPr>
          <w:rStyle w:val="HTMLCode"/>
          <w:rFonts w:ascii="Consolas" w:hAnsi="Consolas" w:cs="Consolas"/>
          <w:color w:val="333333"/>
          <w:spacing w:val="3"/>
          <w:bdr w:val="none" w:sz="0" w:space="0" w:color="auto" w:frame="1"/>
          <w:lang w:val="en-US"/>
        </w:rPr>
      </w:pPr>
      <w:r w:rsidRPr="00BA1B7F">
        <w:rPr>
          <w:rStyle w:val="HTMLCode"/>
          <w:rFonts w:ascii="Consolas" w:hAnsi="Consolas" w:cs="Consolas"/>
          <w:color w:val="333333"/>
          <w:spacing w:val="3"/>
          <w:bdr w:val="none" w:sz="0" w:space="0" w:color="auto" w:frame="1"/>
          <w:lang w:val="en-US"/>
        </w:rPr>
        <w:t>d &lt;-</w:t>
      </w:r>
      <w:r w:rsidRPr="00BA1B7F">
        <w:rPr>
          <w:rStyle w:val="st"/>
          <w:rFonts w:ascii="Consolas" w:hAnsi="Consolas" w:cs="Consolas"/>
          <w:color w:val="4070A0"/>
          <w:spacing w:val="3"/>
          <w:bdr w:val="none" w:sz="0" w:space="0" w:color="auto" w:frame="1"/>
          <w:lang w:val="en-US"/>
        </w:rPr>
        <w:t xml:space="preserve"> </w:t>
      </w:r>
      <w:proofErr w:type="spellStart"/>
      <w:r w:rsidRPr="00BA1B7F">
        <w:rPr>
          <w:rStyle w:val="kw"/>
          <w:rFonts w:ascii="Consolas" w:eastAsiaTheme="majorEastAsia" w:hAnsi="Consolas" w:cs="Consolas"/>
          <w:b/>
          <w:bCs/>
          <w:color w:val="007020"/>
          <w:spacing w:val="3"/>
          <w:highlight w:val="cyan"/>
          <w:bdr w:val="none" w:sz="0" w:space="0" w:color="auto" w:frame="1"/>
          <w:lang w:val="en-US"/>
        </w:rPr>
        <w:t>dist</w:t>
      </w:r>
      <w:proofErr w:type="spellEnd"/>
      <w:r w:rsidRPr="00BA1B7F">
        <w:rPr>
          <w:rStyle w:val="HTMLCode"/>
          <w:rFonts w:ascii="Consolas" w:hAnsi="Consolas" w:cs="Consolas"/>
          <w:color w:val="333333"/>
          <w:spacing w:val="3"/>
          <w:highlight w:val="cyan"/>
          <w:bdr w:val="none" w:sz="0" w:space="0" w:color="auto" w:frame="1"/>
          <w:lang w:val="en-US"/>
        </w:rPr>
        <w:t>(X)</w:t>
      </w:r>
      <w:r w:rsidRPr="00BA1B7F">
        <w:rPr>
          <w:rStyle w:val="HTMLCode"/>
          <w:rFonts w:ascii="Consolas" w:hAnsi="Consolas" w:cs="Consolas"/>
          <w:color w:val="333333"/>
          <w:spacing w:val="3"/>
          <w:bdr w:val="none" w:sz="0" w:space="0" w:color="auto" w:frame="1"/>
          <w:lang w:val="en-US"/>
        </w:rPr>
        <w:t xml:space="preserve"> </w:t>
      </w:r>
      <w:r w:rsidRPr="00BA1B7F">
        <w:rPr>
          <w:rStyle w:val="co"/>
          <w:rFonts w:ascii="Consolas" w:hAnsi="Consolas" w:cs="Consolas"/>
          <w:i/>
          <w:iCs/>
          <w:color w:val="60A0B0"/>
          <w:spacing w:val="3"/>
          <w:bdr w:val="none" w:sz="0" w:space="0" w:color="auto" w:frame="1"/>
          <w:lang w:val="en-US"/>
        </w:rPr>
        <w:t># compute distance matrix with default (Euclidean)</w:t>
      </w:r>
    </w:p>
    <w:p w14:paraId="6695E4AE" w14:textId="55405731" w:rsidR="008E49BF" w:rsidRPr="007E1D89" w:rsidRDefault="008E49BF" w:rsidP="007E1D89">
      <w:pPr>
        <w:pStyle w:val="HTMLVorformatiert"/>
        <w:shd w:val="clear" w:color="auto" w:fill="F7F7F7"/>
        <w:rPr>
          <w:rFonts w:ascii="Consolas" w:hAnsi="Consolas" w:cs="Consolas"/>
          <w:color w:val="333333"/>
          <w:spacing w:val="3"/>
          <w:sz w:val="24"/>
          <w:szCs w:val="24"/>
          <w:lang w:val="en-US"/>
        </w:rPr>
      </w:pPr>
      <w:proofErr w:type="spellStart"/>
      <w:r w:rsidRPr="00BA1B7F">
        <w:rPr>
          <w:rStyle w:val="HTMLCode"/>
          <w:rFonts w:ascii="Consolas" w:hAnsi="Consolas" w:cs="Consolas"/>
          <w:color w:val="333333"/>
          <w:spacing w:val="3"/>
          <w:bdr w:val="none" w:sz="0" w:space="0" w:color="auto" w:frame="1"/>
          <w:lang w:val="en-US"/>
        </w:rPr>
        <w:t>hc</w:t>
      </w:r>
      <w:proofErr w:type="spellEnd"/>
      <w:r w:rsidRPr="00BA1B7F">
        <w:rPr>
          <w:rStyle w:val="HTMLCode"/>
          <w:rFonts w:ascii="Consolas" w:hAnsi="Consolas" w:cs="Consolas"/>
          <w:color w:val="333333"/>
          <w:spacing w:val="3"/>
          <w:bdr w:val="none" w:sz="0" w:space="0" w:color="auto" w:frame="1"/>
          <w:lang w:val="en-US"/>
        </w:rPr>
        <w:t xml:space="preserve"> &lt;-</w:t>
      </w:r>
      <w:r w:rsidRPr="00BA1B7F">
        <w:rPr>
          <w:rStyle w:val="st"/>
          <w:rFonts w:ascii="Consolas" w:hAnsi="Consolas" w:cs="Consolas"/>
          <w:color w:val="4070A0"/>
          <w:spacing w:val="3"/>
          <w:bdr w:val="none" w:sz="0" w:space="0" w:color="auto" w:frame="1"/>
          <w:lang w:val="en-US"/>
        </w:rPr>
        <w:t xml:space="preserve"> </w:t>
      </w:r>
      <w:proofErr w:type="spellStart"/>
      <w:r w:rsidRPr="00BA1B7F">
        <w:rPr>
          <w:rStyle w:val="kw"/>
          <w:rFonts w:ascii="Consolas" w:eastAsiaTheme="majorEastAsia" w:hAnsi="Consolas" w:cs="Consolas"/>
          <w:b/>
          <w:bCs/>
          <w:color w:val="007020"/>
          <w:spacing w:val="3"/>
          <w:highlight w:val="cyan"/>
          <w:bdr w:val="none" w:sz="0" w:space="0" w:color="auto" w:frame="1"/>
          <w:lang w:val="en-US"/>
        </w:rPr>
        <w:t>hclust</w:t>
      </w:r>
      <w:proofErr w:type="spellEnd"/>
      <w:r w:rsidRPr="00BA1B7F">
        <w:rPr>
          <w:rStyle w:val="HTMLCode"/>
          <w:rFonts w:ascii="Consolas" w:hAnsi="Consolas" w:cs="Consolas"/>
          <w:color w:val="333333"/>
          <w:spacing w:val="3"/>
          <w:highlight w:val="cyan"/>
          <w:bdr w:val="none" w:sz="0" w:space="0" w:color="auto" w:frame="1"/>
          <w:lang w:val="en-US"/>
        </w:rPr>
        <w:t>(d)</w:t>
      </w:r>
      <w:r w:rsidRPr="00BA1B7F">
        <w:rPr>
          <w:rStyle w:val="HTMLCode"/>
          <w:rFonts w:ascii="Consolas" w:hAnsi="Consolas" w:cs="Consolas"/>
          <w:color w:val="333333"/>
          <w:spacing w:val="3"/>
          <w:bdr w:val="none" w:sz="0" w:space="0" w:color="auto" w:frame="1"/>
          <w:lang w:val="en-US"/>
        </w:rPr>
        <w:t xml:space="preserve"> </w:t>
      </w:r>
      <w:r w:rsidRPr="00BA1B7F">
        <w:rPr>
          <w:rStyle w:val="co"/>
          <w:rFonts w:ascii="Consolas" w:hAnsi="Consolas" w:cs="Consolas"/>
          <w:i/>
          <w:iCs/>
          <w:color w:val="60A0B0"/>
          <w:spacing w:val="3"/>
          <w:bdr w:val="none" w:sz="0" w:space="0" w:color="auto" w:frame="1"/>
          <w:lang w:val="en-US"/>
        </w:rPr>
        <w:t># apply hierarchical clustering with default (complete linkage rule)</w:t>
      </w:r>
    </w:p>
    <w:p w14:paraId="5468D43E" w14:textId="43BC1945" w:rsidR="00B9714F" w:rsidRPr="00B9714F" w:rsidRDefault="00B9714F" w:rsidP="007E1D89">
      <w:pPr>
        <w:pStyle w:val="HTMLVorformatiert"/>
        <w:shd w:val="clear" w:color="auto" w:fill="F7F7F7"/>
        <w:rPr>
          <w:rFonts w:ascii="Consolas" w:hAnsi="Consolas" w:cs="Consolas"/>
          <w:color w:val="333333"/>
          <w:spacing w:val="3"/>
          <w:sz w:val="24"/>
          <w:szCs w:val="24"/>
          <w:lang w:val="en-US"/>
        </w:rPr>
      </w:pPr>
      <w:proofErr w:type="gramStart"/>
      <w:r w:rsidRPr="00AC2292">
        <w:rPr>
          <w:rStyle w:val="kw"/>
          <w:rFonts w:ascii="Consolas" w:hAnsi="Consolas" w:cs="Consolas"/>
          <w:b/>
          <w:bCs/>
          <w:color w:val="007020"/>
          <w:spacing w:val="3"/>
          <w:highlight w:val="cyan"/>
          <w:bdr w:val="none" w:sz="0" w:space="0" w:color="auto" w:frame="1"/>
          <w:lang w:val="en-US"/>
        </w:rPr>
        <w:t>plot</w:t>
      </w:r>
      <w:r w:rsidRPr="00AC2292">
        <w:rPr>
          <w:rStyle w:val="HTMLCode"/>
          <w:rFonts w:ascii="Consolas" w:hAnsi="Consolas" w:cs="Consolas"/>
          <w:color w:val="333333"/>
          <w:spacing w:val="3"/>
          <w:highlight w:val="cyan"/>
          <w:bdr w:val="none" w:sz="0" w:space="0" w:color="auto" w:frame="1"/>
          <w:lang w:val="en-US"/>
        </w:rPr>
        <w:t>(</w:t>
      </w:r>
      <w:proofErr w:type="spellStart"/>
      <w:proofErr w:type="gramEnd"/>
      <w:r w:rsidRPr="00AC2292">
        <w:rPr>
          <w:rStyle w:val="HTMLCode"/>
          <w:rFonts w:ascii="Consolas" w:hAnsi="Consolas" w:cs="Consolas"/>
          <w:color w:val="333333"/>
          <w:spacing w:val="3"/>
          <w:highlight w:val="cyan"/>
          <w:bdr w:val="none" w:sz="0" w:space="0" w:color="auto" w:frame="1"/>
          <w:lang w:val="en-US"/>
        </w:rPr>
        <w:t>hc</w:t>
      </w:r>
      <w:proofErr w:type="spellEnd"/>
      <w:r w:rsidRPr="00AC2292">
        <w:rPr>
          <w:rStyle w:val="HTMLCode"/>
          <w:rFonts w:ascii="Consolas" w:hAnsi="Consolas" w:cs="Consolas"/>
          <w:color w:val="333333"/>
          <w:spacing w:val="3"/>
          <w:highlight w:val="cyan"/>
          <w:bdr w:val="none" w:sz="0" w:space="0" w:color="auto" w:frame="1"/>
          <w:lang w:val="en-US"/>
        </w:rPr>
        <w:t xml:space="preserve">, </w:t>
      </w:r>
      <w:r w:rsidRPr="00AC2292">
        <w:rPr>
          <w:rStyle w:val="dt"/>
          <w:rFonts w:ascii="Consolas" w:eastAsiaTheme="majorEastAsia" w:hAnsi="Consolas" w:cs="Consolas"/>
          <w:color w:val="902000"/>
          <w:spacing w:val="3"/>
          <w:highlight w:val="cyan"/>
          <w:bdr w:val="none" w:sz="0" w:space="0" w:color="auto" w:frame="1"/>
          <w:lang w:val="en-US"/>
        </w:rPr>
        <w:t>hang=</w:t>
      </w:r>
      <w:r w:rsidRPr="00AC2292">
        <w:rPr>
          <w:rStyle w:val="op"/>
          <w:rFonts w:ascii="Consolas" w:hAnsi="Consolas" w:cs="Consolas"/>
          <w:color w:val="666666"/>
          <w:spacing w:val="3"/>
          <w:highlight w:val="cyan"/>
          <w:bdr w:val="none" w:sz="0" w:space="0" w:color="auto" w:frame="1"/>
          <w:lang w:val="en-US"/>
        </w:rPr>
        <w:t>-</w:t>
      </w:r>
      <w:r w:rsidRPr="00AC2292">
        <w:rPr>
          <w:rStyle w:val="dv"/>
          <w:rFonts w:ascii="Consolas" w:hAnsi="Consolas" w:cs="Consolas"/>
          <w:color w:val="40A070"/>
          <w:spacing w:val="3"/>
          <w:highlight w:val="cyan"/>
          <w:bdr w:val="none" w:sz="0" w:space="0" w:color="auto" w:frame="1"/>
          <w:lang w:val="en-US"/>
        </w:rPr>
        <w:t>1</w:t>
      </w:r>
      <w:r w:rsidRPr="00AC2292">
        <w:rPr>
          <w:rStyle w:val="HTMLCode"/>
          <w:rFonts w:ascii="Consolas" w:hAnsi="Consolas" w:cs="Consolas"/>
          <w:color w:val="333333"/>
          <w:spacing w:val="3"/>
          <w:highlight w:val="cyan"/>
          <w:bdr w:val="none" w:sz="0" w:space="0" w:color="auto" w:frame="1"/>
          <w:lang w:val="en-US"/>
        </w:rPr>
        <w:t>)</w:t>
      </w:r>
      <w:r w:rsidRPr="00B9714F">
        <w:rPr>
          <w:rStyle w:val="HTMLCode"/>
          <w:rFonts w:ascii="Consolas" w:hAnsi="Consolas" w:cs="Consolas"/>
          <w:color w:val="333333"/>
          <w:spacing w:val="3"/>
          <w:bdr w:val="none" w:sz="0" w:space="0" w:color="auto" w:frame="1"/>
          <w:lang w:val="en-US"/>
        </w:rPr>
        <w:t xml:space="preserve"> </w:t>
      </w:r>
      <w:r w:rsidRPr="00B9714F">
        <w:rPr>
          <w:rStyle w:val="co"/>
          <w:rFonts w:ascii="Consolas" w:hAnsi="Consolas" w:cs="Consolas"/>
          <w:i/>
          <w:iCs/>
          <w:color w:val="60A0B0"/>
          <w:spacing w:val="3"/>
          <w:bdr w:val="none" w:sz="0" w:space="0" w:color="auto" w:frame="1"/>
          <w:lang w:val="en-US"/>
        </w:rPr>
        <w:t># hang=-1 align observation labels at the bottom of the dendrogram</w:t>
      </w:r>
    </w:p>
    <w:p w14:paraId="102665EF" w14:textId="423906D5" w:rsidR="007E1D89" w:rsidRDefault="007E1D89" w:rsidP="007E1D89">
      <w:pPr>
        <w:pStyle w:val="Listenabsatz"/>
        <w:numPr>
          <w:ilvl w:val="0"/>
          <w:numId w:val="7"/>
        </w:numPr>
        <w:rPr>
          <w:rFonts w:ascii="Calibri" w:hAnsi="Calibri" w:cs="Calibri"/>
          <w:lang w:val="en-US"/>
        </w:rPr>
      </w:pPr>
      <w:r w:rsidRPr="00E21E1B">
        <w:rPr>
          <w:rFonts w:ascii="Calibri" w:hAnsi="Calibri" w:cs="Calibri"/>
          <w:lang w:val="en-US"/>
        </w:rPr>
        <w:t xml:space="preserve">The height in the dendrogram at which two clusters are merged </w:t>
      </w:r>
      <w:r>
        <w:rPr>
          <w:rFonts w:ascii="Calibri" w:hAnsi="Calibri" w:cs="Calibri"/>
          <w:lang w:val="en-US"/>
        </w:rPr>
        <w:t>=</w:t>
      </w:r>
      <w:r w:rsidRPr="00E21E1B">
        <w:rPr>
          <w:rFonts w:ascii="Calibri" w:hAnsi="Calibri" w:cs="Calibri"/>
          <w:lang w:val="en-US"/>
        </w:rPr>
        <w:t xml:space="preserve"> distance between those two clusters</w:t>
      </w:r>
    </w:p>
    <w:p w14:paraId="5A8BC77B" w14:textId="1F6B9A9D" w:rsidR="007E1D89" w:rsidRDefault="007E1D89" w:rsidP="00B9714F">
      <w:pPr>
        <w:rPr>
          <w:rFonts w:ascii="Calibri" w:hAnsi="Calibri" w:cs="Calibri"/>
          <w:lang w:val="en-US"/>
        </w:rPr>
      </w:pPr>
    </w:p>
    <w:p w14:paraId="613C3AC9" w14:textId="0EF04BE8" w:rsidR="007E1D89" w:rsidRPr="007E1D89" w:rsidRDefault="007E1D89" w:rsidP="00B9714F">
      <w:pPr>
        <w:rPr>
          <w:rFonts w:ascii="Calibri" w:hAnsi="Calibri" w:cs="Calibri"/>
          <w:b/>
          <w:bCs/>
          <w:lang w:val="en-US"/>
        </w:rPr>
      </w:pPr>
      <w:r w:rsidRPr="007E1D89">
        <w:rPr>
          <w:rFonts w:ascii="Calibri" w:hAnsi="Calibri" w:cs="Calibri"/>
          <w:b/>
          <w:bCs/>
          <w:lang w:val="en-US"/>
        </w:rPr>
        <w:t>Pretty Heatmaps including hierarchical clustering</w:t>
      </w:r>
    </w:p>
    <w:p w14:paraId="387C5835" w14:textId="12F03A56" w:rsidR="007E1D89" w:rsidRPr="007E1D89" w:rsidRDefault="007E1D89" w:rsidP="007E1D89">
      <w:pPr>
        <w:pStyle w:val="HTMLVorformatiert"/>
        <w:shd w:val="clear" w:color="auto" w:fill="F7F7F7"/>
        <w:rPr>
          <w:rFonts w:ascii="Consolas" w:hAnsi="Consolas" w:cs="Consolas"/>
          <w:color w:val="333333"/>
          <w:spacing w:val="3"/>
          <w:sz w:val="24"/>
          <w:szCs w:val="24"/>
          <w:lang w:val="en-US"/>
        </w:rPr>
      </w:pPr>
      <w:proofErr w:type="spellStart"/>
      <w:proofErr w:type="gramStart"/>
      <w:r w:rsidRPr="007E1D89">
        <w:rPr>
          <w:rStyle w:val="kw"/>
          <w:rFonts w:ascii="Consolas" w:hAnsi="Consolas" w:cs="Consolas"/>
          <w:b/>
          <w:bCs/>
          <w:color w:val="007020"/>
          <w:spacing w:val="3"/>
          <w:bdr w:val="none" w:sz="0" w:space="0" w:color="auto" w:frame="1"/>
          <w:lang w:val="en-US"/>
        </w:rPr>
        <w:t>pheatmap</w:t>
      </w:r>
      <w:proofErr w:type="spellEnd"/>
      <w:r w:rsidRPr="007E1D89">
        <w:rPr>
          <w:rStyle w:val="HTMLCode"/>
          <w:rFonts w:ascii="Consolas" w:hAnsi="Consolas" w:cs="Consolas"/>
          <w:color w:val="333333"/>
          <w:spacing w:val="3"/>
          <w:bdr w:val="none" w:sz="0" w:space="0" w:color="auto" w:frame="1"/>
          <w:lang w:val="en-US"/>
        </w:rPr>
        <w:t>(</w:t>
      </w:r>
      <w:proofErr w:type="gramEnd"/>
      <w:r w:rsidRPr="007E1D89">
        <w:rPr>
          <w:rStyle w:val="HTMLCode"/>
          <w:rFonts w:ascii="Consolas" w:hAnsi="Consolas" w:cs="Consolas"/>
          <w:color w:val="333333"/>
          <w:spacing w:val="3"/>
          <w:bdr w:val="none" w:sz="0" w:space="0" w:color="auto" w:frame="1"/>
          <w:lang w:val="en-US"/>
        </w:rPr>
        <w:t xml:space="preserve">X, </w:t>
      </w:r>
      <w:proofErr w:type="spellStart"/>
      <w:r w:rsidRPr="007E1D89">
        <w:rPr>
          <w:rStyle w:val="dt"/>
          <w:rFonts w:ascii="Consolas" w:eastAsiaTheme="majorEastAsia" w:hAnsi="Consolas" w:cs="Consolas"/>
          <w:color w:val="902000"/>
          <w:spacing w:val="3"/>
          <w:highlight w:val="cyan"/>
          <w:bdr w:val="none" w:sz="0" w:space="0" w:color="auto" w:frame="1"/>
          <w:lang w:val="en-US"/>
        </w:rPr>
        <w:t>cluster_rows</w:t>
      </w:r>
      <w:proofErr w:type="spellEnd"/>
      <w:r w:rsidRPr="007E1D89">
        <w:rPr>
          <w:rStyle w:val="dt"/>
          <w:rFonts w:ascii="Consolas" w:eastAsiaTheme="majorEastAsia" w:hAnsi="Consolas" w:cs="Consolas"/>
          <w:color w:val="902000"/>
          <w:spacing w:val="3"/>
          <w:highlight w:val="cyan"/>
          <w:bdr w:val="none" w:sz="0" w:space="0" w:color="auto" w:frame="1"/>
          <w:lang w:val="en-US"/>
        </w:rPr>
        <w:t>=</w:t>
      </w:r>
      <w:r w:rsidRPr="00595B93">
        <w:rPr>
          <w:rStyle w:val="ot"/>
          <w:rFonts w:ascii="Consolas" w:hAnsi="Consolas" w:cs="Consolas"/>
          <w:b/>
          <w:bCs/>
          <w:color w:val="007020"/>
          <w:spacing w:val="3"/>
          <w:highlight w:val="cyan"/>
          <w:bdr w:val="none" w:sz="0" w:space="0" w:color="auto" w:frame="1"/>
          <w:lang w:val="en-US"/>
        </w:rPr>
        <w:t>TRUE</w:t>
      </w:r>
      <w:r w:rsidRPr="007E1D89">
        <w:rPr>
          <w:rStyle w:val="HTMLCode"/>
          <w:rFonts w:ascii="Consolas" w:hAnsi="Consolas" w:cs="Consolas"/>
          <w:color w:val="333333"/>
          <w:spacing w:val="3"/>
          <w:bdr w:val="none" w:sz="0" w:space="0" w:color="auto" w:frame="1"/>
          <w:lang w:val="en-US"/>
        </w:rPr>
        <w:t xml:space="preserve">, </w:t>
      </w:r>
      <w:proofErr w:type="spellStart"/>
      <w:r w:rsidRPr="007E1D89">
        <w:rPr>
          <w:rStyle w:val="dt"/>
          <w:rFonts w:ascii="Consolas" w:eastAsiaTheme="majorEastAsia" w:hAnsi="Consolas" w:cs="Consolas"/>
          <w:color w:val="902000"/>
          <w:spacing w:val="3"/>
          <w:bdr w:val="none" w:sz="0" w:space="0" w:color="auto" w:frame="1"/>
          <w:lang w:val="en-US"/>
        </w:rPr>
        <w:t>cluster_cols</w:t>
      </w:r>
      <w:proofErr w:type="spellEnd"/>
      <w:r w:rsidRPr="007E1D89">
        <w:rPr>
          <w:rStyle w:val="dt"/>
          <w:rFonts w:ascii="Consolas" w:eastAsiaTheme="majorEastAsia" w:hAnsi="Consolas" w:cs="Consolas"/>
          <w:color w:val="902000"/>
          <w:spacing w:val="3"/>
          <w:bdr w:val="none" w:sz="0" w:space="0" w:color="auto" w:frame="1"/>
          <w:lang w:val="en-US"/>
        </w:rPr>
        <w:t>=</w:t>
      </w:r>
      <w:r w:rsidRPr="007E1D89">
        <w:rPr>
          <w:rStyle w:val="ot"/>
          <w:rFonts w:ascii="Consolas" w:hAnsi="Consolas" w:cs="Consolas"/>
          <w:color w:val="007020"/>
          <w:spacing w:val="3"/>
          <w:bdr w:val="none" w:sz="0" w:space="0" w:color="auto" w:frame="1"/>
          <w:lang w:val="en-US"/>
        </w:rPr>
        <w:t>FALSE</w:t>
      </w:r>
      <w:r w:rsidRPr="007E1D89">
        <w:rPr>
          <w:rStyle w:val="HTMLCode"/>
          <w:rFonts w:ascii="Consolas" w:hAnsi="Consolas" w:cs="Consolas"/>
          <w:color w:val="333333"/>
          <w:spacing w:val="3"/>
          <w:bdr w:val="none" w:sz="0" w:space="0" w:color="auto" w:frame="1"/>
          <w:lang w:val="en-US"/>
        </w:rPr>
        <w:t xml:space="preserve">, </w:t>
      </w:r>
      <w:r w:rsidRPr="007E1D89">
        <w:rPr>
          <w:rStyle w:val="dt"/>
          <w:rFonts w:ascii="Consolas" w:eastAsiaTheme="majorEastAsia" w:hAnsi="Consolas" w:cs="Consolas"/>
          <w:color w:val="902000"/>
          <w:spacing w:val="3"/>
          <w:bdr w:val="none" w:sz="0" w:space="0" w:color="auto" w:frame="1"/>
          <w:lang w:val="en-US"/>
        </w:rPr>
        <w:t>scale=</w:t>
      </w:r>
      <w:r w:rsidRPr="007E1D89">
        <w:rPr>
          <w:rStyle w:val="st"/>
          <w:rFonts w:ascii="Consolas" w:hAnsi="Consolas" w:cs="Consolas"/>
          <w:color w:val="4070A0"/>
          <w:spacing w:val="3"/>
          <w:bdr w:val="none" w:sz="0" w:space="0" w:color="auto" w:frame="1"/>
          <w:lang w:val="en-US"/>
        </w:rPr>
        <w:t>'none'</w:t>
      </w:r>
      <w:r w:rsidRPr="007E1D89">
        <w:rPr>
          <w:rStyle w:val="HTMLCode"/>
          <w:rFonts w:ascii="Consolas" w:hAnsi="Consolas" w:cs="Consolas"/>
          <w:color w:val="333333"/>
          <w:spacing w:val="3"/>
          <w:bdr w:val="none" w:sz="0" w:space="0" w:color="auto" w:frame="1"/>
          <w:lang w:val="en-US"/>
        </w:rPr>
        <w:t>)</w:t>
      </w:r>
    </w:p>
    <w:p w14:paraId="787CA288" w14:textId="77777777" w:rsidR="00EB1E86" w:rsidRDefault="00EB1E86" w:rsidP="007E1D89">
      <w:pPr>
        <w:rPr>
          <w:rFonts w:ascii="Calibri" w:hAnsi="Calibri" w:cs="Calibri"/>
          <w:lang w:val="en-US"/>
        </w:rPr>
      </w:pPr>
    </w:p>
    <w:p w14:paraId="3275D05E" w14:textId="7C3CE865" w:rsidR="000405D6" w:rsidRDefault="00EB1E86" w:rsidP="007E1D89">
      <w:pPr>
        <w:rPr>
          <w:rFonts w:ascii="Calibri" w:hAnsi="Calibri" w:cs="Calibri"/>
          <w:lang w:val="en-US"/>
        </w:rPr>
      </w:pPr>
      <w:r w:rsidRPr="00EB1E86">
        <w:rPr>
          <w:rFonts w:ascii="Calibri" w:hAnsi="Calibri" w:cs="Calibri"/>
          <w:lang w:val="en-US"/>
        </w:rPr>
        <w:sym w:font="Wingdings" w:char="F0E0"/>
      </w:r>
      <w:r>
        <w:rPr>
          <w:rFonts w:ascii="Calibri" w:hAnsi="Calibri" w:cs="Calibri"/>
          <w:lang w:val="en-US"/>
        </w:rPr>
        <w:t xml:space="preserve"> </w:t>
      </w:r>
      <w:r w:rsidR="00566F72">
        <w:rPr>
          <w:rFonts w:ascii="Calibri" w:hAnsi="Calibri" w:cs="Calibri"/>
          <w:lang w:val="en-US"/>
        </w:rPr>
        <w:t xml:space="preserve">most </w:t>
      </w:r>
      <w:r w:rsidRPr="00E057AD">
        <w:rPr>
          <w:rFonts w:ascii="Calibri" w:hAnsi="Calibri" w:cs="Calibri"/>
          <w:b/>
          <w:bCs/>
          <w:lang w:val="en-US"/>
        </w:rPr>
        <w:t>similar</w:t>
      </w:r>
      <w:r>
        <w:rPr>
          <w:rFonts w:ascii="Calibri" w:hAnsi="Calibri" w:cs="Calibri"/>
          <w:lang w:val="en-US"/>
        </w:rPr>
        <w:t xml:space="preserve"> rows </w:t>
      </w:r>
      <w:r w:rsidRPr="00E057AD">
        <w:rPr>
          <w:rFonts w:ascii="Calibri" w:hAnsi="Calibri" w:cs="Calibri"/>
          <w:b/>
          <w:bCs/>
          <w:lang w:val="en-US"/>
        </w:rPr>
        <w:t>together</w:t>
      </w:r>
      <w:r>
        <w:rPr>
          <w:rFonts w:ascii="Calibri" w:hAnsi="Calibri" w:cs="Calibri"/>
          <w:lang w:val="en-US"/>
        </w:rPr>
        <w:t xml:space="preserve">; </w:t>
      </w:r>
      <w:r w:rsidRPr="00E057AD">
        <w:rPr>
          <w:rFonts w:ascii="Calibri" w:hAnsi="Calibri" w:cs="Calibri"/>
          <w:b/>
          <w:bCs/>
          <w:lang w:val="en-US"/>
        </w:rPr>
        <w:t>outlier</w:t>
      </w:r>
      <w:r>
        <w:rPr>
          <w:rFonts w:ascii="Calibri" w:hAnsi="Calibri" w:cs="Calibri"/>
          <w:lang w:val="en-US"/>
        </w:rPr>
        <w:t xml:space="preserve"> as “furthest” </w:t>
      </w:r>
      <w:r w:rsidRPr="00E057AD">
        <w:rPr>
          <w:rFonts w:ascii="Calibri" w:hAnsi="Calibri" w:cs="Calibri"/>
          <w:b/>
          <w:bCs/>
          <w:lang w:val="en-US"/>
        </w:rPr>
        <w:t>away</w:t>
      </w:r>
    </w:p>
    <w:p w14:paraId="71BB66F4" w14:textId="6E20D0C2" w:rsidR="00CF1AEB" w:rsidRDefault="00595B93" w:rsidP="007E1D89">
      <w:pPr>
        <w:rPr>
          <w:rFonts w:ascii="Calibri" w:hAnsi="Calibri" w:cs="Calibri"/>
          <w:lang w:val="en-US"/>
        </w:rPr>
      </w:pPr>
      <w:r>
        <w:rPr>
          <w:rFonts w:ascii="Calibri" w:hAnsi="Calibri" w:cs="Calibri"/>
          <w:lang w:val="en-US"/>
        </w:rPr>
        <w:t>s</w:t>
      </w:r>
    </w:p>
    <w:p w14:paraId="249CD95A" w14:textId="439D7789" w:rsidR="00463A63" w:rsidRDefault="00CF1AEB" w:rsidP="007E1D89">
      <w:pPr>
        <w:rPr>
          <w:rFonts w:ascii="Calibri" w:hAnsi="Calibri" w:cs="Calibri"/>
          <w:lang w:val="en-US"/>
        </w:rPr>
      </w:pPr>
      <w:r>
        <w:rPr>
          <w:rFonts w:ascii="Calibri" w:hAnsi="Calibri" w:cs="Calibri"/>
          <w:lang w:val="en-US"/>
        </w:rPr>
        <w:t xml:space="preserve">Defining distinct clusters by </w:t>
      </w:r>
      <w:r w:rsidRPr="00CF1AEB">
        <w:rPr>
          <w:rFonts w:ascii="Calibri" w:hAnsi="Calibri" w:cs="Calibri"/>
          <w:b/>
          <w:bCs/>
          <w:lang w:val="en-US"/>
        </w:rPr>
        <w:t>cutting the tree</w:t>
      </w:r>
      <w:r>
        <w:rPr>
          <w:rFonts w:ascii="Calibri" w:hAnsi="Calibri" w:cs="Calibri"/>
          <w:lang w:val="en-US"/>
        </w:rPr>
        <w:t>/</w:t>
      </w:r>
      <w:proofErr w:type="spellStart"/>
      <w:r>
        <w:rPr>
          <w:rFonts w:ascii="Calibri" w:hAnsi="Calibri" w:cs="Calibri"/>
          <w:lang w:val="en-US"/>
        </w:rPr>
        <w:t>dendogram</w:t>
      </w:r>
      <w:proofErr w:type="spellEnd"/>
      <w:r>
        <w:rPr>
          <w:rFonts w:ascii="Calibri" w:hAnsi="Calibri" w:cs="Calibri"/>
          <w:lang w:val="en-US"/>
        </w:rPr>
        <w:t xml:space="preserve"> at a certain height</w:t>
      </w:r>
    </w:p>
    <w:p w14:paraId="43F95935" w14:textId="31291C78" w:rsidR="00CF1AEB" w:rsidRDefault="00463A63" w:rsidP="00463A63">
      <w:pPr>
        <w:pStyle w:val="Listenabsatz"/>
        <w:numPr>
          <w:ilvl w:val="0"/>
          <w:numId w:val="7"/>
        </w:numPr>
        <w:rPr>
          <w:rFonts w:ascii="Calibri" w:hAnsi="Calibri" w:cs="Calibri"/>
          <w:lang w:val="en-US"/>
        </w:rPr>
      </w:pPr>
      <w:r>
        <w:rPr>
          <w:rFonts w:ascii="Calibri" w:hAnsi="Calibri" w:cs="Calibri"/>
          <w:lang w:val="en-US"/>
        </w:rPr>
        <w:t xml:space="preserve">Getting 3 clusters: </w:t>
      </w:r>
      <w:proofErr w:type="spellStart"/>
      <w:r w:rsidRPr="00463A63">
        <w:rPr>
          <w:rFonts w:ascii="Calibri" w:hAnsi="Calibri" w:cs="Calibri"/>
          <w:highlight w:val="cyan"/>
          <w:lang w:val="en-US"/>
        </w:rPr>
        <w:t>c</w:t>
      </w:r>
      <w:r w:rsidR="00D67273">
        <w:rPr>
          <w:rFonts w:ascii="Calibri" w:hAnsi="Calibri" w:cs="Calibri"/>
          <w:highlight w:val="cyan"/>
          <w:lang w:val="en-US"/>
        </w:rPr>
        <w:t>lust_hc</w:t>
      </w:r>
      <w:proofErr w:type="spellEnd"/>
      <w:r w:rsidR="00D67273">
        <w:rPr>
          <w:rFonts w:ascii="Calibri" w:hAnsi="Calibri" w:cs="Calibri"/>
          <w:highlight w:val="cyan"/>
          <w:lang w:val="en-US"/>
        </w:rPr>
        <w:t xml:space="preserve"> &lt;- </w:t>
      </w:r>
      <w:proofErr w:type="spellStart"/>
      <w:proofErr w:type="gramStart"/>
      <w:r w:rsidR="00D67273">
        <w:rPr>
          <w:rFonts w:ascii="Calibri" w:hAnsi="Calibri" w:cs="Calibri"/>
          <w:highlight w:val="cyan"/>
          <w:lang w:val="en-US"/>
        </w:rPr>
        <w:t>c</w:t>
      </w:r>
      <w:r w:rsidRPr="00463A63">
        <w:rPr>
          <w:rFonts w:ascii="Calibri" w:hAnsi="Calibri" w:cs="Calibri"/>
          <w:highlight w:val="cyan"/>
          <w:lang w:val="en-US"/>
        </w:rPr>
        <w:t>utree</w:t>
      </w:r>
      <w:proofErr w:type="spellEnd"/>
      <w:r w:rsidRPr="00463A63">
        <w:rPr>
          <w:rFonts w:ascii="Calibri" w:hAnsi="Calibri" w:cs="Calibri"/>
          <w:highlight w:val="cyan"/>
          <w:lang w:val="en-US"/>
        </w:rPr>
        <w:t>(</w:t>
      </w:r>
      <w:proofErr w:type="spellStart"/>
      <w:proofErr w:type="gramEnd"/>
      <w:r w:rsidRPr="00463A63">
        <w:rPr>
          <w:rFonts w:ascii="Calibri" w:hAnsi="Calibri" w:cs="Calibri"/>
          <w:highlight w:val="cyan"/>
          <w:lang w:val="en-US"/>
        </w:rPr>
        <w:t>hc</w:t>
      </w:r>
      <w:proofErr w:type="spellEnd"/>
      <w:r w:rsidRPr="00463A63">
        <w:rPr>
          <w:rFonts w:ascii="Calibri" w:hAnsi="Calibri" w:cs="Calibri"/>
          <w:highlight w:val="cyan"/>
          <w:lang w:val="en-US"/>
        </w:rPr>
        <w:t>, k=3)</w:t>
      </w:r>
      <w:r w:rsidR="00CF1AEB" w:rsidRPr="00463A63">
        <w:rPr>
          <w:rFonts w:ascii="Calibri" w:hAnsi="Calibri" w:cs="Calibri"/>
          <w:lang w:val="en-US"/>
        </w:rPr>
        <w:t xml:space="preserve"> </w:t>
      </w:r>
    </w:p>
    <w:p w14:paraId="1135E351" w14:textId="45BCA2D6" w:rsidR="003C3C56" w:rsidRDefault="003C3C56" w:rsidP="00463A63">
      <w:pPr>
        <w:pStyle w:val="Listenabsatz"/>
        <w:numPr>
          <w:ilvl w:val="0"/>
          <w:numId w:val="7"/>
        </w:numPr>
        <w:rPr>
          <w:rFonts w:ascii="Calibri" w:hAnsi="Calibri" w:cs="Calibri"/>
          <w:lang w:val="en-US"/>
        </w:rPr>
      </w:pPr>
      <w:r>
        <w:rPr>
          <w:rFonts w:ascii="Calibri" w:hAnsi="Calibri" w:cs="Calibri"/>
          <w:lang w:val="en-US"/>
        </w:rPr>
        <w:t xml:space="preserve">When using a </w:t>
      </w:r>
      <w:proofErr w:type="spellStart"/>
      <w:r>
        <w:rPr>
          <w:rFonts w:ascii="Calibri" w:hAnsi="Calibri" w:cs="Calibri"/>
          <w:lang w:val="en-US"/>
        </w:rPr>
        <w:t>pheatmap</w:t>
      </w:r>
      <w:proofErr w:type="spellEnd"/>
      <w:r>
        <w:rPr>
          <w:rFonts w:ascii="Calibri" w:hAnsi="Calibri" w:cs="Calibri"/>
          <w:lang w:val="en-US"/>
        </w:rPr>
        <w:t xml:space="preserve">: </w:t>
      </w:r>
      <w:proofErr w:type="spellStart"/>
      <w:r w:rsidRPr="00463A63">
        <w:rPr>
          <w:rFonts w:ascii="Calibri" w:hAnsi="Calibri" w:cs="Calibri"/>
          <w:highlight w:val="cyan"/>
          <w:lang w:val="en-US"/>
        </w:rPr>
        <w:t>c</w:t>
      </w:r>
      <w:r>
        <w:rPr>
          <w:rFonts w:ascii="Calibri" w:hAnsi="Calibri" w:cs="Calibri"/>
          <w:highlight w:val="cyan"/>
          <w:lang w:val="en-US"/>
        </w:rPr>
        <w:t>lust_hc</w:t>
      </w:r>
      <w:proofErr w:type="spellEnd"/>
      <w:r>
        <w:rPr>
          <w:rFonts w:ascii="Calibri" w:hAnsi="Calibri" w:cs="Calibri"/>
          <w:highlight w:val="cyan"/>
          <w:lang w:val="en-US"/>
        </w:rPr>
        <w:t xml:space="preserve"> &lt;- </w:t>
      </w:r>
      <w:proofErr w:type="spellStart"/>
      <w:proofErr w:type="gramStart"/>
      <w:r>
        <w:rPr>
          <w:rFonts w:ascii="Calibri" w:hAnsi="Calibri" w:cs="Calibri"/>
          <w:highlight w:val="cyan"/>
          <w:lang w:val="en-US"/>
        </w:rPr>
        <w:t>c</w:t>
      </w:r>
      <w:r w:rsidRPr="00463A63">
        <w:rPr>
          <w:rFonts w:ascii="Calibri" w:hAnsi="Calibri" w:cs="Calibri"/>
          <w:highlight w:val="cyan"/>
          <w:lang w:val="en-US"/>
        </w:rPr>
        <w:t>utree</w:t>
      </w:r>
      <w:proofErr w:type="spellEnd"/>
      <w:r w:rsidRPr="00463A63">
        <w:rPr>
          <w:rFonts w:ascii="Calibri" w:hAnsi="Calibri" w:cs="Calibri"/>
          <w:highlight w:val="cyan"/>
          <w:lang w:val="en-US"/>
        </w:rPr>
        <w:t>(</w:t>
      </w:r>
      <w:proofErr w:type="spellStart"/>
      <w:proofErr w:type="gramEnd"/>
      <w:r>
        <w:rPr>
          <w:rFonts w:ascii="Calibri" w:hAnsi="Calibri" w:cs="Calibri"/>
          <w:highlight w:val="cyan"/>
          <w:lang w:val="en-US"/>
        </w:rPr>
        <w:t>pheatmap$tree_row</w:t>
      </w:r>
      <w:proofErr w:type="spellEnd"/>
      <w:r w:rsidRPr="00463A63">
        <w:rPr>
          <w:rFonts w:ascii="Calibri" w:hAnsi="Calibri" w:cs="Calibri"/>
          <w:highlight w:val="cyan"/>
          <w:lang w:val="en-US"/>
        </w:rPr>
        <w:t>, k=3)</w:t>
      </w:r>
    </w:p>
    <w:p w14:paraId="70BFB77E" w14:textId="4738027B" w:rsidR="00E03EE7" w:rsidRDefault="00E03EE7" w:rsidP="00463A63">
      <w:pPr>
        <w:pStyle w:val="Listenabsatz"/>
        <w:numPr>
          <w:ilvl w:val="0"/>
          <w:numId w:val="7"/>
        </w:numPr>
        <w:rPr>
          <w:rFonts w:ascii="Calibri" w:hAnsi="Calibri" w:cs="Calibri"/>
          <w:lang w:val="en-US"/>
        </w:rPr>
      </w:pPr>
      <w:r>
        <w:rPr>
          <w:rFonts w:ascii="Calibri" w:hAnsi="Calibri" w:cs="Calibri"/>
          <w:lang w:val="en-US"/>
        </w:rPr>
        <w:t xml:space="preserve">Adding results to </w:t>
      </w:r>
      <w:proofErr w:type="spellStart"/>
      <w:r>
        <w:rPr>
          <w:rFonts w:ascii="Calibri" w:hAnsi="Calibri" w:cs="Calibri"/>
          <w:lang w:val="en-US"/>
        </w:rPr>
        <w:t>row.ann</w:t>
      </w:r>
      <w:proofErr w:type="spellEnd"/>
      <w:r>
        <w:rPr>
          <w:rFonts w:ascii="Calibri" w:hAnsi="Calibri" w:cs="Calibri"/>
          <w:lang w:val="en-US"/>
        </w:rPr>
        <w:t xml:space="preserve"> after cutting:</w:t>
      </w:r>
    </w:p>
    <w:p w14:paraId="13D52620" w14:textId="7E3422D6" w:rsidR="00CF1AEB" w:rsidRPr="00E03EE7" w:rsidRDefault="00E03EE7" w:rsidP="007E1D89">
      <w:pPr>
        <w:pStyle w:val="Listenabsatz"/>
        <w:numPr>
          <w:ilvl w:val="1"/>
          <w:numId w:val="7"/>
        </w:numPr>
        <w:shd w:val="clear" w:color="auto" w:fill="F7F7F7"/>
        <w:spacing w:before="100" w:beforeAutospacing="1" w:after="100" w:afterAutospacing="1"/>
        <w:rPr>
          <w:sz w:val="21"/>
          <w:szCs w:val="21"/>
          <w:highlight w:val="cyan"/>
          <w:lang w:val="en-US"/>
        </w:rPr>
      </w:pPr>
      <w:proofErr w:type="spellStart"/>
      <w:proofErr w:type="gramStart"/>
      <w:r w:rsidRPr="00D47EA8">
        <w:rPr>
          <w:sz w:val="21"/>
          <w:szCs w:val="21"/>
          <w:highlight w:val="cyan"/>
          <w:lang w:val="en-US"/>
        </w:rPr>
        <w:t>row.ann</w:t>
      </w:r>
      <w:proofErr w:type="spellEnd"/>
      <w:r w:rsidRPr="00D47EA8">
        <w:rPr>
          <w:sz w:val="21"/>
          <w:szCs w:val="21"/>
          <w:highlight w:val="cyan"/>
          <w:lang w:val="en-US"/>
        </w:rPr>
        <w:t>[</w:t>
      </w:r>
      <w:proofErr w:type="gramEnd"/>
      <w:r w:rsidRPr="00D47EA8">
        <w:rPr>
          <w:sz w:val="21"/>
          <w:szCs w:val="21"/>
          <w:highlight w:val="cyan"/>
          <w:lang w:val="en-US"/>
        </w:rPr>
        <w:t>, complete := factor(complete)]</w:t>
      </w:r>
    </w:p>
    <w:p w14:paraId="509EDEBC" w14:textId="0D0E341F" w:rsidR="005F1C47" w:rsidRDefault="009656C9" w:rsidP="00E47D12">
      <w:pPr>
        <w:rPr>
          <w:rFonts w:ascii="Calibri" w:hAnsi="Calibri" w:cs="Calibri"/>
          <w:b/>
          <w:bCs/>
          <w:lang w:val="en-US"/>
        </w:rPr>
      </w:pPr>
      <w:r>
        <w:rPr>
          <w:rFonts w:ascii="Calibri" w:hAnsi="Calibri" w:cs="Calibri"/>
          <w:b/>
          <w:bCs/>
          <w:lang w:val="en-US"/>
        </w:rPr>
        <w:t>Differences between k-means and HC</w:t>
      </w:r>
    </w:p>
    <w:p w14:paraId="0E754958" w14:textId="2EAD91E0" w:rsidR="005F1C47" w:rsidRPr="005F1C47" w:rsidRDefault="005F1C47" w:rsidP="005F1C47">
      <w:pPr>
        <w:pStyle w:val="Listenabsatz"/>
        <w:numPr>
          <w:ilvl w:val="0"/>
          <w:numId w:val="7"/>
        </w:numPr>
        <w:rPr>
          <w:rFonts w:ascii="Calibri" w:hAnsi="Calibri" w:cs="Calibri"/>
          <w:b/>
          <w:bCs/>
          <w:lang w:val="en-US"/>
        </w:rPr>
      </w:pPr>
      <w:r>
        <w:rPr>
          <w:rFonts w:ascii="Calibri" w:hAnsi="Calibri" w:cs="Calibri"/>
          <w:lang w:val="en-US"/>
        </w:rPr>
        <w:t xml:space="preserve">Time complexity of K-means </w:t>
      </w:r>
      <w:r w:rsidR="0070023C">
        <w:rPr>
          <w:rFonts w:ascii="Calibri" w:hAnsi="Calibri" w:cs="Calibri"/>
          <w:lang w:val="en-US"/>
        </w:rPr>
        <w:t>clustering</w:t>
      </w:r>
      <w:r>
        <w:rPr>
          <w:rFonts w:ascii="Calibri" w:hAnsi="Calibri" w:cs="Calibri"/>
          <w:lang w:val="en-US"/>
        </w:rPr>
        <w:t xml:space="preserve"> is linear, HC is quadratic</w:t>
      </w:r>
    </w:p>
    <w:p w14:paraId="62059593" w14:textId="1A52B05E" w:rsidR="005F1C47" w:rsidRPr="00B935F7" w:rsidRDefault="005F1C47" w:rsidP="005F1C47">
      <w:pPr>
        <w:pStyle w:val="Listenabsatz"/>
        <w:numPr>
          <w:ilvl w:val="0"/>
          <w:numId w:val="7"/>
        </w:numPr>
        <w:rPr>
          <w:rFonts w:ascii="Calibri" w:hAnsi="Calibri" w:cs="Calibri"/>
          <w:lang w:val="en-US"/>
        </w:rPr>
      </w:pPr>
      <w:r w:rsidRPr="00B935F7">
        <w:rPr>
          <w:rFonts w:ascii="Calibri" w:hAnsi="Calibri" w:cs="Calibri"/>
          <w:lang w:val="en-US"/>
        </w:rPr>
        <w:t>K-means: start with random choice of centroids for each cluster</w:t>
      </w:r>
    </w:p>
    <w:p w14:paraId="7144C0D1" w14:textId="7CBD647F" w:rsidR="005F1C47" w:rsidRPr="00B935F7" w:rsidRDefault="005F1C47" w:rsidP="005F1C47">
      <w:pPr>
        <w:pStyle w:val="Listenabsatz"/>
        <w:numPr>
          <w:ilvl w:val="1"/>
          <w:numId w:val="7"/>
        </w:numPr>
        <w:rPr>
          <w:rFonts w:ascii="Calibri" w:hAnsi="Calibri" w:cs="Calibri"/>
          <w:lang w:val="en-US"/>
        </w:rPr>
      </w:pPr>
      <w:r w:rsidRPr="00B935F7">
        <w:rPr>
          <w:rFonts w:ascii="Calibri" w:hAnsi="Calibri" w:cs="Calibri"/>
          <w:lang w:val="en-US"/>
        </w:rPr>
        <w:t>Results produced by k-means depend on initialization</w:t>
      </w:r>
    </w:p>
    <w:p w14:paraId="08C55C7E" w14:textId="3DB851A6" w:rsidR="005F1C47" w:rsidRPr="00B935F7" w:rsidRDefault="005F1C47" w:rsidP="005F1C47">
      <w:pPr>
        <w:pStyle w:val="Listenabsatz"/>
        <w:numPr>
          <w:ilvl w:val="1"/>
          <w:numId w:val="7"/>
        </w:numPr>
        <w:rPr>
          <w:rFonts w:ascii="Calibri" w:hAnsi="Calibri" w:cs="Calibri"/>
          <w:lang w:val="en-US"/>
        </w:rPr>
      </w:pPr>
      <w:r w:rsidRPr="00B935F7">
        <w:rPr>
          <w:rFonts w:ascii="Calibri" w:hAnsi="Calibri" w:cs="Calibri"/>
          <w:lang w:val="en-US"/>
        </w:rPr>
        <w:t>HC outputs reproducible results</w:t>
      </w:r>
    </w:p>
    <w:p w14:paraId="63211F46" w14:textId="405ADBAE" w:rsidR="005F1C47" w:rsidRPr="00B935F7" w:rsidRDefault="005F1C47" w:rsidP="005F1C47">
      <w:pPr>
        <w:pStyle w:val="Listenabsatz"/>
        <w:numPr>
          <w:ilvl w:val="0"/>
          <w:numId w:val="7"/>
        </w:numPr>
        <w:rPr>
          <w:rFonts w:ascii="Calibri" w:hAnsi="Calibri" w:cs="Calibri"/>
          <w:lang w:val="en-US"/>
        </w:rPr>
      </w:pPr>
      <w:r w:rsidRPr="00B935F7">
        <w:rPr>
          <w:rFonts w:ascii="Calibri" w:hAnsi="Calibri" w:cs="Calibri"/>
          <w:lang w:val="en-US"/>
        </w:rPr>
        <w:t>K-</w:t>
      </w:r>
      <w:proofErr w:type="gramStart"/>
      <w:r w:rsidRPr="00B935F7">
        <w:rPr>
          <w:rFonts w:ascii="Calibri" w:hAnsi="Calibri" w:cs="Calibri"/>
          <w:lang w:val="en-US"/>
        </w:rPr>
        <w:t>Means:</w:t>
      </w:r>
      <w:proofErr w:type="gramEnd"/>
      <w:r w:rsidRPr="00B935F7">
        <w:rPr>
          <w:rFonts w:ascii="Calibri" w:hAnsi="Calibri" w:cs="Calibri"/>
          <w:lang w:val="en-US"/>
        </w:rPr>
        <w:t xml:space="preserve"> requires number of clusters a priori</w:t>
      </w:r>
    </w:p>
    <w:p w14:paraId="78AA789A" w14:textId="35FD210A" w:rsidR="005F1C47" w:rsidRPr="00B935F7" w:rsidRDefault="005F1C47" w:rsidP="005F1C47">
      <w:pPr>
        <w:pStyle w:val="Listenabsatz"/>
        <w:numPr>
          <w:ilvl w:val="1"/>
          <w:numId w:val="7"/>
        </w:numPr>
        <w:rPr>
          <w:rFonts w:ascii="Calibri" w:hAnsi="Calibri" w:cs="Calibri"/>
          <w:lang w:val="en-US"/>
        </w:rPr>
      </w:pPr>
      <w:r w:rsidRPr="00B935F7">
        <w:rPr>
          <w:rFonts w:ascii="Calibri" w:hAnsi="Calibri" w:cs="Calibri"/>
          <w:lang w:val="en-US"/>
        </w:rPr>
        <w:t xml:space="preserve">HC: number of clusters we find appropriate can be found </w:t>
      </w:r>
      <w:proofErr w:type="gramStart"/>
      <w:r w:rsidRPr="00B935F7">
        <w:rPr>
          <w:rFonts w:ascii="Calibri" w:hAnsi="Calibri" w:cs="Calibri"/>
          <w:lang w:val="en-US"/>
        </w:rPr>
        <w:t>a posteriori</w:t>
      </w:r>
      <w:proofErr w:type="gramEnd"/>
      <w:r w:rsidRPr="00B935F7">
        <w:rPr>
          <w:rFonts w:ascii="Calibri" w:hAnsi="Calibri" w:cs="Calibri"/>
          <w:lang w:val="en-US"/>
        </w:rPr>
        <w:t xml:space="preserve"> by interpreting the dendrogram</w:t>
      </w:r>
    </w:p>
    <w:p w14:paraId="5D9B33C8" w14:textId="79102F12" w:rsidR="00653763" w:rsidRDefault="00447FAA" w:rsidP="00447FAA">
      <w:pPr>
        <w:rPr>
          <w:rFonts w:ascii="Calibri" w:hAnsi="Calibri" w:cs="Calibri"/>
          <w:lang w:val="en-US"/>
        </w:rPr>
      </w:pPr>
      <w:r w:rsidRPr="00653763">
        <w:rPr>
          <w:rFonts w:ascii="Calibri" w:hAnsi="Calibri" w:cs="Calibri"/>
          <w:lang w:val="en-US"/>
        </w:rPr>
        <w:t>Visualizing</w:t>
      </w:r>
      <w:r w:rsidRPr="00447FAA">
        <w:rPr>
          <w:rFonts w:ascii="Calibri" w:hAnsi="Calibri" w:cs="Calibri"/>
          <w:lang w:val="en-US"/>
        </w:rPr>
        <w:t xml:space="preserve"> the outcome of K-means and hierarchical clustering cut for 3 clusters </w:t>
      </w:r>
    </w:p>
    <w:p w14:paraId="1F4A2832" w14:textId="09696123" w:rsidR="00447FAA" w:rsidRDefault="00447FAA" w:rsidP="00E47D12">
      <w:pPr>
        <w:rPr>
          <w:rFonts w:ascii="Calibri" w:hAnsi="Calibri" w:cs="Calibri"/>
          <w:b/>
          <w:bCs/>
          <w:lang w:val="en-US"/>
        </w:rPr>
      </w:pPr>
    </w:p>
    <w:p w14:paraId="55F018ED" w14:textId="77777777" w:rsidR="00B935F7" w:rsidRDefault="00B935F7" w:rsidP="00E47D12">
      <w:pPr>
        <w:rPr>
          <w:rFonts w:ascii="Calibri" w:hAnsi="Calibri" w:cs="Calibri"/>
          <w:b/>
          <w:bCs/>
          <w:lang w:val="en-US"/>
        </w:rPr>
      </w:pPr>
    </w:p>
    <w:p w14:paraId="4BB1B688" w14:textId="77777777" w:rsidR="00B935F7" w:rsidRDefault="00B935F7" w:rsidP="00E47D12">
      <w:pPr>
        <w:rPr>
          <w:rFonts w:ascii="Calibri" w:hAnsi="Calibri" w:cs="Calibri"/>
          <w:b/>
          <w:bCs/>
          <w:lang w:val="en-US"/>
        </w:rPr>
      </w:pPr>
    </w:p>
    <w:p w14:paraId="53C7756A" w14:textId="77777777" w:rsidR="00B935F7" w:rsidRDefault="00B935F7" w:rsidP="00E47D12">
      <w:pPr>
        <w:rPr>
          <w:rFonts w:ascii="Calibri" w:hAnsi="Calibri" w:cs="Calibri"/>
          <w:b/>
          <w:bCs/>
          <w:lang w:val="en-US"/>
        </w:rPr>
      </w:pPr>
    </w:p>
    <w:p w14:paraId="1011A71B" w14:textId="77777777" w:rsidR="00B935F7" w:rsidRDefault="00B935F7" w:rsidP="00E47D12">
      <w:pPr>
        <w:rPr>
          <w:rFonts w:ascii="Calibri" w:hAnsi="Calibri" w:cs="Calibri"/>
          <w:b/>
          <w:bCs/>
          <w:lang w:val="en-US"/>
        </w:rPr>
      </w:pPr>
    </w:p>
    <w:p w14:paraId="0887086C" w14:textId="77777777" w:rsidR="002E0CC2" w:rsidRDefault="000201BC" w:rsidP="006E16BE">
      <w:pPr>
        <w:pStyle w:val="berschrift2"/>
        <w:rPr>
          <w:rFonts w:ascii="Calibri" w:hAnsi="Calibri" w:cs="Calibri"/>
          <w:lang w:val="en-US"/>
        </w:rPr>
      </w:pPr>
      <w:r w:rsidRPr="00514DF3">
        <w:rPr>
          <w:b/>
          <w:bCs/>
          <w:lang w:val="en-US"/>
        </w:rPr>
        <w:lastRenderedPageBreak/>
        <w:t>Rand Index</w:t>
      </w:r>
      <w:r w:rsidR="005E34AB" w:rsidRPr="00514DF3">
        <w:rPr>
          <w:b/>
          <w:bCs/>
          <w:lang w:val="en-US"/>
        </w:rPr>
        <w:t>:</w:t>
      </w:r>
      <w:r w:rsidR="006E16BE" w:rsidRPr="00514DF3">
        <w:rPr>
          <w:b/>
          <w:bCs/>
          <w:lang w:val="en-US"/>
        </w:rPr>
        <w:t xml:space="preserve"> </w:t>
      </w:r>
      <w:r w:rsidR="005E34AB" w:rsidRPr="00887521">
        <w:rPr>
          <w:rFonts w:ascii="Calibri" w:hAnsi="Calibri" w:cs="Calibri"/>
          <w:lang w:val="en-US"/>
        </w:rPr>
        <w:t xml:space="preserve">Comparing </w:t>
      </w:r>
      <w:proofErr w:type="spellStart"/>
      <w:r w:rsidR="005E34AB" w:rsidRPr="00887521">
        <w:rPr>
          <w:rFonts w:ascii="Calibri" w:hAnsi="Calibri" w:cs="Calibri"/>
          <w:lang w:val="en-US"/>
        </w:rPr>
        <w:t>clusterings</w:t>
      </w:r>
      <w:proofErr w:type="spellEnd"/>
    </w:p>
    <w:p w14:paraId="29407C12" w14:textId="77777777" w:rsidR="002E0CC2" w:rsidRPr="002E0CC2" w:rsidRDefault="002E0CC2" w:rsidP="002E0C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MMono10" w:hAnsi="LMMono10" w:cs="Courier New"/>
          <w:i/>
          <w:iCs/>
          <w:color w:val="8E5902"/>
          <w:sz w:val="20"/>
          <w:szCs w:val="20"/>
          <w:lang w:val="en-US"/>
        </w:rPr>
      </w:pPr>
      <w:r w:rsidRPr="002E0CC2">
        <w:rPr>
          <w:rFonts w:ascii="LMMono10" w:hAnsi="LMMono10" w:cs="Courier New"/>
          <w:i/>
          <w:iCs/>
          <w:color w:val="8E5902"/>
          <w:sz w:val="20"/>
          <w:szCs w:val="20"/>
          <w:lang w:val="en-US"/>
        </w:rPr>
        <w:t>Computation</w:t>
      </w:r>
    </w:p>
    <w:p w14:paraId="5B1F71EB" w14:textId="157D899E" w:rsidR="000201BC" w:rsidRPr="00021C1B" w:rsidRDefault="002E0CC2" w:rsidP="0070560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MMono10" w:hAnsi="LMMono10" w:cs="Courier New"/>
          <w:i/>
          <w:iCs/>
          <w:color w:val="8E5902"/>
          <w:sz w:val="20"/>
          <w:szCs w:val="20"/>
          <w:lang w:val="en-US"/>
        </w:rPr>
      </w:pPr>
      <w:r w:rsidRPr="002E0CC2">
        <w:rPr>
          <w:rFonts w:ascii="LMMono10" w:hAnsi="LMMono10" w:cs="Courier New"/>
          <w:i/>
          <w:iCs/>
          <w:color w:val="8E5902"/>
          <w:sz w:val="20"/>
          <w:szCs w:val="20"/>
          <w:lang w:val="en-US"/>
        </w:rPr>
        <w:t xml:space="preserve"># PAIR </w:t>
      </w:r>
      <w:r w:rsidR="00021C1B" w:rsidRPr="00270638">
        <w:rPr>
          <w:rFonts w:ascii="LMMono10" w:hAnsi="LMMono10" w:cs="Courier New"/>
          <w:b/>
          <w:bCs/>
          <w:i/>
          <w:iCs/>
          <w:color w:val="8E5902"/>
          <w:sz w:val="20"/>
          <w:szCs w:val="20"/>
          <w:lang w:val="en-US"/>
        </w:rPr>
        <w:t>c</w:t>
      </w:r>
      <w:r w:rsidRPr="002E0CC2">
        <w:rPr>
          <w:rFonts w:ascii="LMMono10" w:hAnsi="LMMono10" w:cs="Courier New"/>
          <w:i/>
          <w:iCs/>
          <w:color w:val="8E5902"/>
          <w:sz w:val="20"/>
          <w:szCs w:val="20"/>
          <w:lang w:val="en-US"/>
        </w:rPr>
        <w:t xml:space="preserve"> | same cluster in both methods</w:t>
      </w:r>
      <w:r w:rsidR="00021C1B">
        <w:rPr>
          <w:rFonts w:ascii="LMMono10" w:hAnsi="LMMono10" w:cs="Courier New"/>
          <w:i/>
          <w:iCs/>
          <w:color w:val="8E5902"/>
          <w:sz w:val="20"/>
          <w:szCs w:val="20"/>
          <w:lang w:val="en-US"/>
        </w:rPr>
        <w:t xml:space="preserve"> </w:t>
      </w:r>
      <w:r w:rsidR="00021C1B" w:rsidRPr="00270638">
        <w:rPr>
          <w:rFonts w:ascii="LMMono10" w:hAnsi="LMMono10" w:cs="Courier New"/>
          <w:b/>
          <w:bCs/>
          <w:i/>
          <w:iCs/>
          <w:color w:val="8E5902"/>
          <w:sz w:val="20"/>
          <w:szCs w:val="20"/>
          <w:lang w:val="en-US"/>
        </w:rPr>
        <w:t>a</w:t>
      </w:r>
      <w:r w:rsidRPr="002E0CC2">
        <w:rPr>
          <w:rFonts w:ascii="LMMono10" w:hAnsi="LMMono10" w:cs="Courier New"/>
          <w:i/>
          <w:iCs/>
          <w:color w:val="8E5902"/>
          <w:sz w:val="20"/>
          <w:szCs w:val="20"/>
          <w:lang w:val="en-US"/>
        </w:rPr>
        <w:t xml:space="preserve"> | different clusters in both methods</w:t>
      </w:r>
      <w:r w:rsidR="00021C1B">
        <w:rPr>
          <w:rFonts w:ascii="LMMono10" w:hAnsi="LMMono10" w:cs="Courier New"/>
          <w:i/>
          <w:iCs/>
          <w:color w:val="8E5902"/>
          <w:sz w:val="20"/>
          <w:szCs w:val="20"/>
          <w:lang w:val="en-US"/>
        </w:rPr>
        <w:t xml:space="preserve"> </w:t>
      </w:r>
      <w:r w:rsidR="00021C1B" w:rsidRPr="00270638">
        <w:rPr>
          <w:rFonts w:ascii="LMMono10" w:hAnsi="LMMono10" w:cs="Courier New"/>
          <w:b/>
          <w:bCs/>
          <w:i/>
          <w:iCs/>
          <w:color w:val="8E5902"/>
          <w:sz w:val="20"/>
          <w:szCs w:val="20"/>
          <w:lang w:val="en-US"/>
        </w:rPr>
        <w:t>b</w:t>
      </w:r>
      <w:r w:rsidR="00021C1B">
        <w:rPr>
          <w:rFonts w:ascii="Calibri" w:hAnsi="Calibri" w:cs="Calibri"/>
          <w:b/>
          <w:bCs/>
          <w:lang w:val="en-US"/>
        </w:rPr>
        <w:t xml:space="preserve"> </w:t>
      </w:r>
      <w:r w:rsidR="00021C1B" w:rsidRPr="00021C1B">
        <w:rPr>
          <w:rFonts w:ascii="Calibri" w:hAnsi="Calibri" w:cs="Calibri"/>
          <w:lang w:val="en-US"/>
        </w:rPr>
        <w:sym w:font="Wingdings" w:char="F0E0"/>
      </w:r>
      <w:r w:rsidR="00021C1B">
        <w:rPr>
          <w:rFonts w:ascii="Calibri" w:hAnsi="Calibri" w:cs="Calibri"/>
          <w:lang w:val="en-US"/>
        </w:rPr>
        <w:t xml:space="preserve"> (</w:t>
      </w:r>
      <w:proofErr w:type="spellStart"/>
      <w:r w:rsidR="00021C1B">
        <w:rPr>
          <w:rFonts w:ascii="Calibri" w:hAnsi="Calibri" w:cs="Calibri"/>
          <w:lang w:val="en-US"/>
        </w:rPr>
        <w:t>a+b</w:t>
      </w:r>
      <w:proofErr w:type="spellEnd"/>
      <w:r w:rsidR="00021C1B">
        <w:rPr>
          <w:rFonts w:ascii="Calibri" w:hAnsi="Calibri" w:cs="Calibri"/>
          <w:lang w:val="en-US"/>
        </w:rPr>
        <w:t>) / c</w:t>
      </w:r>
    </w:p>
    <w:p w14:paraId="6EAD7AE3" w14:textId="4E99D66F" w:rsidR="005F63B5" w:rsidRPr="006F3FC8" w:rsidRDefault="005F63B5" w:rsidP="006F3FC8">
      <w:pPr>
        <w:pStyle w:val="Listenabsatz"/>
        <w:numPr>
          <w:ilvl w:val="0"/>
          <w:numId w:val="7"/>
        </w:numPr>
        <w:rPr>
          <w:rFonts w:ascii="Calibri" w:hAnsi="Calibri" w:cs="Calibri"/>
          <w:lang w:val="en-US"/>
        </w:rPr>
      </w:pPr>
      <w:r w:rsidRPr="006F3FC8">
        <w:rPr>
          <w:rFonts w:ascii="Calibri" w:hAnsi="Calibri" w:cs="Calibri"/>
          <w:lang w:val="en-US"/>
        </w:rPr>
        <w:t>In R: compute all pairwise rand indices</w:t>
      </w:r>
      <w:r w:rsidR="006F3FC8" w:rsidRPr="006F3FC8">
        <w:rPr>
          <w:rFonts w:ascii="Calibri" w:hAnsi="Calibri" w:cs="Calibri"/>
          <w:lang w:val="en-US"/>
        </w:rPr>
        <w:t xml:space="preserve"> for data table</w:t>
      </w:r>
      <w:r w:rsidR="006F3FC8">
        <w:rPr>
          <w:rFonts w:ascii="Calibri" w:hAnsi="Calibri" w:cs="Calibri"/>
          <w:lang w:val="en-US"/>
        </w:rPr>
        <w:t xml:space="preserve"> (</w:t>
      </w:r>
      <w:proofErr w:type="spellStart"/>
      <w:proofErr w:type="gramStart"/>
      <w:r w:rsidR="006F3FC8" w:rsidRPr="006F3FC8">
        <w:rPr>
          <w:rFonts w:ascii="Calibri" w:hAnsi="Calibri" w:cs="Calibri"/>
          <w:highlight w:val="cyan"/>
          <w:lang w:val="en-US"/>
        </w:rPr>
        <w:t>as.numeric</w:t>
      </w:r>
      <w:proofErr w:type="spellEnd"/>
      <w:proofErr w:type="gramEnd"/>
      <w:r w:rsidR="006F3FC8" w:rsidRPr="006F3FC8">
        <w:rPr>
          <w:rFonts w:ascii="Calibri" w:hAnsi="Calibri" w:cs="Calibri"/>
          <w:highlight w:val="cyan"/>
          <w:lang w:val="en-US"/>
        </w:rPr>
        <w:t>()</w:t>
      </w:r>
      <w:r w:rsidR="006F3FC8">
        <w:rPr>
          <w:rFonts w:ascii="Calibri" w:hAnsi="Calibri" w:cs="Calibri"/>
          <w:lang w:val="en-US"/>
        </w:rPr>
        <w:t xml:space="preserve"> for all before):</w:t>
      </w:r>
    </w:p>
    <w:p w14:paraId="1B11A5CF" w14:textId="3DF856DE" w:rsidR="005F63B5" w:rsidRPr="00042770" w:rsidRDefault="005F63B5" w:rsidP="00042770">
      <w:pPr>
        <w:pStyle w:val="Listenabsatz"/>
        <w:numPr>
          <w:ilvl w:val="1"/>
          <w:numId w:val="7"/>
        </w:numPr>
        <w:shd w:val="clear" w:color="auto" w:fill="F7F7F7"/>
        <w:spacing w:before="100" w:beforeAutospacing="1" w:after="100" w:afterAutospacing="1"/>
        <w:rPr>
          <w:highlight w:val="cyan"/>
          <w:lang w:val="en-US"/>
        </w:rPr>
      </w:pPr>
      <w:r w:rsidRPr="005F63B5">
        <w:rPr>
          <w:rFonts w:ascii="LMMono10" w:hAnsi="LMMono10"/>
          <w:sz w:val="20"/>
          <w:szCs w:val="20"/>
          <w:highlight w:val="cyan"/>
          <w:lang w:val="en-US"/>
        </w:rPr>
        <w:t xml:space="preserve">rand &lt;- </w:t>
      </w:r>
      <w:proofErr w:type="gramStart"/>
      <w:r w:rsidRPr="005F63B5">
        <w:rPr>
          <w:rFonts w:ascii="LMMonoLt10" w:hAnsi="LMMonoLt10"/>
          <w:b/>
          <w:bCs/>
          <w:color w:val="214987"/>
          <w:sz w:val="20"/>
          <w:szCs w:val="20"/>
          <w:highlight w:val="cyan"/>
          <w:lang w:val="en-US"/>
        </w:rPr>
        <w:t>apply</w:t>
      </w:r>
      <w:r w:rsidRPr="005F63B5">
        <w:rPr>
          <w:rFonts w:ascii="LMMono10" w:hAnsi="LMMono10"/>
          <w:sz w:val="20"/>
          <w:szCs w:val="20"/>
          <w:highlight w:val="cyan"/>
          <w:lang w:val="en-US"/>
        </w:rPr>
        <w:t>(</w:t>
      </w:r>
      <w:proofErr w:type="spellStart"/>
      <w:proofErr w:type="gramEnd"/>
      <w:r w:rsidRPr="005F63B5">
        <w:rPr>
          <w:rFonts w:ascii="LMMono10" w:hAnsi="LMMono10"/>
          <w:sz w:val="20"/>
          <w:szCs w:val="20"/>
          <w:highlight w:val="cyan"/>
          <w:lang w:val="en-US"/>
        </w:rPr>
        <w:t>row.ann</w:t>
      </w:r>
      <w:proofErr w:type="spellEnd"/>
      <w:r w:rsidRPr="005F63B5">
        <w:rPr>
          <w:rFonts w:ascii="LMMono10" w:hAnsi="LMMono10"/>
          <w:sz w:val="20"/>
          <w:szCs w:val="20"/>
          <w:highlight w:val="cyan"/>
          <w:lang w:val="en-US"/>
        </w:rPr>
        <w:t xml:space="preserve">, </w:t>
      </w:r>
      <w:r w:rsidRPr="005F63B5">
        <w:rPr>
          <w:rFonts w:ascii="LMMono10" w:hAnsi="LMMono10"/>
          <w:color w:val="0000CE"/>
          <w:sz w:val="20"/>
          <w:szCs w:val="20"/>
          <w:highlight w:val="cyan"/>
          <w:lang w:val="en-US"/>
        </w:rPr>
        <w:t>2</w:t>
      </w:r>
      <w:r w:rsidRPr="005F63B5">
        <w:rPr>
          <w:rFonts w:ascii="LMMono10" w:hAnsi="LMMono10"/>
          <w:sz w:val="20"/>
          <w:szCs w:val="20"/>
          <w:highlight w:val="cyan"/>
          <w:lang w:val="en-US"/>
        </w:rPr>
        <w:t xml:space="preserve">, </w:t>
      </w:r>
      <w:r w:rsidRPr="005F63B5">
        <w:rPr>
          <w:rFonts w:ascii="LMMonoLt10" w:hAnsi="LMMonoLt10"/>
          <w:b/>
          <w:bCs/>
          <w:color w:val="214987"/>
          <w:sz w:val="20"/>
          <w:szCs w:val="20"/>
          <w:highlight w:val="cyan"/>
          <w:lang w:val="en-US"/>
        </w:rPr>
        <w:t>function</w:t>
      </w:r>
      <w:r w:rsidRPr="005F63B5">
        <w:rPr>
          <w:rFonts w:ascii="LMMono10" w:hAnsi="LMMono10"/>
          <w:sz w:val="20"/>
          <w:szCs w:val="20"/>
          <w:highlight w:val="cyan"/>
          <w:lang w:val="en-US"/>
        </w:rPr>
        <w:t>(</w:t>
      </w:r>
      <w:proofErr w:type="spellStart"/>
      <w:r w:rsidRPr="005F63B5">
        <w:rPr>
          <w:rFonts w:ascii="LMMono10" w:hAnsi="LMMono10"/>
          <w:sz w:val="20"/>
          <w:szCs w:val="20"/>
          <w:highlight w:val="cyan"/>
          <w:lang w:val="en-US"/>
        </w:rPr>
        <w:t>i</w:t>
      </w:r>
      <w:proofErr w:type="spellEnd"/>
      <w:r w:rsidRPr="005F63B5">
        <w:rPr>
          <w:rFonts w:ascii="LMMono10" w:hAnsi="LMMono10"/>
          <w:sz w:val="20"/>
          <w:szCs w:val="20"/>
          <w:highlight w:val="cyan"/>
          <w:lang w:val="en-US"/>
        </w:rPr>
        <w:t>)</w:t>
      </w:r>
      <w:r w:rsidRPr="005F63B5">
        <w:rPr>
          <w:rFonts w:ascii="LMMono10" w:hAnsi="LMMono10"/>
          <w:sz w:val="20"/>
          <w:szCs w:val="20"/>
          <w:highlight w:val="cyan"/>
          <w:lang w:val="en-US"/>
        </w:rPr>
        <w:br/>
      </w:r>
      <w:r w:rsidRPr="005F63B5">
        <w:rPr>
          <w:rFonts w:ascii="LMMonoLt10" w:hAnsi="LMMonoLt10"/>
          <w:b/>
          <w:bCs/>
          <w:color w:val="214987"/>
          <w:sz w:val="20"/>
          <w:szCs w:val="20"/>
          <w:highlight w:val="cyan"/>
          <w:lang w:val="en-US"/>
        </w:rPr>
        <w:t>apply</w:t>
      </w:r>
      <w:r w:rsidRPr="005F63B5">
        <w:rPr>
          <w:rFonts w:ascii="LMMono10" w:hAnsi="LMMono10"/>
          <w:sz w:val="20"/>
          <w:szCs w:val="20"/>
          <w:highlight w:val="cyan"/>
          <w:lang w:val="en-US"/>
        </w:rPr>
        <w:t>(</w:t>
      </w:r>
      <w:proofErr w:type="spellStart"/>
      <w:r w:rsidRPr="005F63B5">
        <w:rPr>
          <w:rFonts w:ascii="LMMono10" w:hAnsi="LMMono10"/>
          <w:sz w:val="20"/>
          <w:szCs w:val="20"/>
          <w:highlight w:val="cyan"/>
          <w:lang w:val="en-US"/>
        </w:rPr>
        <w:t>row.ann</w:t>
      </w:r>
      <w:proofErr w:type="spellEnd"/>
      <w:r w:rsidRPr="005F63B5">
        <w:rPr>
          <w:rFonts w:ascii="LMMono10" w:hAnsi="LMMono10"/>
          <w:sz w:val="20"/>
          <w:szCs w:val="20"/>
          <w:highlight w:val="cyan"/>
          <w:lang w:val="en-US"/>
        </w:rPr>
        <w:t xml:space="preserve">, </w:t>
      </w:r>
      <w:r w:rsidRPr="005F63B5">
        <w:rPr>
          <w:rFonts w:ascii="LMMono10" w:hAnsi="LMMono10"/>
          <w:color w:val="0000CE"/>
          <w:sz w:val="20"/>
          <w:szCs w:val="20"/>
          <w:highlight w:val="cyan"/>
          <w:lang w:val="en-US"/>
        </w:rPr>
        <w:t>2</w:t>
      </w:r>
      <w:r w:rsidRPr="005F63B5">
        <w:rPr>
          <w:rFonts w:ascii="LMMono10" w:hAnsi="LMMono10"/>
          <w:sz w:val="20"/>
          <w:szCs w:val="20"/>
          <w:highlight w:val="cyan"/>
          <w:lang w:val="en-US"/>
        </w:rPr>
        <w:t xml:space="preserve">, </w:t>
      </w:r>
      <w:r w:rsidRPr="005F63B5">
        <w:rPr>
          <w:rFonts w:ascii="LMMonoLt10" w:hAnsi="LMMonoLt10"/>
          <w:b/>
          <w:bCs/>
          <w:color w:val="214987"/>
          <w:sz w:val="20"/>
          <w:szCs w:val="20"/>
          <w:highlight w:val="cyan"/>
          <w:lang w:val="en-US"/>
        </w:rPr>
        <w:t>function</w:t>
      </w:r>
      <w:r w:rsidRPr="005F63B5">
        <w:rPr>
          <w:rFonts w:ascii="LMMono10" w:hAnsi="LMMono10"/>
          <w:sz w:val="20"/>
          <w:szCs w:val="20"/>
          <w:highlight w:val="cyan"/>
          <w:lang w:val="en-US"/>
        </w:rPr>
        <w:t xml:space="preserve">(j) </w:t>
      </w:r>
      <w:proofErr w:type="spellStart"/>
      <w:r w:rsidRPr="005F63B5">
        <w:rPr>
          <w:rFonts w:ascii="LMMonoLt10" w:hAnsi="LMMonoLt10"/>
          <w:b/>
          <w:bCs/>
          <w:color w:val="214987"/>
          <w:sz w:val="20"/>
          <w:szCs w:val="20"/>
          <w:highlight w:val="cyan"/>
          <w:lang w:val="en-US"/>
        </w:rPr>
        <w:t>rand.index</w:t>
      </w:r>
      <w:proofErr w:type="spellEnd"/>
      <w:r w:rsidRPr="005F63B5">
        <w:rPr>
          <w:rFonts w:ascii="LMMono10" w:hAnsi="LMMono10"/>
          <w:sz w:val="20"/>
          <w:szCs w:val="20"/>
          <w:highlight w:val="cyan"/>
          <w:lang w:val="en-US"/>
        </w:rPr>
        <w:t>(</w:t>
      </w:r>
      <w:proofErr w:type="spellStart"/>
      <w:r w:rsidRPr="005F63B5">
        <w:rPr>
          <w:rFonts w:ascii="LMMonoLt10" w:hAnsi="LMMonoLt10"/>
          <w:b/>
          <w:bCs/>
          <w:color w:val="214987"/>
          <w:sz w:val="20"/>
          <w:szCs w:val="20"/>
          <w:highlight w:val="cyan"/>
          <w:lang w:val="en-US"/>
        </w:rPr>
        <w:t>as.numeric</w:t>
      </w:r>
      <w:proofErr w:type="spellEnd"/>
      <w:r w:rsidRPr="005F63B5">
        <w:rPr>
          <w:rFonts w:ascii="LMMono10" w:hAnsi="LMMono10"/>
          <w:sz w:val="20"/>
          <w:szCs w:val="20"/>
          <w:highlight w:val="cyan"/>
          <w:lang w:val="en-US"/>
        </w:rPr>
        <w:t>(</w:t>
      </w:r>
      <w:proofErr w:type="spellStart"/>
      <w:r w:rsidRPr="005F63B5">
        <w:rPr>
          <w:rFonts w:ascii="LMMono10" w:hAnsi="LMMono10"/>
          <w:sz w:val="20"/>
          <w:szCs w:val="20"/>
          <w:highlight w:val="cyan"/>
          <w:lang w:val="en-US"/>
        </w:rPr>
        <w:t>i</w:t>
      </w:r>
      <w:proofErr w:type="spellEnd"/>
      <w:r w:rsidRPr="005F63B5">
        <w:rPr>
          <w:rFonts w:ascii="LMMono10" w:hAnsi="LMMono10"/>
          <w:sz w:val="20"/>
          <w:szCs w:val="20"/>
          <w:highlight w:val="cyan"/>
          <w:lang w:val="en-US"/>
        </w:rPr>
        <w:t xml:space="preserve">), </w:t>
      </w:r>
      <w:proofErr w:type="spellStart"/>
      <w:r w:rsidRPr="005F63B5">
        <w:rPr>
          <w:rFonts w:ascii="LMMonoLt10" w:hAnsi="LMMonoLt10"/>
          <w:b/>
          <w:bCs/>
          <w:color w:val="214987"/>
          <w:sz w:val="20"/>
          <w:szCs w:val="20"/>
          <w:highlight w:val="cyan"/>
          <w:lang w:val="en-US"/>
        </w:rPr>
        <w:t>as.numeric</w:t>
      </w:r>
      <w:proofErr w:type="spellEnd"/>
      <w:r w:rsidRPr="005F63B5">
        <w:rPr>
          <w:rFonts w:ascii="LMMono10" w:hAnsi="LMMono10"/>
          <w:sz w:val="20"/>
          <w:szCs w:val="20"/>
          <w:highlight w:val="cyan"/>
          <w:lang w:val="en-US"/>
        </w:rPr>
        <w:t xml:space="preserve">(j)))) </w:t>
      </w:r>
    </w:p>
    <w:p w14:paraId="60622687" w14:textId="12928C00" w:rsidR="00E47D12" w:rsidRDefault="00385209" w:rsidP="007952B7">
      <w:pPr>
        <w:pStyle w:val="Listenabsatz"/>
        <w:numPr>
          <w:ilvl w:val="0"/>
          <w:numId w:val="7"/>
        </w:numPr>
        <w:rPr>
          <w:rFonts w:ascii="Calibri" w:hAnsi="Calibri" w:cs="Calibri"/>
          <w:lang w:val="en-US"/>
        </w:rPr>
      </w:pPr>
      <w:r w:rsidRPr="007952B7">
        <w:rPr>
          <w:rFonts w:ascii="Calibri" w:hAnsi="Calibri" w:cs="Calibri"/>
          <w:lang w:val="en-US"/>
        </w:rPr>
        <w:t>T</w:t>
      </w:r>
      <w:r w:rsidR="00E47D12" w:rsidRPr="007952B7">
        <w:rPr>
          <w:rFonts w:ascii="Calibri" w:hAnsi="Calibri" w:cs="Calibri"/>
          <w:lang w:val="en-US"/>
        </w:rPr>
        <w:t>wo partitions (from different clustering algorithms) are considered to be similar when many pairs of points are grouped together in both partitions</w:t>
      </w:r>
    </w:p>
    <w:p w14:paraId="32D476DC" w14:textId="2D8AD380" w:rsidR="00B93C71" w:rsidRDefault="00B93C71" w:rsidP="00B93C71">
      <w:pPr>
        <w:pStyle w:val="Listenabsatz"/>
        <w:numPr>
          <w:ilvl w:val="0"/>
          <w:numId w:val="7"/>
        </w:numPr>
        <w:rPr>
          <w:rFonts w:ascii="Calibri" w:hAnsi="Calibri" w:cs="Calibri"/>
          <w:lang w:val="en-US"/>
        </w:rPr>
      </w:pPr>
      <w:r w:rsidRPr="00B93C71">
        <w:rPr>
          <w:rFonts w:ascii="Calibri" w:hAnsi="Calibri" w:cs="Calibri"/>
          <w:lang w:val="en-US"/>
        </w:rPr>
        <w:t>Values between 0 and 1</w:t>
      </w:r>
      <w:r w:rsidRPr="00B93C71">
        <w:rPr>
          <w:lang w:val="en-US"/>
        </w:rPr>
        <w:t xml:space="preserve"> </w:t>
      </w:r>
      <w:r>
        <w:rPr>
          <w:rFonts w:ascii="Calibri" w:hAnsi="Calibri" w:cs="Calibri"/>
          <w:lang w:val="en-US"/>
        </w:rPr>
        <w:t>(= a</w:t>
      </w:r>
      <w:r w:rsidRPr="00B93C71">
        <w:rPr>
          <w:rFonts w:ascii="Calibri" w:hAnsi="Calibri" w:cs="Calibri"/>
          <w:lang w:val="en-US"/>
        </w:rPr>
        <w:t>ll pairs that are in the same cluster in the partition X are also in the same cluster in the partition Y </w:t>
      </w:r>
      <w:r w:rsidRPr="00B93C71">
        <w:rPr>
          <w:rFonts w:ascii="Calibri" w:hAnsi="Calibri" w:cs="Calibri"/>
          <w:b/>
          <w:bCs/>
          <w:lang w:val="en-US"/>
        </w:rPr>
        <w:t>and</w:t>
      </w:r>
      <w:r>
        <w:rPr>
          <w:rFonts w:ascii="Calibri" w:hAnsi="Calibri" w:cs="Calibri"/>
          <w:b/>
          <w:bCs/>
          <w:lang w:val="en-US"/>
        </w:rPr>
        <w:t xml:space="preserve"> </w:t>
      </w:r>
      <w:r w:rsidRPr="00B93C71">
        <w:rPr>
          <w:rFonts w:ascii="Calibri" w:hAnsi="Calibri" w:cs="Calibri"/>
          <w:lang w:val="en-US"/>
        </w:rPr>
        <w:t>all pairs that are not in the same cluster in X are also not in the same cluster in Y</w:t>
      </w:r>
      <w:r w:rsidR="000F514B">
        <w:rPr>
          <w:rFonts w:ascii="Calibri" w:hAnsi="Calibri" w:cs="Calibri"/>
          <w:lang w:val="en-US"/>
        </w:rPr>
        <w:t xml:space="preserve">) </w:t>
      </w:r>
    </w:p>
    <w:p w14:paraId="7D2B632B" w14:textId="0A0A8497" w:rsidR="000F514B" w:rsidRPr="00B93C71" w:rsidRDefault="000F514B" w:rsidP="000F514B">
      <w:pPr>
        <w:pStyle w:val="Listenabsatz"/>
        <w:numPr>
          <w:ilvl w:val="1"/>
          <w:numId w:val="7"/>
        </w:numPr>
        <w:rPr>
          <w:rFonts w:ascii="Calibri" w:hAnsi="Calibri" w:cs="Calibri"/>
          <w:lang w:val="en-US"/>
        </w:rPr>
      </w:pPr>
      <w:r>
        <w:rPr>
          <w:rFonts w:ascii="Calibri" w:hAnsi="Calibri" w:cs="Calibri"/>
          <w:lang w:val="en-US"/>
        </w:rPr>
        <w:t xml:space="preserve">Two partitions are identical </w:t>
      </w:r>
      <w:r w:rsidR="00B049CD">
        <w:rPr>
          <w:rFonts w:ascii="Calibri" w:hAnsi="Calibri" w:cs="Calibri"/>
          <w:lang w:val="en-US"/>
        </w:rPr>
        <w:t>=</w:t>
      </w:r>
      <w:r>
        <w:rPr>
          <w:rFonts w:ascii="Calibri" w:hAnsi="Calibri" w:cs="Calibri"/>
          <w:lang w:val="en-US"/>
        </w:rPr>
        <w:t xml:space="preserve"> </w:t>
      </w:r>
      <w:proofErr w:type="gramStart"/>
      <w:r>
        <w:rPr>
          <w:rFonts w:ascii="Calibri" w:hAnsi="Calibri" w:cs="Calibri"/>
          <w:lang w:val="en-US"/>
        </w:rPr>
        <w:t>1</w:t>
      </w:r>
      <w:r w:rsidR="00B049CD">
        <w:rPr>
          <w:rFonts w:ascii="Calibri" w:hAnsi="Calibri" w:cs="Calibri"/>
          <w:lang w:val="en-US"/>
        </w:rPr>
        <w:t>;</w:t>
      </w:r>
      <w:proofErr w:type="gramEnd"/>
      <w:r w:rsidR="00B049CD">
        <w:rPr>
          <w:rFonts w:ascii="Calibri" w:hAnsi="Calibri" w:cs="Calibri"/>
          <w:lang w:val="en-US"/>
        </w:rPr>
        <w:t xml:space="preserve"> the higher </w:t>
      </w:r>
      <w:r w:rsidR="00B049CD" w:rsidRPr="00B049CD">
        <w:rPr>
          <w:rFonts w:ascii="Calibri" w:hAnsi="Calibri" w:cs="Calibri"/>
          <w:lang w:val="en-US"/>
        </w:rPr>
        <w:sym w:font="Wingdings" w:char="F0E0"/>
      </w:r>
      <w:r w:rsidR="00B049CD">
        <w:rPr>
          <w:rFonts w:ascii="Calibri" w:hAnsi="Calibri" w:cs="Calibri"/>
          <w:lang w:val="en-US"/>
        </w:rPr>
        <w:t xml:space="preserve"> the more similar both partitions</w:t>
      </w:r>
    </w:p>
    <w:p w14:paraId="6AD946C1" w14:textId="4C91E303" w:rsidR="00F9187C" w:rsidRPr="00D61CD0" w:rsidRDefault="000405D6" w:rsidP="009E01EA">
      <w:pPr>
        <w:pStyle w:val="Listenabsatz"/>
        <w:numPr>
          <w:ilvl w:val="0"/>
          <w:numId w:val="7"/>
        </w:numPr>
        <w:rPr>
          <w:rFonts w:ascii="Calibri" w:hAnsi="Calibri" w:cs="Calibri"/>
          <w:lang w:val="en-US"/>
        </w:rPr>
      </w:pPr>
      <w:r w:rsidRPr="000405D6">
        <w:rPr>
          <w:rFonts w:ascii="Calibri" w:hAnsi="Calibri" w:cs="Calibri"/>
          <w:noProof/>
          <w:lang w:val="en-US"/>
        </w:rPr>
        <w:drawing>
          <wp:inline distT="0" distB="0" distL="0" distR="0" wp14:anchorId="2EA64CA5" wp14:editId="2A2C4CF7">
            <wp:extent cx="3502152" cy="2463017"/>
            <wp:effectExtent l="0" t="0" r="3175" b="127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14"/>
                    <a:stretch>
                      <a:fillRect/>
                    </a:stretch>
                  </pic:blipFill>
                  <pic:spPr>
                    <a:xfrm>
                      <a:off x="0" y="0"/>
                      <a:ext cx="3536657" cy="2487284"/>
                    </a:xfrm>
                    <a:prstGeom prst="rect">
                      <a:avLst/>
                    </a:prstGeom>
                  </pic:spPr>
                </pic:pic>
              </a:graphicData>
            </a:graphic>
          </wp:inline>
        </w:drawing>
      </w:r>
    </w:p>
    <w:p w14:paraId="5BFE0D22" w14:textId="77777777" w:rsidR="00DB0256" w:rsidRDefault="00DB0256" w:rsidP="009E01EA">
      <w:pPr>
        <w:rPr>
          <w:rFonts w:ascii="Calibri" w:hAnsi="Calibri" w:cs="Calibri"/>
          <w:lang w:val="en-US"/>
        </w:rPr>
      </w:pPr>
      <w:r w:rsidRPr="00DB0256">
        <w:rPr>
          <w:rFonts w:ascii="Calibri" w:hAnsi="Calibri" w:cs="Calibri"/>
          <w:noProof/>
          <w:lang w:val="en-US"/>
        </w:rPr>
        <w:drawing>
          <wp:inline distT="0" distB="0" distL="0" distR="0" wp14:anchorId="23C45AB0" wp14:editId="06F45436">
            <wp:extent cx="2551010" cy="1399032"/>
            <wp:effectExtent l="0" t="0" r="1905" b="0"/>
            <wp:docPr id="11" name="Grafik 11" descr="Ein Bild, das Text, Whiteboard,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Whiteboard, weiß enthält.&#10;&#10;Automatisch generierte Beschreibung"/>
                    <pic:cNvPicPr/>
                  </pic:nvPicPr>
                  <pic:blipFill>
                    <a:blip r:embed="rId15"/>
                    <a:stretch>
                      <a:fillRect/>
                    </a:stretch>
                  </pic:blipFill>
                  <pic:spPr>
                    <a:xfrm>
                      <a:off x="0" y="0"/>
                      <a:ext cx="2602867" cy="1427472"/>
                    </a:xfrm>
                    <a:prstGeom prst="rect">
                      <a:avLst/>
                    </a:prstGeom>
                  </pic:spPr>
                </pic:pic>
              </a:graphicData>
            </a:graphic>
          </wp:inline>
        </w:drawing>
      </w:r>
    </w:p>
    <w:p w14:paraId="3C4AC92A" w14:textId="77777777" w:rsidR="00DB0256" w:rsidRDefault="00DB0256" w:rsidP="009E01EA">
      <w:pPr>
        <w:rPr>
          <w:rFonts w:ascii="Calibri" w:hAnsi="Calibri" w:cs="Calibri"/>
          <w:lang w:val="en-US"/>
        </w:rPr>
      </w:pPr>
      <w:r w:rsidRPr="00DB0256">
        <w:rPr>
          <w:rFonts w:ascii="Calibri" w:hAnsi="Calibri" w:cs="Calibri"/>
          <w:noProof/>
          <w:lang w:val="en-US"/>
        </w:rPr>
        <w:drawing>
          <wp:inline distT="0" distB="0" distL="0" distR="0" wp14:anchorId="78E24C7A" wp14:editId="1C9CD038">
            <wp:extent cx="1587500" cy="4572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7500" cy="457200"/>
                    </a:xfrm>
                    <a:prstGeom prst="rect">
                      <a:avLst/>
                    </a:prstGeom>
                  </pic:spPr>
                </pic:pic>
              </a:graphicData>
            </a:graphic>
          </wp:inline>
        </w:drawing>
      </w:r>
    </w:p>
    <w:p w14:paraId="1C1414BF" w14:textId="77777777" w:rsidR="00DB0256" w:rsidRPr="00DB0256" w:rsidRDefault="00DB0256" w:rsidP="00DB0256">
      <w:pPr>
        <w:rPr>
          <w:rFonts w:ascii="Arial" w:hAnsi="Arial" w:cs="Arial"/>
          <w:color w:val="1D1C1D"/>
          <w:sz w:val="23"/>
          <w:szCs w:val="23"/>
          <w:lang w:val="en-US"/>
        </w:rPr>
      </w:pPr>
      <w:r w:rsidRPr="00DB0256">
        <w:rPr>
          <w:rFonts w:ascii="Arial" w:hAnsi="Arial" w:cs="Arial"/>
          <w:color w:val="1D1C1D"/>
          <w:sz w:val="23"/>
          <w:szCs w:val="23"/>
          <w:lang w:val="en-US"/>
        </w:rPr>
        <w:t>My explanation of the quiz again for everybody (and how I solved it):</w:t>
      </w:r>
    </w:p>
    <w:p w14:paraId="496C979D" w14:textId="77777777" w:rsidR="00DB0256" w:rsidRPr="00DB0256" w:rsidRDefault="00DB0256" w:rsidP="00DB0256">
      <w:pPr>
        <w:numPr>
          <w:ilvl w:val="0"/>
          <w:numId w:val="12"/>
        </w:numPr>
        <w:spacing w:before="100" w:beforeAutospacing="1"/>
        <w:ind w:left="1140"/>
        <w:rPr>
          <w:rFonts w:ascii="Arial" w:hAnsi="Arial" w:cs="Arial"/>
          <w:color w:val="1D1C1D"/>
          <w:sz w:val="23"/>
          <w:szCs w:val="23"/>
        </w:rPr>
      </w:pPr>
      <w:r w:rsidRPr="00DB0256">
        <w:rPr>
          <w:rFonts w:ascii="Arial" w:hAnsi="Arial" w:cs="Arial"/>
          <w:color w:val="1D1C1D"/>
          <w:sz w:val="23"/>
          <w:szCs w:val="23"/>
          <w:lang w:val="en-US"/>
        </w:rPr>
        <w:t>List all possible pairs of points (observations). There are 10 of them: {</w:t>
      </w:r>
      <w:proofErr w:type="gramStart"/>
      <w:r w:rsidRPr="00DB0256">
        <w:rPr>
          <w:rFonts w:ascii="Arial" w:hAnsi="Arial" w:cs="Arial"/>
          <w:color w:val="1D1C1D"/>
          <w:sz w:val="23"/>
          <w:szCs w:val="23"/>
          <w:lang w:val="en-US"/>
        </w:rPr>
        <w:t>A,B</w:t>
      </w:r>
      <w:proofErr w:type="gramEnd"/>
      <w:r w:rsidRPr="00DB0256">
        <w:rPr>
          <w:rFonts w:ascii="Arial" w:hAnsi="Arial" w:cs="Arial"/>
          <w:color w:val="1D1C1D"/>
          <w:sz w:val="23"/>
          <w:szCs w:val="23"/>
          <w:lang w:val="en-US"/>
        </w:rPr>
        <w:t xml:space="preserve">}, {A,C}, {A,D},... </w:t>
      </w:r>
      <w:r w:rsidRPr="00DB0256">
        <w:rPr>
          <w:rFonts w:ascii="Arial" w:hAnsi="Arial" w:cs="Arial"/>
          <w:color w:val="1D1C1D"/>
          <w:sz w:val="23"/>
          <w:szCs w:val="23"/>
        </w:rPr>
        <w:t>{D,E}</w:t>
      </w:r>
    </w:p>
    <w:p w14:paraId="66012CA9" w14:textId="77777777" w:rsidR="00DB0256" w:rsidRPr="00DB0256" w:rsidRDefault="00DB0256" w:rsidP="00DB0256">
      <w:pPr>
        <w:numPr>
          <w:ilvl w:val="0"/>
          <w:numId w:val="12"/>
        </w:numPr>
        <w:spacing w:before="100" w:beforeAutospacing="1"/>
        <w:ind w:left="1140"/>
        <w:rPr>
          <w:rFonts w:ascii="Arial" w:hAnsi="Arial" w:cs="Arial"/>
          <w:color w:val="1D1C1D"/>
          <w:sz w:val="23"/>
          <w:szCs w:val="23"/>
          <w:lang w:val="en-US"/>
        </w:rPr>
      </w:pPr>
      <w:proofErr w:type="spellStart"/>
      <w:r w:rsidRPr="00DB0256">
        <w:rPr>
          <w:rFonts w:ascii="Arial" w:hAnsi="Arial" w:cs="Arial"/>
          <w:color w:val="1D1C1D"/>
          <w:sz w:val="23"/>
          <w:szCs w:val="23"/>
          <w:lang w:val="en-US"/>
        </w:rPr>
        <w:t>Analyse</w:t>
      </w:r>
      <w:proofErr w:type="spellEnd"/>
      <w:r w:rsidRPr="00DB0256">
        <w:rPr>
          <w:rFonts w:ascii="Arial" w:hAnsi="Arial" w:cs="Arial"/>
          <w:color w:val="1D1C1D"/>
          <w:sz w:val="23"/>
          <w:szCs w:val="23"/>
          <w:lang w:val="en-US"/>
        </w:rPr>
        <w:t xml:space="preserve"> each pair to compute quantity a: meaning count the pairs that are in the same cluster for both methods --&gt; 0 pairs in this example</w:t>
      </w:r>
    </w:p>
    <w:p w14:paraId="561B4C4D" w14:textId="77777777" w:rsidR="00DB0256" w:rsidRPr="00DB0256" w:rsidRDefault="00DB0256" w:rsidP="00DB0256">
      <w:pPr>
        <w:numPr>
          <w:ilvl w:val="0"/>
          <w:numId w:val="12"/>
        </w:numPr>
        <w:spacing w:before="100" w:beforeAutospacing="1"/>
        <w:ind w:left="1140"/>
        <w:rPr>
          <w:rFonts w:ascii="Arial" w:hAnsi="Arial" w:cs="Arial"/>
          <w:color w:val="1D1C1D"/>
          <w:sz w:val="23"/>
          <w:szCs w:val="23"/>
          <w:lang w:val="en-US"/>
        </w:rPr>
      </w:pPr>
      <w:proofErr w:type="spellStart"/>
      <w:r w:rsidRPr="00DB0256">
        <w:rPr>
          <w:rFonts w:ascii="Arial" w:hAnsi="Arial" w:cs="Arial"/>
          <w:color w:val="1D1C1D"/>
          <w:sz w:val="23"/>
          <w:szCs w:val="23"/>
          <w:lang w:val="en-US"/>
        </w:rPr>
        <w:t>Analyse</w:t>
      </w:r>
      <w:proofErr w:type="spellEnd"/>
      <w:r w:rsidRPr="00DB0256">
        <w:rPr>
          <w:rFonts w:ascii="Arial" w:hAnsi="Arial" w:cs="Arial"/>
          <w:color w:val="1D1C1D"/>
          <w:sz w:val="23"/>
          <w:szCs w:val="23"/>
          <w:lang w:val="en-US"/>
        </w:rPr>
        <w:t xml:space="preserve"> each pair to compute quantity b: count all pairs that are not in the same cluster in both methods: in this case these are </w:t>
      </w:r>
      <w:proofErr w:type="gramStart"/>
      <w:r w:rsidRPr="00DB0256">
        <w:rPr>
          <w:rFonts w:ascii="Arial" w:hAnsi="Arial" w:cs="Arial"/>
          <w:color w:val="1D1C1D"/>
          <w:sz w:val="23"/>
          <w:szCs w:val="23"/>
          <w:lang w:val="en-US"/>
        </w:rPr>
        <w:t>the  4</w:t>
      </w:r>
      <w:proofErr w:type="gramEnd"/>
      <w:r w:rsidRPr="00DB0256">
        <w:rPr>
          <w:rFonts w:ascii="Arial" w:hAnsi="Arial" w:cs="Arial"/>
          <w:color w:val="1D1C1D"/>
          <w:sz w:val="23"/>
          <w:szCs w:val="23"/>
          <w:lang w:val="en-US"/>
        </w:rPr>
        <w:t xml:space="preserve"> pairs:{A, D}, {A,E}, {B,C}, {B,D}</w:t>
      </w:r>
    </w:p>
    <w:p w14:paraId="5EF37DB3" w14:textId="0091699D" w:rsidR="00D61CD0" w:rsidRDefault="00DB0256" w:rsidP="00D61CD0">
      <w:pPr>
        <w:numPr>
          <w:ilvl w:val="0"/>
          <w:numId w:val="12"/>
        </w:numPr>
        <w:spacing w:before="100" w:beforeAutospacing="1"/>
        <w:ind w:left="1140"/>
        <w:rPr>
          <w:rFonts w:ascii="Arial" w:hAnsi="Arial" w:cs="Arial"/>
          <w:color w:val="1D1C1D"/>
          <w:sz w:val="23"/>
          <w:szCs w:val="23"/>
          <w:lang w:val="en-US"/>
        </w:rPr>
      </w:pPr>
      <w:r w:rsidRPr="00DB0256">
        <w:rPr>
          <w:rFonts w:ascii="Arial" w:hAnsi="Arial" w:cs="Arial"/>
          <w:color w:val="1D1C1D"/>
          <w:sz w:val="23"/>
          <w:szCs w:val="23"/>
          <w:lang w:val="en-US"/>
        </w:rPr>
        <w:t>Hence the rand index is (0+4) / 10</w:t>
      </w:r>
    </w:p>
    <w:p w14:paraId="658D6341" w14:textId="77777777" w:rsidR="00BE1C5E" w:rsidRDefault="00BE1C5E" w:rsidP="00BE1C5E">
      <w:pPr>
        <w:spacing w:before="100" w:beforeAutospacing="1"/>
        <w:rPr>
          <w:rFonts w:ascii="Arial" w:hAnsi="Arial" w:cs="Arial"/>
          <w:color w:val="1D1C1D"/>
          <w:sz w:val="23"/>
          <w:szCs w:val="23"/>
          <w:lang w:val="en-US"/>
        </w:rPr>
      </w:pPr>
    </w:p>
    <w:p w14:paraId="0716CDD1" w14:textId="423910C3" w:rsidR="00DB0256" w:rsidRPr="00B8369C" w:rsidRDefault="00727803" w:rsidP="00B8369C">
      <w:pPr>
        <w:pStyle w:val="berschrift2"/>
        <w:rPr>
          <w:b/>
          <w:bCs/>
          <w:lang w:val="en-US"/>
        </w:rPr>
      </w:pPr>
      <w:r>
        <w:rPr>
          <w:b/>
          <w:bCs/>
          <w:lang w:val="en-US"/>
        </w:rPr>
        <w:lastRenderedPageBreak/>
        <w:t xml:space="preserve">PCA: </w:t>
      </w:r>
      <w:r w:rsidR="00DB0256" w:rsidRPr="00B8369C">
        <w:rPr>
          <w:b/>
          <w:bCs/>
          <w:lang w:val="en-US"/>
        </w:rPr>
        <w:t xml:space="preserve">Dimensionality reduction </w:t>
      </w:r>
    </w:p>
    <w:p w14:paraId="12C9EBA9" w14:textId="305CA21C" w:rsidR="001736CF" w:rsidRPr="00763E7F" w:rsidRDefault="00DB0256" w:rsidP="00763E7F">
      <w:pPr>
        <w:rPr>
          <w:rFonts w:ascii="Calibri" w:hAnsi="Calibri" w:cs="Calibri"/>
          <w:lang w:val="en-US"/>
        </w:rPr>
      </w:pPr>
      <w:r w:rsidRPr="00DB0256">
        <w:rPr>
          <w:rFonts w:ascii="Calibri" w:hAnsi="Calibri" w:cs="Calibri"/>
          <w:lang w:val="en-US"/>
        </w:rPr>
        <w:t>Principal Component Analysis (Pearson, 1901)</w:t>
      </w:r>
      <w:r w:rsidR="00755286">
        <w:rPr>
          <w:rFonts w:ascii="Calibri" w:hAnsi="Calibri" w:cs="Calibri"/>
          <w:lang w:val="en-US"/>
        </w:rPr>
        <w:t xml:space="preserve">: </w:t>
      </w:r>
      <w:r w:rsidRPr="00DB0256">
        <w:rPr>
          <w:rFonts w:ascii="Calibri" w:hAnsi="Calibri" w:cs="Calibri"/>
          <w:lang w:val="en-US"/>
        </w:rPr>
        <w:t xml:space="preserve">projection of the data on the </w:t>
      </w:r>
      <w:r w:rsidRPr="00E17C70">
        <w:rPr>
          <w:rFonts w:ascii="Calibri" w:hAnsi="Calibri" w:cs="Calibri"/>
          <w:b/>
          <w:bCs/>
          <w:lang w:val="en-US"/>
        </w:rPr>
        <w:t>subspace of dimension q that is closest to the data according to the sums of the squared Euclidean distances.</w:t>
      </w:r>
      <w:r w:rsidR="00105D72">
        <w:rPr>
          <w:rFonts w:ascii="Calibri" w:hAnsi="Calibri" w:cs="Calibri"/>
          <w:lang w:val="en-US"/>
        </w:rPr>
        <w:t xml:space="preserve"> </w:t>
      </w:r>
    </w:p>
    <w:p w14:paraId="490945F6" w14:textId="61F6DB15" w:rsidR="00755286" w:rsidRPr="00755286" w:rsidRDefault="00763E7F" w:rsidP="00763E7F">
      <w:pPr>
        <w:pStyle w:val="Listenabsatz"/>
        <w:numPr>
          <w:ilvl w:val="0"/>
          <w:numId w:val="7"/>
        </w:numPr>
        <w:rPr>
          <w:rFonts w:ascii="Calibri" w:hAnsi="Calibri" w:cs="Calibri"/>
          <w:lang w:val="en-US"/>
        </w:rPr>
      </w:pPr>
      <w:r w:rsidRPr="003A5B22">
        <w:rPr>
          <w:noProof/>
          <w:lang w:val="en-US"/>
        </w:rPr>
        <w:drawing>
          <wp:anchor distT="0" distB="0" distL="114300" distR="114300" simplePos="0" relativeHeight="251664384" behindDoc="0" locked="0" layoutInCell="1" allowOverlap="1" wp14:anchorId="46ECBD66" wp14:editId="39FE89BD">
            <wp:simplePos x="0" y="0"/>
            <wp:positionH relativeFrom="column">
              <wp:posOffset>-744220</wp:posOffset>
            </wp:positionH>
            <wp:positionV relativeFrom="paragraph">
              <wp:posOffset>81915</wp:posOffset>
            </wp:positionV>
            <wp:extent cx="2778125" cy="3423920"/>
            <wp:effectExtent l="0" t="0" r="3175" b="5080"/>
            <wp:wrapThrough wrapText="bothSides">
              <wp:wrapPolygon edited="0">
                <wp:start x="0" y="0"/>
                <wp:lineTo x="0" y="21552"/>
                <wp:lineTo x="21526" y="21552"/>
                <wp:lineTo x="21526" y="0"/>
                <wp:lineTo x="0" y="0"/>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8125" cy="3423920"/>
                    </a:xfrm>
                    <a:prstGeom prst="rect">
                      <a:avLst/>
                    </a:prstGeom>
                  </pic:spPr>
                </pic:pic>
              </a:graphicData>
            </a:graphic>
            <wp14:sizeRelH relativeFrom="page">
              <wp14:pctWidth>0</wp14:pctWidth>
            </wp14:sizeRelH>
            <wp14:sizeRelV relativeFrom="page">
              <wp14:pctHeight>0</wp14:pctHeight>
            </wp14:sizeRelV>
          </wp:anchor>
        </w:drawing>
      </w:r>
      <w:r w:rsidR="00755286" w:rsidRPr="00755286">
        <w:rPr>
          <w:rFonts w:ascii="Calibri" w:hAnsi="Calibri" w:cs="Calibri"/>
          <w:lang w:val="en-US"/>
        </w:rPr>
        <w:t xml:space="preserve">search for a </w:t>
      </w:r>
      <w:r w:rsidR="00755286" w:rsidRPr="00064FB2">
        <w:rPr>
          <w:rFonts w:ascii="Calibri" w:hAnsi="Calibri" w:cs="Calibri"/>
          <w:lang w:val="en-US"/>
        </w:rPr>
        <w:t>line lying as close a</w:t>
      </w:r>
      <w:r>
        <w:rPr>
          <w:rFonts w:ascii="Calibri" w:hAnsi="Calibri" w:cs="Calibri"/>
          <w:lang w:val="en-US"/>
        </w:rPr>
        <w:t>s</w:t>
      </w:r>
      <w:r w:rsidR="00755286" w:rsidRPr="00064FB2">
        <w:rPr>
          <w:rFonts w:ascii="Calibri" w:hAnsi="Calibri" w:cs="Calibri"/>
          <w:lang w:val="en-US"/>
        </w:rPr>
        <w:t xml:space="preserve"> possible to the data, in the sense of least squared Euclidean distances</w:t>
      </w:r>
      <w:r>
        <w:rPr>
          <w:rFonts w:ascii="Calibri" w:hAnsi="Calibri" w:cs="Calibri"/>
          <w:lang w:val="en-US"/>
        </w:rPr>
        <w:t xml:space="preserve"> </w:t>
      </w:r>
      <w:r w:rsidRPr="00763E7F">
        <w:rPr>
          <w:rFonts w:ascii="Calibri" w:hAnsi="Calibri" w:cs="Calibri"/>
          <w:lang w:val="en-US"/>
        </w:rPr>
        <w:sym w:font="Wingdings" w:char="F0E0"/>
      </w:r>
      <w:r>
        <w:rPr>
          <w:rFonts w:ascii="Calibri" w:hAnsi="Calibri" w:cs="Calibri"/>
          <w:lang w:val="en-US"/>
        </w:rPr>
        <w:t xml:space="preserve"> </w:t>
      </w:r>
      <w:r w:rsidRPr="00755286">
        <w:rPr>
          <w:rFonts w:ascii="Calibri" w:hAnsi="Calibri" w:cs="Calibri"/>
          <w:lang w:val="en-US"/>
        </w:rPr>
        <w:t>the perpendicula</w:t>
      </w:r>
      <w:r>
        <w:rPr>
          <w:rFonts w:ascii="Calibri" w:hAnsi="Calibri" w:cs="Calibri"/>
          <w:lang w:val="en-US"/>
        </w:rPr>
        <w:t>r</w:t>
      </w:r>
      <w:r w:rsidRPr="00755286">
        <w:rPr>
          <w:rFonts w:ascii="Calibri" w:hAnsi="Calibri" w:cs="Calibri"/>
          <w:lang w:val="en-US"/>
        </w:rPr>
        <w:t xml:space="preserve"> distance to the line is minimized</w:t>
      </w:r>
    </w:p>
    <w:p w14:paraId="6C00AF72" w14:textId="2B6F1F59" w:rsidR="0039178F" w:rsidRPr="00707094" w:rsidRDefault="00B27A50" w:rsidP="00707094">
      <w:pPr>
        <w:pStyle w:val="Listenabsatz"/>
        <w:numPr>
          <w:ilvl w:val="0"/>
          <w:numId w:val="7"/>
        </w:numPr>
        <w:rPr>
          <w:rFonts w:ascii="Calibri" w:hAnsi="Calibri" w:cs="Calibri"/>
          <w:lang w:val="en-US"/>
        </w:rPr>
      </w:pPr>
      <w:r w:rsidRPr="00191E01">
        <w:rPr>
          <w:rFonts w:ascii="Calibri" w:hAnsi="Calibri" w:cs="Calibri"/>
          <w:b/>
          <w:bCs/>
          <w:lang w:val="en-US"/>
        </w:rPr>
        <w:t>w = direction vector of the line of length 1</w:t>
      </w:r>
      <w:r w:rsidR="00724878" w:rsidRPr="00191E01">
        <w:rPr>
          <w:rFonts w:ascii="Calibri" w:hAnsi="Calibri" w:cs="Calibri"/>
          <w:b/>
          <w:bCs/>
          <w:lang w:val="en-US"/>
        </w:rPr>
        <w:t xml:space="preserve"> = </w:t>
      </w:r>
      <w:r w:rsidR="00724878" w:rsidRPr="00191E01">
        <w:rPr>
          <w:rFonts w:ascii="Calibri" w:hAnsi="Calibri" w:cs="Calibri"/>
          <w:b/>
          <w:bCs/>
          <w:i/>
          <w:iCs/>
          <w:lang w:val="en-US"/>
        </w:rPr>
        <w:t>first principal componen</w:t>
      </w:r>
      <w:r w:rsidR="00DC35A2" w:rsidRPr="00191E01">
        <w:rPr>
          <w:rFonts w:ascii="Calibri" w:hAnsi="Calibri" w:cs="Calibri"/>
          <w:b/>
          <w:bCs/>
          <w:i/>
          <w:iCs/>
          <w:lang w:val="en-US"/>
        </w:rPr>
        <w:t>t (PC1)</w:t>
      </w:r>
      <w:r w:rsidR="00707094">
        <w:rPr>
          <w:rFonts w:ascii="Calibri" w:hAnsi="Calibri" w:cs="Calibri"/>
          <w:b/>
          <w:bCs/>
          <w:i/>
          <w:iCs/>
          <w:lang w:val="en-US"/>
        </w:rPr>
        <w:t xml:space="preserve"> </w:t>
      </w:r>
      <w:r w:rsidR="00707094" w:rsidRPr="00707094">
        <w:rPr>
          <w:rFonts w:ascii="Calibri" w:hAnsi="Calibri" w:cs="Calibri"/>
          <w:b/>
          <w:bCs/>
          <w:i/>
          <w:iCs/>
          <w:lang w:val="en-US"/>
        </w:rPr>
        <w:sym w:font="Wingdings" w:char="F0E0"/>
      </w:r>
      <w:r w:rsidR="00707094">
        <w:rPr>
          <w:rFonts w:ascii="Calibri" w:hAnsi="Calibri" w:cs="Calibri"/>
          <w:b/>
          <w:bCs/>
          <w:i/>
          <w:iCs/>
          <w:lang w:val="en-US"/>
        </w:rPr>
        <w:t xml:space="preserve"> </w:t>
      </w:r>
      <w:r w:rsidR="00707094" w:rsidRPr="00707094">
        <w:rPr>
          <w:rFonts w:ascii="Calibri" w:hAnsi="Calibri" w:cs="Calibri"/>
          <w:b/>
          <w:bCs/>
          <w:lang w:val="en-US"/>
        </w:rPr>
        <w:t>PC1 maximizes the variance of the projected data</w:t>
      </w:r>
    </w:p>
    <w:p w14:paraId="7157A59E" w14:textId="44BAE49C" w:rsidR="009D63D3" w:rsidRPr="00253F0F" w:rsidRDefault="00D75508" w:rsidP="00253F0F">
      <w:pPr>
        <w:pStyle w:val="Listenabsatz"/>
        <w:numPr>
          <w:ilvl w:val="6"/>
          <w:numId w:val="7"/>
        </w:numPr>
        <w:rPr>
          <w:rFonts w:ascii="Calibri" w:hAnsi="Calibri" w:cs="Calibri"/>
          <w:i/>
          <w:iCs/>
          <w:sz w:val="16"/>
          <w:szCs w:val="16"/>
          <w:lang w:val="en-US"/>
        </w:rPr>
      </w:pPr>
      <w:r w:rsidRPr="00253F0F">
        <w:rPr>
          <w:rFonts w:ascii="Calibri" w:hAnsi="Calibri" w:cs="Calibri"/>
          <w:i/>
          <w:iCs/>
          <w:sz w:val="16"/>
          <w:szCs w:val="16"/>
          <w:lang w:val="en-US"/>
        </w:rPr>
        <w:t>Pythagoras’ theorem</w:t>
      </w:r>
      <w:r w:rsidR="009D63D3" w:rsidRPr="00253F0F">
        <w:rPr>
          <w:rFonts w:ascii="Calibri" w:hAnsi="Calibri" w:cs="Calibri"/>
          <w:i/>
          <w:iCs/>
          <w:sz w:val="16"/>
          <w:szCs w:val="16"/>
          <w:lang w:val="en-US"/>
        </w:rPr>
        <w:t xml:space="preserve"> gives us variances of P(x)</w:t>
      </w:r>
    </w:p>
    <w:p w14:paraId="2E43646C" w14:textId="0B547ED6" w:rsidR="0096290F" w:rsidRDefault="0096290F" w:rsidP="0096290F">
      <w:pPr>
        <w:pStyle w:val="Listenabsatz"/>
        <w:numPr>
          <w:ilvl w:val="0"/>
          <w:numId w:val="7"/>
        </w:numPr>
        <w:rPr>
          <w:rFonts w:ascii="Calibri" w:hAnsi="Calibri" w:cs="Calibri"/>
          <w:lang w:val="en-US"/>
        </w:rPr>
      </w:pPr>
      <w:r w:rsidRPr="0089719D">
        <w:rPr>
          <w:rFonts w:ascii="Calibri" w:hAnsi="Calibri" w:cs="Calibri"/>
          <w:b/>
          <w:bCs/>
          <w:highlight w:val="yellow"/>
          <w:lang w:val="en-US"/>
        </w:rPr>
        <w:t>proportion of variance</w:t>
      </w:r>
      <w:r w:rsidRPr="0089719D">
        <w:rPr>
          <w:rFonts w:ascii="Calibri" w:hAnsi="Calibri" w:cs="Calibri"/>
          <w:highlight w:val="yellow"/>
          <w:lang w:val="en-US"/>
        </w:rPr>
        <w:t> </w:t>
      </w:r>
      <w:r w:rsidRPr="0089719D">
        <w:rPr>
          <w:rFonts w:ascii="Calibri" w:hAnsi="Calibri" w:cs="Calibri"/>
          <w:b/>
          <w:bCs/>
          <w:highlight w:val="yellow"/>
          <w:lang w:val="en-US"/>
        </w:rPr>
        <w:t>captured by PC1</w:t>
      </w:r>
      <w:r w:rsidRPr="0096290F">
        <w:rPr>
          <w:rFonts w:ascii="Calibri" w:hAnsi="Calibri" w:cs="Calibri"/>
          <w:lang w:val="en-US"/>
        </w:rPr>
        <w:t xml:space="preserve"> </w:t>
      </w:r>
      <w:r>
        <w:rPr>
          <w:rFonts w:ascii="Calibri" w:hAnsi="Calibri" w:cs="Calibri"/>
          <w:lang w:val="en-US"/>
        </w:rPr>
        <w:t xml:space="preserve">= </w:t>
      </w:r>
      <w:r w:rsidRPr="0096290F">
        <w:rPr>
          <w:rFonts w:ascii="Calibri" w:hAnsi="Calibri" w:cs="Calibri"/>
          <w:lang w:val="en-US"/>
        </w:rPr>
        <w:t>ratio of the variance of the projected data over the total variance of the data</w:t>
      </w:r>
      <w:r>
        <w:rPr>
          <w:rFonts w:ascii="Calibri" w:hAnsi="Calibri" w:cs="Calibri"/>
          <w:lang w:val="en-US"/>
        </w:rPr>
        <w:t xml:space="preserve"> </w:t>
      </w:r>
      <w:r w:rsidRPr="0096290F">
        <w:rPr>
          <w:rFonts w:ascii="Calibri" w:hAnsi="Calibri" w:cs="Calibri"/>
          <w:lang w:val="en-US"/>
        </w:rPr>
        <w:sym w:font="Wingdings" w:char="F0E0"/>
      </w:r>
      <w:r>
        <w:rPr>
          <w:rFonts w:ascii="Calibri" w:hAnsi="Calibri" w:cs="Calibri"/>
          <w:lang w:val="en-US"/>
        </w:rPr>
        <w:t xml:space="preserve"> between 0 &amp; 1 </w:t>
      </w:r>
    </w:p>
    <w:p w14:paraId="76030FAB" w14:textId="4AB6829C" w:rsidR="0096290F" w:rsidRPr="0096290F" w:rsidRDefault="0096290F" w:rsidP="00253F0F">
      <w:pPr>
        <w:pStyle w:val="Listenabsatz"/>
        <w:ind w:left="1440"/>
        <w:rPr>
          <w:rFonts w:ascii="Calibri" w:hAnsi="Calibri" w:cs="Calibri"/>
          <w:lang w:val="en-US"/>
        </w:rPr>
      </w:pPr>
      <w:r w:rsidRPr="0096290F">
        <w:rPr>
          <w:rFonts w:ascii="Calibri" w:hAnsi="Calibri" w:cs="Calibri"/>
          <w:lang w:val="en-US"/>
        </w:rPr>
        <w:sym w:font="Wingdings" w:char="F0E0"/>
      </w:r>
      <w:r>
        <w:rPr>
          <w:rFonts w:ascii="Calibri" w:hAnsi="Calibri" w:cs="Calibri"/>
          <w:lang w:val="en-US"/>
        </w:rPr>
        <w:t xml:space="preserve"> </w:t>
      </w:r>
      <w:r w:rsidRPr="0096290F">
        <w:rPr>
          <w:rFonts w:ascii="Calibri" w:hAnsi="Calibri" w:cs="Calibri"/>
          <w:lang w:val="en-US"/>
        </w:rPr>
        <w:t xml:space="preserve">The higher it is, the smaller the sum of squared distances, the closer the line is to the data. The proportion of variance </w:t>
      </w:r>
      <w:r w:rsidR="00253F0F">
        <w:rPr>
          <w:rFonts w:ascii="Calibri" w:hAnsi="Calibri" w:cs="Calibri"/>
          <w:lang w:val="en-US"/>
        </w:rPr>
        <w:t>quantifies</w:t>
      </w:r>
      <w:r w:rsidR="007C68FE">
        <w:rPr>
          <w:rFonts w:ascii="Calibri" w:hAnsi="Calibri" w:cs="Calibri"/>
          <w:lang w:val="en-US"/>
        </w:rPr>
        <w:t xml:space="preserve"> how</w:t>
      </w:r>
      <w:r w:rsidRPr="0096290F">
        <w:rPr>
          <w:rFonts w:ascii="Calibri" w:hAnsi="Calibri" w:cs="Calibri"/>
          <w:lang w:val="en-US"/>
        </w:rPr>
        <w:t xml:space="preserve"> good our dimension reduction is</w:t>
      </w:r>
    </w:p>
    <w:p w14:paraId="60E30D11" w14:textId="77777777" w:rsidR="0096290F" w:rsidRPr="00191E01" w:rsidRDefault="0096290F" w:rsidP="00064FB2">
      <w:pPr>
        <w:pStyle w:val="Listenabsatz"/>
        <w:rPr>
          <w:rFonts w:ascii="Calibri" w:hAnsi="Calibri" w:cs="Calibri"/>
          <w:b/>
          <w:bCs/>
          <w:lang w:val="en-US"/>
        </w:rPr>
      </w:pPr>
    </w:p>
    <w:p w14:paraId="3408EB40" w14:textId="0A220A2C" w:rsidR="003A5B22" w:rsidRDefault="003A5B22" w:rsidP="003A5B22">
      <w:pPr>
        <w:rPr>
          <w:rFonts w:ascii="Calibri" w:hAnsi="Calibri" w:cs="Calibri"/>
          <w:lang w:val="en-US"/>
        </w:rPr>
      </w:pPr>
    </w:p>
    <w:p w14:paraId="56ECFA92" w14:textId="6CFFDF9B" w:rsidR="00191E01" w:rsidRDefault="00191E01" w:rsidP="003A5B22">
      <w:pPr>
        <w:rPr>
          <w:rFonts w:ascii="Calibri" w:hAnsi="Calibri" w:cs="Calibri"/>
          <w:lang w:val="en-US"/>
        </w:rPr>
      </w:pPr>
    </w:p>
    <w:p w14:paraId="2F322FE0" w14:textId="336373E0" w:rsidR="00191E01" w:rsidRDefault="00191E01" w:rsidP="003A5B22">
      <w:pPr>
        <w:rPr>
          <w:rFonts w:ascii="Calibri" w:hAnsi="Calibri" w:cs="Calibri"/>
          <w:lang w:val="en-US"/>
        </w:rPr>
      </w:pPr>
    </w:p>
    <w:p w14:paraId="09612781" w14:textId="74F6DD6A" w:rsidR="00191E01" w:rsidRDefault="00191E01" w:rsidP="003A5B22">
      <w:pPr>
        <w:rPr>
          <w:rFonts w:ascii="Calibri" w:hAnsi="Calibri" w:cs="Calibri"/>
          <w:lang w:val="en-US"/>
        </w:rPr>
      </w:pPr>
    </w:p>
    <w:p w14:paraId="3D992FD5" w14:textId="77777777" w:rsidR="00DA3E82" w:rsidRDefault="00DA3E82" w:rsidP="003A5B22">
      <w:pPr>
        <w:rPr>
          <w:rFonts w:ascii="Calibri" w:hAnsi="Calibri" w:cs="Calibri"/>
          <w:lang w:val="en-US"/>
        </w:rPr>
      </w:pPr>
    </w:p>
    <w:p w14:paraId="08ED9D07" w14:textId="6CC3D214" w:rsidR="003A5B22" w:rsidRDefault="001736CF" w:rsidP="003A5B22">
      <w:pPr>
        <w:rPr>
          <w:rFonts w:ascii="Calibri" w:hAnsi="Calibri" w:cs="Calibri"/>
          <w:b/>
          <w:bCs/>
          <w:lang w:val="en-US"/>
        </w:rPr>
      </w:pPr>
      <w:r w:rsidRPr="001736CF">
        <w:rPr>
          <w:rFonts w:ascii="Calibri" w:hAnsi="Calibri" w:cs="Calibri"/>
          <w:b/>
          <w:bCs/>
          <w:lang w:val="en-US"/>
        </w:rPr>
        <w:t>PCA in higher dimensions</w:t>
      </w:r>
    </w:p>
    <w:p w14:paraId="0153B228" w14:textId="3C5B6185" w:rsidR="00413C47" w:rsidRDefault="00ED77F0" w:rsidP="00413C47">
      <w:pPr>
        <w:pStyle w:val="Listenabsatz"/>
        <w:numPr>
          <w:ilvl w:val="0"/>
          <w:numId w:val="7"/>
        </w:numPr>
        <w:rPr>
          <w:rFonts w:ascii="Calibri" w:hAnsi="Calibri" w:cs="Calibri"/>
          <w:b/>
          <w:bCs/>
          <w:lang w:val="en-US"/>
        </w:rPr>
      </w:pPr>
      <w:r>
        <w:rPr>
          <w:rFonts w:ascii="Calibri" w:hAnsi="Calibri" w:cs="Calibri"/>
          <w:lang w:val="en-US"/>
        </w:rPr>
        <w:t>In general: One searches</w:t>
      </w:r>
      <w:r w:rsidR="00437296">
        <w:rPr>
          <w:rFonts w:ascii="Calibri" w:hAnsi="Calibri" w:cs="Calibri"/>
          <w:lang w:val="en-US"/>
        </w:rPr>
        <w:t xml:space="preserve"> for </w:t>
      </w:r>
      <w:r w:rsidR="00437296" w:rsidRPr="00180DFC">
        <w:rPr>
          <w:rFonts w:ascii="Calibri" w:hAnsi="Calibri" w:cs="Calibri"/>
          <w:b/>
          <w:bCs/>
          <w:lang w:val="en-US"/>
        </w:rPr>
        <w:t>q-dimensional plane</w:t>
      </w:r>
      <w:r w:rsidR="00437296">
        <w:rPr>
          <w:rFonts w:ascii="Calibri" w:hAnsi="Calibri" w:cs="Calibri"/>
          <w:lang w:val="en-US"/>
        </w:rPr>
        <w:t xml:space="preserve"> tha</w:t>
      </w:r>
      <w:r w:rsidR="00180DFC">
        <w:rPr>
          <w:rFonts w:ascii="Calibri" w:hAnsi="Calibri" w:cs="Calibri"/>
          <w:lang w:val="en-US"/>
        </w:rPr>
        <w:t xml:space="preserve">t is </w:t>
      </w:r>
      <w:r w:rsidR="00180DFC" w:rsidRPr="00BC56A5">
        <w:rPr>
          <w:rFonts w:ascii="Calibri" w:hAnsi="Calibri" w:cs="Calibri"/>
          <w:b/>
          <w:bCs/>
          <w:lang w:val="en-US"/>
        </w:rPr>
        <w:t xml:space="preserve">closest to the data in terms of sums of </w:t>
      </w:r>
      <w:r w:rsidR="007A4087" w:rsidRPr="00BC56A5">
        <w:rPr>
          <w:rFonts w:ascii="Calibri" w:hAnsi="Calibri" w:cs="Calibri"/>
          <w:b/>
          <w:bCs/>
          <w:lang w:val="en-US"/>
        </w:rPr>
        <w:t>squared</w:t>
      </w:r>
      <w:r w:rsidR="00180DFC" w:rsidRPr="00BC56A5">
        <w:rPr>
          <w:rFonts w:ascii="Calibri" w:hAnsi="Calibri" w:cs="Calibri"/>
          <w:b/>
          <w:bCs/>
          <w:lang w:val="en-US"/>
        </w:rPr>
        <w:t xml:space="preserve"> Euclidean distances</w:t>
      </w:r>
      <w:r w:rsidRPr="00BC56A5">
        <w:rPr>
          <w:rFonts w:ascii="Calibri" w:hAnsi="Calibri" w:cs="Calibri"/>
          <w:b/>
          <w:bCs/>
          <w:lang w:val="en-US"/>
        </w:rPr>
        <w:t>.</w:t>
      </w:r>
      <w:r>
        <w:rPr>
          <w:rFonts w:ascii="Calibri" w:hAnsi="Calibri" w:cs="Calibri"/>
          <w:b/>
          <w:bCs/>
          <w:lang w:val="en-US"/>
        </w:rPr>
        <w:t xml:space="preserve"> </w:t>
      </w:r>
      <w:proofErr w:type="gramStart"/>
      <w:r w:rsidRPr="00180DFC">
        <w:rPr>
          <w:rFonts w:ascii="Calibri" w:hAnsi="Calibri" w:cs="Calibri"/>
          <w:lang w:val="en-US"/>
        </w:rPr>
        <w:t>Also</w:t>
      </w:r>
      <w:proofErr w:type="gramEnd"/>
      <w:r w:rsidRPr="00180DFC">
        <w:rPr>
          <w:rFonts w:ascii="Calibri" w:hAnsi="Calibri" w:cs="Calibri"/>
          <w:lang w:val="en-US"/>
        </w:rPr>
        <w:t xml:space="preserve"> the q-dimensional plane that</w:t>
      </w:r>
      <w:r>
        <w:rPr>
          <w:rFonts w:ascii="Calibri" w:hAnsi="Calibri" w:cs="Calibri"/>
          <w:b/>
          <w:bCs/>
          <w:lang w:val="en-US"/>
        </w:rPr>
        <w:t xml:space="preserve"> maximizes the variance of the projected data.</w:t>
      </w:r>
    </w:p>
    <w:p w14:paraId="5DD3137F" w14:textId="3962DCF5" w:rsidR="00413C47" w:rsidRPr="00413C47" w:rsidRDefault="00413C47" w:rsidP="00413C47">
      <w:pPr>
        <w:pStyle w:val="Listenabsatz"/>
        <w:numPr>
          <w:ilvl w:val="0"/>
          <w:numId w:val="7"/>
        </w:numPr>
        <w:rPr>
          <w:rFonts w:ascii="Calibri" w:hAnsi="Calibri" w:cs="Calibri"/>
          <w:lang w:val="en-US"/>
        </w:rPr>
      </w:pPr>
      <w:r w:rsidRPr="00413C47">
        <w:rPr>
          <w:rFonts w:ascii="Calibri" w:hAnsi="Calibri" w:cs="Calibri"/>
          <w:lang w:val="en-US"/>
        </w:rPr>
        <w:t xml:space="preserve">An important property relates principal components to the </w:t>
      </w:r>
      <w:proofErr w:type="spellStart"/>
      <w:r w:rsidRPr="00413C47">
        <w:rPr>
          <w:rFonts w:ascii="Calibri" w:hAnsi="Calibri" w:cs="Calibri"/>
          <w:lang w:val="en-US"/>
        </w:rPr>
        <w:t>eigendecomposition</w:t>
      </w:r>
      <w:proofErr w:type="spellEnd"/>
      <w:r w:rsidRPr="00413C47">
        <w:rPr>
          <w:rFonts w:ascii="Calibri" w:hAnsi="Calibri" w:cs="Calibri"/>
          <w:lang w:val="en-US"/>
        </w:rPr>
        <w:t xml:space="preserve"> of the covariance matrix.</w:t>
      </w:r>
    </w:p>
    <w:p w14:paraId="6BA63B18" w14:textId="2B4C9E34" w:rsidR="007D4864" w:rsidRPr="007D4864" w:rsidRDefault="007D4864" w:rsidP="00413C47">
      <w:pPr>
        <w:pStyle w:val="Listenabsatz"/>
        <w:numPr>
          <w:ilvl w:val="1"/>
          <w:numId w:val="7"/>
        </w:numPr>
        <w:rPr>
          <w:rFonts w:ascii="Calibri" w:hAnsi="Calibri" w:cs="Calibri"/>
          <w:lang w:val="en-US"/>
        </w:rPr>
      </w:pPr>
      <w:r w:rsidRPr="007D4864">
        <w:rPr>
          <w:rFonts w:ascii="Calibri" w:hAnsi="Calibri" w:cs="Calibri"/>
          <w:lang w:val="en-US"/>
        </w:rPr>
        <w:t>Covariance matri</w:t>
      </w:r>
      <w:r w:rsidR="006648DA">
        <w:rPr>
          <w:rFonts w:ascii="Calibri" w:hAnsi="Calibri" w:cs="Calibri"/>
          <w:lang w:val="en-US"/>
        </w:rPr>
        <w:t>x</w:t>
      </w:r>
      <w:r w:rsidRPr="007D4864">
        <w:rPr>
          <w:rFonts w:ascii="Calibri" w:hAnsi="Calibri" w:cs="Calibri"/>
          <w:lang w:val="en-US"/>
        </w:rPr>
        <w:t xml:space="preserve"> is s</w:t>
      </w:r>
      <w:r w:rsidR="006648DA">
        <w:rPr>
          <w:rFonts w:ascii="Calibri" w:hAnsi="Calibri" w:cs="Calibri"/>
          <w:lang w:val="en-US"/>
        </w:rPr>
        <w:t>y</w:t>
      </w:r>
      <w:r w:rsidRPr="007D4864">
        <w:rPr>
          <w:rFonts w:ascii="Calibri" w:hAnsi="Calibri" w:cs="Calibri"/>
          <w:lang w:val="en-US"/>
        </w:rPr>
        <w:t>mmetric, positive matrix</w:t>
      </w:r>
      <w:r w:rsidR="00A354A9">
        <w:rPr>
          <w:rFonts w:ascii="Calibri" w:hAnsi="Calibri" w:cs="Calibri"/>
          <w:lang w:val="en-US"/>
        </w:rPr>
        <w:t xml:space="preserve"> with eigenvectors w ordered by decreasing eigenvalues lambda</w:t>
      </w:r>
    </w:p>
    <w:p w14:paraId="2C63E07C" w14:textId="43CCCC56" w:rsidR="00064FB2" w:rsidRPr="00064FB2" w:rsidRDefault="00413C47" w:rsidP="00413C47">
      <w:pPr>
        <w:pStyle w:val="Listenabsatz"/>
        <w:numPr>
          <w:ilvl w:val="1"/>
          <w:numId w:val="7"/>
        </w:numPr>
        <w:rPr>
          <w:rFonts w:ascii="Calibri" w:hAnsi="Calibri" w:cs="Calibri"/>
          <w:b/>
          <w:bCs/>
          <w:lang w:val="en-US"/>
        </w:rPr>
      </w:pPr>
      <w:r w:rsidRPr="00413C47">
        <w:rPr>
          <w:rFonts w:ascii="Calibri" w:hAnsi="Calibri" w:cs="Calibri"/>
          <w:u w:val="single"/>
          <w:lang w:val="en-US"/>
        </w:rPr>
        <w:t>Result</w:t>
      </w:r>
      <w:r>
        <w:rPr>
          <w:rFonts w:ascii="Calibri" w:hAnsi="Calibri" w:cs="Calibri"/>
          <w:lang w:val="en-US"/>
        </w:rPr>
        <w:t xml:space="preserve">: </w:t>
      </w:r>
      <w:r w:rsidR="00064FB2" w:rsidRPr="00064FB2">
        <w:rPr>
          <w:rFonts w:ascii="Calibri" w:hAnsi="Calibri" w:cs="Calibri"/>
          <w:lang w:val="en-US"/>
        </w:rPr>
        <w:t xml:space="preserve">The PCA q-dimensional plane, </w:t>
      </w:r>
      <w:proofErr w:type="gramStart"/>
      <w:r>
        <w:rPr>
          <w:rFonts w:ascii="Calibri" w:hAnsi="Calibri" w:cs="Calibri"/>
          <w:lang w:val="en-US"/>
        </w:rPr>
        <w:t>i.e.</w:t>
      </w:r>
      <w:proofErr w:type="gramEnd"/>
      <w:r>
        <w:rPr>
          <w:rFonts w:ascii="Calibri" w:hAnsi="Calibri" w:cs="Calibri"/>
          <w:lang w:val="en-US"/>
        </w:rPr>
        <w:t xml:space="preserve"> </w:t>
      </w:r>
      <w:r w:rsidR="00064FB2" w:rsidRPr="00064FB2">
        <w:rPr>
          <w:rFonts w:ascii="Calibri" w:hAnsi="Calibri" w:cs="Calibri"/>
          <w:lang w:val="en-US"/>
        </w:rPr>
        <w:t xml:space="preserve">the q-dimensional plane that is closest to the data in terms of sums of squared Euclidean distances, is the </w:t>
      </w:r>
      <w:r w:rsidR="00064FB2" w:rsidRPr="00064FB2">
        <w:rPr>
          <w:rFonts w:ascii="Calibri" w:hAnsi="Calibri" w:cs="Calibri"/>
          <w:b/>
          <w:bCs/>
          <w:lang w:val="en-US"/>
        </w:rPr>
        <w:t>plane spanned by the first q</w:t>
      </w:r>
      <w:r w:rsidR="00064FB2">
        <w:rPr>
          <w:rFonts w:ascii="Calibri" w:hAnsi="Calibri" w:cs="Calibri"/>
          <w:b/>
          <w:bCs/>
          <w:lang w:val="en-US"/>
        </w:rPr>
        <w:t xml:space="preserve"> </w:t>
      </w:r>
      <w:r w:rsidR="00064FB2" w:rsidRPr="00064FB2">
        <w:rPr>
          <w:rFonts w:ascii="Calibri" w:hAnsi="Calibri" w:cs="Calibri"/>
          <w:b/>
          <w:bCs/>
          <w:lang w:val="en-US"/>
        </w:rPr>
        <w:t>eigenvectors of the covariance matrix</w:t>
      </w:r>
      <w:r w:rsidR="00064FB2">
        <w:rPr>
          <w:rFonts w:ascii="Calibri" w:hAnsi="Calibri" w:cs="Calibri"/>
          <w:b/>
          <w:bCs/>
          <w:lang w:val="en-US"/>
        </w:rPr>
        <w:t xml:space="preserve"> </w:t>
      </w:r>
    </w:p>
    <w:p w14:paraId="73A63AF8" w14:textId="40AE0549" w:rsidR="00064FB2" w:rsidRPr="00B514F0" w:rsidRDefault="00413C47" w:rsidP="00413C47">
      <w:pPr>
        <w:pStyle w:val="Listenabsatz"/>
        <w:numPr>
          <w:ilvl w:val="1"/>
          <w:numId w:val="7"/>
        </w:numPr>
        <w:rPr>
          <w:rFonts w:ascii="Calibri" w:hAnsi="Calibri" w:cs="Calibri"/>
          <w:lang w:val="en-US"/>
        </w:rPr>
      </w:pPr>
      <w:r w:rsidRPr="00413C47">
        <w:rPr>
          <w:rFonts w:ascii="Calibri" w:hAnsi="Calibri" w:cs="Calibri"/>
          <w:u w:val="single"/>
          <w:lang w:val="en-US"/>
        </w:rPr>
        <w:t>Result</w:t>
      </w:r>
      <w:r>
        <w:rPr>
          <w:rFonts w:ascii="Calibri" w:hAnsi="Calibri" w:cs="Calibri"/>
          <w:lang w:val="en-US"/>
        </w:rPr>
        <w:t xml:space="preserve">: </w:t>
      </w:r>
      <w:r w:rsidR="00064FB2" w:rsidRPr="00064FB2">
        <w:rPr>
          <w:rFonts w:ascii="Calibri" w:hAnsi="Calibri" w:cs="Calibri"/>
          <w:lang w:val="en-US"/>
        </w:rPr>
        <w:t xml:space="preserve">The proportion of </w:t>
      </w:r>
      <w:r w:rsidR="00064FB2" w:rsidRPr="001232BA">
        <w:rPr>
          <w:rFonts w:ascii="Calibri" w:hAnsi="Calibri" w:cs="Calibri"/>
          <w:b/>
          <w:bCs/>
          <w:lang w:val="en-US"/>
        </w:rPr>
        <w:t>variance</w:t>
      </w:r>
      <w:r w:rsidR="00064FB2" w:rsidRPr="00064FB2">
        <w:rPr>
          <w:rFonts w:ascii="Calibri" w:hAnsi="Calibri" w:cs="Calibri"/>
          <w:lang w:val="en-US"/>
        </w:rPr>
        <w:t xml:space="preserve"> explained by the PCA q-dimensional plane </w:t>
      </w:r>
      <w:r w:rsidR="00064FB2" w:rsidRPr="001232BA">
        <w:rPr>
          <w:rFonts w:ascii="Calibri" w:hAnsi="Calibri" w:cs="Calibri"/>
          <w:b/>
          <w:bCs/>
          <w:lang w:val="en-US"/>
        </w:rPr>
        <w:t>equals to the sum of the </w:t>
      </w:r>
      <w:r w:rsidR="001232BA">
        <w:rPr>
          <w:rFonts w:ascii="Calibri" w:hAnsi="Calibri" w:cs="Calibri"/>
          <w:b/>
          <w:bCs/>
          <w:lang w:val="en-US"/>
        </w:rPr>
        <w:t xml:space="preserve">first </w:t>
      </w:r>
      <w:r w:rsidR="00064FB2" w:rsidRPr="001232BA">
        <w:rPr>
          <w:rFonts w:ascii="Calibri" w:hAnsi="Calibri" w:cs="Calibri"/>
          <w:b/>
          <w:bCs/>
          <w:lang w:val="en-US"/>
        </w:rPr>
        <w:t>q eigenvalues of the covariance matrix</w:t>
      </w:r>
    </w:p>
    <w:p w14:paraId="5FE3F2D5" w14:textId="270EE101" w:rsidR="00B514F0" w:rsidRPr="00B514F0" w:rsidRDefault="00B514F0" w:rsidP="00B514F0">
      <w:pPr>
        <w:pStyle w:val="Listenabsatz"/>
        <w:numPr>
          <w:ilvl w:val="0"/>
          <w:numId w:val="7"/>
        </w:numPr>
        <w:rPr>
          <w:rFonts w:ascii="Calibri" w:hAnsi="Calibri" w:cs="Calibri"/>
          <w:lang w:val="en-US"/>
        </w:rPr>
      </w:pPr>
      <w:r w:rsidRPr="00B514F0">
        <w:rPr>
          <w:rFonts w:ascii="Calibri" w:hAnsi="Calibri" w:cs="Calibri"/>
          <w:lang w:val="en-US"/>
        </w:rPr>
        <w:t>Implicatio</w:t>
      </w:r>
      <w:r>
        <w:rPr>
          <w:rFonts w:ascii="Calibri" w:hAnsi="Calibri" w:cs="Calibri"/>
          <w:lang w:val="en-US"/>
        </w:rPr>
        <w:t xml:space="preserve">ns: </w:t>
      </w:r>
    </w:p>
    <w:p w14:paraId="64D03981" w14:textId="3BCE08E2" w:rsidR="00B514F0" w:rsidRDefault="00B514F0" w:rsidP="00B514F0">
      <w:pPr>
        <w:pStyle w:val="Listenabsatz"/>
        <w:numPr>
          <w:ilvl w:val="1"/>
          <w:numId w:val="7"/>
        </w:numPr>
        <w:rPr>
          <w:rFonts w:ascii="Calibri" w:hAnsi="Calibri" w:cs="Calibri"/>
          <w:lang w:val="en-US"/>
        </w:rPr>
      </w:pPr>
      <w:r>
        <w:rPr>
          <w:rFonts w:ascii="Calibri" w:hAnsi="Calibri" w:cs="Calibri"/>
          <w:lang w:val="en-US"/>
        </w:rPr>
        <w:t>PCA planes are nested: PCA 2D-plane contains PC1, PCA 3D-plan contains PCA 2-D plane</w:t>
      </w:r>
    </w:p>
    <w:p w14:paraId="6A378BC8" w14:textId="590D524C" w:rsidR="001B0DF2" w:rsidRDefault="001B0DF2" w:rsidP="00B514F0">
      <w:pPr>
        <w:pStyle w:val="Listenabsatz"/>
        <w:numPr>
          <w:ilvl w:val="1"/>
          <w:numId w:val="7"/>
        </w:numPr>
        <w:rPr>
          <w:rFonts w:ascii="Calibri" w:hAnsi="Calibri" w:cs="Calibri"/>
          <w:lang w:val="en-US"/>
        </w:rPr>
      </w:pPr>
      <w:r>
        <w:rPr>
          <w:rFonts w:ascii="Calibri" w:hAnsi="Calibri" w:cs="Calibri"/>
          <w:lang w:val="en-US"/>
        </w:rPr>
        <w:t>PC2 = second eigenvector of the covariance matrix</w:t>
      </w:r>
    </w:p>
    <w:p w14:paraId="7DBDFBEB" w14:textId="5997040C" w:rsidR="00A354A9" w:rsidRDefault="00F6647D" w:rsidP="003A5B22">
      <w:pPr>
        <w:pStyle w:val="Listenabsatz"/>
        <w:numPr>
          <w:ilvl w:val="1"/>
          <w:numId w:val="7"/>
        </w:numPr>
        <w:rPr>
          <w:rFonts w:ascii="Calibri" w:hAnsi="Calibri" w:cs="Calibri"/>
          <w:lang w:val="en-US"/>
        </w:rPr>
      </w:pPr>
      <w:r w:rsidRPr="00A354A9">
        <w:rPr>
          <w:rFonts w:ascii="Calibri" w:hAnsi="Calibri" w:cs="Calibri"/>
          <w:b/>
          <w:bCs/>
          <w:lang w:val="en-US"/>
        </w:rPr>
        <w:t>PCs</w:t>
      </w:r>
      <w:r>
        <w:rPr>
          <w:rFonts w:ascii="Calibri" w:hAnsi="Calibri" w:cs="Calibri"/>
          <w:lang w:val="en-US"/>
        </w:rPr>
        <w:t xml:space="preserve"> are</w:t>
      </w:r>
      <w:r w:rsidR="003775E6">
        <w:rPr>
          <w:rFonts w:ascii="Calibri" w:hAnsi="Calibri" w:cs="Calibri"/>
          <w:lang w:val="en-US"/>
        </w:rPr>
        <w:t xml:space="preserve"> </w:t>
      </w:r>
      <w:r w:rsidRPr="001F7E3D">
        <w:rPr>
          <w:rFonts w:ascii="Calibri" w:hAnsi="Calibri" w:cs="Calibri"/>
          <w:b/>
          <w:bCs/>
          <w:lang w:val="en-US"/>
        </w:rPr>
        <w:t>linearly</w:t>
      </w:r>
      <w:r>
        <w:rPr>
          <w:rFonts w:ascii="Calibri" w:hAnsi="Calibri" w:cs="Calibri"/>
          <w:lang w:val="en-US"/>
        </w:rPr>
        <w:t xml:space="preserve"> </w:t>
      </w:r>
      <w:r w:rsidRPr="00A354A9">
        <w:rPr>
          <w:rFonts w:ascii="Calibri" w:hAnsi="Calibri" w:cs="Calibri"/>
          <w:b/>
          <w:bCs/>
          <w:lang w:val="en-US"/>
        </w:rPr>
        <w:t>uncorrelated</w:t>
      </w:r>
      <w:r w:rsidR="003775E6">
        <w:rPr>
          <w:rFonts w:ascii="Calibri" w:hAnsi="Calibri" w:cs="Calibri"/>
          <w:lang w:val="en-US"/>
        </w:rPr>
        <w:t xml:space="preserve"> </w:t>
      </w:r>
      <w:r w:rsidR="003775E6" w:rsidRPr="003775E6">
        <w:rPr>
          <w:rFonts w:ascii="Calibri" w:hAnsi="Calibri" w:cs="Calibri"/>
          <w:lang w:val="en-US"/>
        </w:rPr>
        <w:sym w:font="Wingdings" w:char="F0E0"/>
      </w:r>
      <w:r w:rsidR="003775E6">
        <w:rPr>
          <w:rFonts w:ascii="Calibri" w:hAnsi="Calibri" w:cs="Calibri"/>
          <w:lang w:val="en-US"/>
        </w:rPr>
        <w:t xml:space="preserve"> </w:t>
      </w:r>
      <w:r>
        <w:rPr>
          <w:rFonts w:ascii="Calibri" w:hAnsi="Calibri" w:cs="Calibri"/>
          <w:lang w:val="en-US"/>
        </w:rPr>
        <w:t xml:space="preserve">eigenvectors of a positive matrix are </w:t>
      </w:r>
      <w:r w:rsidRPr="00A354A9">
        <w:rPr>
          <w:rFonts w:ascii="Calibri" w:hAnsi="Calibri" w:cs="Calibri"/>
          <w:b/>
          <w:bCs/>
          <w:lang w:val="en-US"/>
        </w:rPr>
        <w:t>orthogonal</w:t>
      </w:r>
      <w:r>
        <w:rPr>
          <w:rFonts w:ascii="Calibri" w:hAnsi="Calibri" w:cs="Calibri"/>
          <w:lang w:val="en-US"/>
        </w:rPr>
        <w:t xml:space="preserve"> to each other. </w:t>
      </w:r>
      <w:r w:rsidR="003775E6">
        <w:rPr>
          <w:rFonts w:ascii="Calibri" w:hAnsi="Calibri" w:cs="Calibri"/>
          <w:lang w:val="en-US"/>
        </w:rPr>
        <w:t>M</w:t>
      </w:r>
      <w:r>
        <w:rPr>
          <w:rFonts w:ascii="Calibri" w:hAnsi="Calibri" w:cs="Calibri"/>
          <w:lang w:val="en-US"/>
        </w:rPr>
        <w:t xml:space="preserve">ore </w:t>
      </w:r>
      <w:proofErr w:type="spellStart"/>
      <w:r>
        <w:rPr>
          <w:rFonts w:ascii="Calibri" w:hAnsi="Calibri" w:cs="Calibri"/>
          <w:lang w:val="en-US"/>
        </w:rPr>
        <w:t>obs</w:t>
      </w:r>
      <w:proofErr w:type="spellEnd"/>
      <w:r>
        <w:rPr>
          <w:rFonts w:ascii="Calibri" w:hAnsi="Calibri" w:cs="Calibri"/>
          <w:lang w:val="en-US"/>
        </w:rPr>
        <w:t xml:space="preserve"> than variables</w:t>
      </w:r>
      <w:r w:rsidR="003775E6">
        <w:rPr>
          <w:rFonts w:ascii="Calibri" w:hAnsi="Calibri" w:cs="Calibri"/>
          <w:lang w:val="en-US"/>
        </w:rPr>
        <w:t xml:space="preserve"> </w:t>
      </w:r>
      <w:r w:rsidR="005475D4">
        <w:rPr>
          <w:rFonts w:ascii="Calibri" w:hAnsi="Calibri" w:cs="Calibri"/>
          <w:lang w:val="en-US"/>
        </w:rPr>
        <w:t>(n &gt;p) -</w:t>
      </w:r>
      <w:r w:rsidR="003775E6">
        <w:rPr>
          <w:rFonts w:ascii="Calibri" w:hAnsi="Calibri" w:cs="Calibri"/>
          <w:lang w:val="en-US"/>
        </w:rPr>
        <w:t>&gt;</w:t>
      </w:r>
      <w:r w:rsidR="00474A18">
        <w:rPr>
          <w:rFonts w:ascii="Calibri" w:hAnsi="Calibri" w:cs="Calibri"/>
          <w:lang w:val="en-US"/>
        </w:rPr>
        <w:t xml:space="preserve"> </w:t>
      </w:r>
      <w:r>
        <w:rPr>
          <w:rFonts w:ascii="Calibri" w:hAnsi="Calibri" w:cs="Calibri"/>
          <w:lang w:val="en-US"/>
        </w:rPr>
        <w:t>PCs orthono</w:t>
      </w:r>
      <w:r w:rsidR="007047CE">
        <w:rPr>
          <w:rFonts w:ascii="Calibri" w:hAnsi="Calibri" w:cs="Calibri"/>
          <w:lang w:val="en-US"/>
        </w:rPr>
        <w:t>r</w:t>
      </w:r>
      <w:r>
        <w:rPr>
          <w:rFonts w:ascii="Calibri" w:hAnsi="Calibri" w:cs="Calibri"/>
          <w:lang w:val="en-US"/>
        </w:rPr>
        <w:t>ma</w:t>
      </w:r>
      <w:r w:rsidR="003775E6">
        <w:rPr>
          <w:rFonts w:ascii="Calibri" w:hAnsi="Calibri" w:cs="Calibri"/>
          <w:lang w:val="en-US"/>
        </w:rPr>
        <w:t>l</w:t>
      </w:r>
    </w:p>
    <w:p w14:paraId="11832F1B" w14:textId="77777777" w:rsidR="00834C49" w:rsidRPr="00834C49" w:rsidRDefault="00834C49" w:rsidP="00834C49">
      <w:pPr>
        <w:pStyle w:val="Listenabsatz"/>
        <w:ind w:left="1440"/>
        <w:rPr>
          <w:rFonts w:ascii="Calibri" w:hAnsi="Calibri" w:cs="Calibri"/>
          <w:lang w:val="en-US"/>
        </w:rPr>
      </w:pPr>
    </w:p>
    <w:p w14:paraId="3E681987" w14:textId="77777777" w:rsidR="00AA2EC4" w:rsidRDefault="00AA2EC4" w:rsidP="003A5B22">
      <w:pPr>
        <w:rPr>
          <w:rFonts w:ascii="Calibri" w:hAnsi="Calibri" w:cs="Calibri"/>
          <w:lang w:val="en-US"/>
        </w:rPr>
      </w:pPr>
    </w:p>
    <w:p w14:paraId="3AA837AB" w14:textId="48820C4A" w:rsidR="00724F22" w:rsidRDefault="001B1E41" w:rsidP="003A5B22">
      <w:pPr>
        <w:rPr>
          <w:rFonts w:ascii="Calibri" w:hAnsi="Calibri" w:cs="Calibri"/>
          <w:b/>
          <w:bCs/>
          <w:lang w:val="en-US"/>
        </w:rPr>
      </w:pPr>
      <w:r w:rsidRPr="001B1E41">
        <w:rPr>
          <w:rFonts w:ascii="Calibri" w:hAnsi="Calibri" w:cs="Calibri"/>
          <w:b/>
          <w:bCs/>
          <w:lang w:val="en-US"/>
        </w:rPr>
        <w:t>PCA in R</w:t>
      </w:r>
    </w:p>
    <w:p w14:paraId="452F747D" w14:textId="41066316" w:rsidR="009D4ACC" w:rsidRDefault="009D4ACC" w:rsidP="009D4ACC">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9D4ACC">
        <w:rPr>
          <w:rStyle w:val="HTMLCode"/>
          <w:rFonts w:ascii="Consolas" w:hAnsi="Consolas" w:cs="Consolas"/>
          <w:color w:val="333333"/>
          <w:spacing w:val="3"/>
          <w:bdr w:val="none" w:sz="0" w:space="0" w:color="auto" w:frame="1"/>
          <w:lang w:val="en-US"/>
        </w:rPr>
        <w:t>pca_res</w:t>
      </w:r>
      <w:proofErr w:type="spellEnd"/>
      <w:r w:rsidRPr="009D4ACC">
        <w:rPr>
          <w:rStyle w:val="HTMLCode"/>
          <w:rFonts w:ascii="Consolas" w:hAnsi="Consolas" w:cs="Consolas"/>
          <w:color w:val="333333"/>
          <w:spacing w:val="3"/>
          <w:bdr w:val="none" w:sz="0" w:space="0" w:color="auto" w:frame="1"/>
          <w:lang w:val="en-US"/>
        </w:rPr>
        <w:t xml:space="preserve"> &lt;-</w:t>
      </w:r>
      <w:r w:rsidRPr="009D4ACC">
        <w:rPr>
          <w:rStyle w:val="st"/>
          <w:rFonts w:ascii="Consolas" w:hAnsi="Consolas" w:cs="Consolas"/>
          <w:color w:val="4070A0"/>
          <w:spacing w:val="3"/>
          <w:bdr w:val="none" w:sz="0" w:space="0" w:color="auto" w:frame="1"/>
          <w:lang w:val="en-US"/>
        </w:rPr>
        <w:t xml:space="preserve"> </w:t>
      </w:r>
      <w:proofErr w:type="spellStart"/>
      <w:proofErr w:type="gramStart"/>
      <w:r w:rsidRPr="009D4ACC">
        <w:rPr>
          <w:rStyle w:val="kw"/>
          <w:rFonts w:ascii="Consolas" w:eastAsiaTheme="majorEastAsia" w:hAnsi="Consolas" w:cs="Consolas"/>
          <w:b/>
          <w:bCs/>
          <w:color w:val="007020"/>
          <w:spacing w:val="3"/>
          <w:highlight w:val="cyan"/>
          <w:bdr w:val="none" w:sz="0" w:space="0" w:color="auto" w:frame="1"/>
          <w:lang w:val="en-US"/>
        </w:rPr>
        <w:t>prcomp</w:t>
      </w:r>
      <w:proofErr w:type="spellEnd"/>
      <w:r w:rsidRPr="009D4ACC">
        <w:rPr>
          <w:rStyle w:val="HTMLCode"/>
          <w:rFonts w:ascii="Consolas" w:hAnsi="Consolas" w:cs="Consolas"/>
          <w:color w:val="333333"/>
          <w:spacing w:val="3"/>
          <w:highlight w:val="cyan"/>
          <w:bdr w:val="none" w:sz="0" w:space="0" w:color="auto" w:frame="1"/>
          <w:lang w:val="en-US"/>
        </w:rPr>
        <w:t>(</w:t>
      </w:r>
      <w:proofErr w:type="gramEnd"/>
      <w:r w:rsidR="00ED1598">
        <w:rPr>
          <w:rStyle w:val="HTMLCode"/>
          <w:rFonts w:ascii="Consolas" w:hAnsi="Consolas" w:cs="Consolas"/>
          <w:color w:val="333333"/>
          <w:spacing w:val="3"/>
          <w:highlight w:val="cyan"/>
          <w:bdr w:val="none" w:sz="0" w:space="0" w:color="auto" w:frame="1"/>
          <w:lang w:val="en-US"/>
        </w:rPr>
        <w:t>data</w:t>
      </w:r>
      <w:r w:rsidRPr="009D4ACC">
        <w:rPr>
          <w:rStyle w:val="HTMLCode"/>
          <w:rFonts w:ascii="Consolas" w:hAnsi="Consolas" w:cs="Consolas"/>
          <w:color w:val="333333"/>
          <w:spacing w:val="3"/>
          <w:highlight w:val="cyan"/>
          <w:bdr w:val="none" w:sz="0" w:space="0" w:color="auto" w:frame="1"/>
          <w:lang w:val="en-US"/>
        </w:rPr>
        <w:t xml:space="preserve">, </w:t>
      </w:r>
      <w:r w:rsidRPr="009D4ACC">
        <w:rPr>
          <w:rStyle w:val="dt"/>
          <w:rFonts w:ascii="Consolas" w:hAnsi="Consolas" w:cs="Consolas"/>
          <w:color w:val="902000"/>
          <w:spacing w:val="3"/>
          <w:highlight w:val="cyan"/>
          <w:bdr w:val="none" w:sz="0" w:space="0" w:color="auto" w:frame="1"/>
          <w:lang w:val="en-US"/>
        </w:rPr>
        <w:t>center =</w:t>
      </w:r>
      <w:r w:rsidRPr="009D4ACC">
        <w:rPr>
          <w:rStyle w:val="HTMLCode"/>
          <w:rFonts w:ascii="Consolas" w:hAnsi="Consolas" w:cs="Consolas"/>
          <w:color w:val="333333"/>
          <w:spacing w:val="3"/>
          <w:highlight w:val="cyan"/>
          <w:bdr w:val="none" w:sz="0" w:space="0" w:color="auto" w:frame="1"/>
          <w:lang w:val="en-US"/>
        </w:rPr>
        <w:t xml:space="preserve"> </w:t>
      </w:r>
      <w:r w:rsidRPr="009D4ACC">
        <w:rPr>
          <w:rStyle w:val="ot"/>
          <w:rFonts w:ascii="Consolas" w:hAnsi="Consolas" w:cs="Consolas"/>
          <w:color w:val="007020"/>
          <w:spacing w:val="3"/>
          <w:highlight w:val="cyan"/>
          <w:bdr w:val="none" w:sz="0" w:space="0" w:color="auto" w:frame="1"/>
          <w:lang w:val="en-US"/>
        </w:rPr>
        <w:t>TRUE</w:t>
      </w:r>
      <w:r w:rsidRPr="009D4ACC">
        <w:rPr>
          <w:rStyle w:val="HTMLCode"/>
          <w:rFonts w:ascii="Consolas" w:hAnsi="Consolas" w:cs="Consolas"/>
          <w:color w:val="333333"/>
          <w:spacing w:val="3"/>
          <w:highlight w:val="cyan"/>
          <w:bdr w:val="none" w:sz="0" w:space="0" w:color="auto" w:frame="1"/>
          <w:lang w:val="en-US"/>
        </w:rPr>
        <w:t xml:space="preserve">, </w:t>
      </w:r>
      <w:r w:rsidRPr="009D4ACC">
        <w:rPr>
          <w:rStyle w:val="dt"/>
          <w:rFonts w:ascii="Consolas" w:hAnsi="Consolas" w:cs="Consolas"/>
          <w:color w:val="902000"/>
          <w:spacing w:val="3"/>
          <w:highlight w:val="cyan"/>
          <w:bdr w:val="none" w:sz="0" w:space="0" w:color="auto" w:frame="1"/>
          <w:lang w:val="en-US"/>
        </w:rPr>
        <w:t xml:space="preserve">scale. </w:t>
      </w:r>
      <w:r w:rsidRPr="00032D80">
        <w:rPr>
          <w:rStyle w:val="dt"/>
          <w:rFonts w:ascii="Consolas" w:hAnsi="Consolas" w:cs="Consolas"/>
          <w:color w:val="902000"/>
          <w:spacing w:val="3"/>
          <w:highlight w:val="cyan"/>
          <w:bdr w:val="none" w:sz="0" w:space="0" w:color="auto" w:frame="1"/>
          <w:lang w:val="en-US"/>
        </w:rPr>
        <w:t>=</w:t>
      </w:r>
      <w:r w:rsidRPr="00032D80">
        <w:rPr>
          <w:rStyle w:val="HTMLCode"/>
          <w:rFonts w:ascii="Consolas" w:hAnsi="Consolas" w:cs="Consolas"/>
          <w:color w:val="333333"/>
          <w:spacing w:val="3"/>
          <w:highlight w:val="cyan"/>
          <w:bdr w:val="none" w:sz="0" w:space="0" w:color="auto" w:frame="1"/>
          <w:lang w:val="en-US"/>
        </w:rPr>
        <w:t xml:space="preserve"> </w:t>
      </w:r>
      <w:r w:rsidRPr="00032D80">
        <w:rPr>
          <w:rStyle w:val="ot"/>
          <w:rFonts w:ascii="Consolas" w:hAnsi="Consolas" w:cs="Consolas"/>
          <w:color w:val="007020"/>
          <w:spacing w:val="3"/>
          <w:highlight w:val="cyan"/>
          <w:bdr w:val="none" w:sz="0" w:space="0" w:color="auto" w:frame="1"/>
          <w:lang w:val="en-US"/>
        </w:rPr>
        <w:t>TRUE</w:t>
      </w:r>
      <w:r w:rsidRPr="00032D80">
        <w:rPr>
          <w:rStyle w:val="HTMLCode"/>
          <w:rFonts w:ascii="Consolas" w:hAnsi="Consolas" w:cs="Consolas"/>
          <w:color w:val="333333"/>
          <w:spacing w:val="3"/>
          <w:highlight w:val="cyan"/>
          <w:bdr w:val="none" w:sz="0" w:space="0" w:color="auto" w:frame="1"/>
          <w:lang w:val="en-US"/>
        </w:rPr>
        <w:t>)</w:t>
      </w:r>
    </w:p>
    <w:p w14:paraId="2D141497" w14:textId="1CA5C163" w:rsidR="00032D80" w:rsidRPr="00032D80" w:rsidRDefault="00032D80" w:rsidP="009D4ACC">
      <w:pPr>
        <w:pStyle w:val="HTMLVorformatiert"/>
        <w:shd w:val="clear" w:color="auto" w:fill="F7F7F7"/>
        <w:rPr>
          <w:rFonts w:ascii="Consolas" w:hAnsi="Consolas" w:cs="Consolas"/>
          <w:color w:val="333333"/>
          <w:spacing w:val="3"/>
          <w:sz w:val="24"/>
          <w:szCs w:val="24"/>
          <w:lang w:val="en-US"/>
        </w:rPr>
      </w:pPr>
      <w:r w:rsidRPr="00140188">
        <w:rPr>
          <w:rStyle w:val="HTMLCode"/>
          <w:rFonts w:ascii="Consolas" w:hAnsi="Consolas" w:cs="Consolas"/>
          <w:color w:val="333333"/>
          <w:spacing w:val="3"/>
          <w:highlight w:val="cyan"/>
          <w:bdr w:val="none" w:sz="0" w:space="0" w:color="auto" w:frame="1"/>
          <w:lang w:val="en-US"/>
        </w:rPr>
        <w:t>summary</w:t>
      </w:r>
      <w:r>
        <w:rPr>
          <w:rStyle w:val="HTMLCode"/>
          <w:rFonts w:ascii="Consolas" w:hAnsi="Consolas" w:cs="Consolas"/>
          <w:color w:val="333333"/>
          <w:spacing w:val="3"/>
          <w:bdr w:val="none" w:sz="0" w:space="0" w:color="auto" w:frame="1"/>
          <w:lang w:val="en-US"/>
        </w:rPr>
        <w:t>(</w:t>
      </w:r>
      <w:proofErr w:type="spellStart"/>
      <w:r>
        <w:rPr>
          <w:rStyle w:val="HTMLCode"/>
          <w:rFonts w:ascii="Consolas" w:hAnsi="Consolas" w:cs="Consolas"/>
          <w:color w:val="333333"/>
          <w:spacing w:val="3"/>
          <w:bdr w:val="none" w:sz="0" w:space="0" w:color="auto" w:frame="1"/>
          <w:lang w:val="en-US"/>
        </w:rPr>
        <w:t>pca_res</w:t>
      </w:r>
      <w:proofErr w:type="spellEnd"/>
      <w:r>
        <w:rPr>
          <w:rStyle w:val="HTMLCode"/>
          <w:rFonts w:ascii="Consolas" w:hAnsi="Consolas" w:cs="Consolas"/>
          <w:color w:val="333333"/>
          <w:spacing w:val="3"/>
          <w:bdr w:val="none" w:sz="0" w:space="0" w:color="auto" w:frame="1"/>
          <w:lang w:val="en-US"/>
        </w:rPr>
        <w:t>)</w:t>
      </w:r>
    </w:p>
    <w:p w14:paraId="0E6E62CD" w14:textId="77777777" w:rsidR="00A46987" w:rsidRDefault="00A46987" w:rsidP="009D4ACC">
      <w:pPr>
        <w:rPr>
          <w:rFonts w:ascii="Calibri" w:hAnsi="Calibri" w:cs="Calibri"/>
          <w:lang w:val="en-US"/>
        </w:rPr>
      </w:pPr>
    </w:p>
    <w:p w14:paraId="401E515E" w14:textId="3C8D2918" w:rsidR="009D4ACC" w:rsidRPr="00A46987" w:rsidRDefault="001D1C65" w:rsidP="009D4ACC">
      <w:pPr>
        <w:rPr>
          <w:rFonts w:ascii="Calibri" w:hAnsi="Calibri" w:cs="Calibri"/>
          <w:u w:val="single"/>
          <w:lang w:val="en-US"/>
        </w:rPr>
      </w:pPr>
      <w:r w:rsidRPr="00A46987">
        <w:rPr>
          <w:rFonts w:ascii="Calibri" w:hAnsi="Calibri" w:cs="Calibri"/>
          <w:u w:val="single"/>
          <w:lang w:val="en-US"/>
        </w:rPr>
        <w:lastRenderedPageBreak/>
        <w:t>Plotting PCA in Regression:</w:t>
      </w:r>
    </w:p>
    <w:p w14:paraId="5C9B3807" w14:textId="5F5F30B4" w:rsidR="001D1C65" w:rsidRDefault="00A46987" w:rsidP="001D1C65">
      <w:pPr>
        <w:pStyle w:val="Listenabsatz"/>
        <w:numPr>
          <w:ilvl w:val="0"/>
          <w:numId w:val="7"/>
        </w:numPr>
        <w:rPr>
          <w:rFonts w:ascii="Calibri" w:hAnsi="Calibri" w:cs="Calibri"/>
          <w:lang w:val="en-US"/>
        </w:rPr>
      </w:pPr>
      <w:r w:rsidRPr="001D1C65">
        <w:rPr>
          <w:rFonts w:ascii="Calibri" w:hAnsi="Calibri" w:cs="Calibri"/>
          <w:lang w:val="en-US"/>
        </w:rPr>
        <w:t xml:space="preserve">ratio of both </w:t>
      </w:r>
      <w:r w:rsidR="007D0DFA">
        <w:rPr>
          <w:rFonts w:ascii="Calibri" w:hAnsi="Calibri" w:cs="Calibri"/>
          <w:lang w:val="en-US"/>
        </w:rPr>
        <w:t>rotations</w:t>
      </w:r>
      <w:r w:rsidRPr="001D1C65">
        <w:rPr>
          <w:rFonts w:ascii="Calibri" w:hAnsi="Calibri" w:cs="Calibri"/>
          <w:lang w:val="en-US"/>
        </w:rPr>
        <w:t xml:space="preserve"> = slope of line</w:t>
      </w:r>
      <w:r w:rsidRPr="007D0DFA">
        <w:rPr>
          <w:rFonts w:ascii="Calibri" w:hAnsi="Calibri" w:cs="Calibri"/>
          <w:highlight w:val="cyan"/>
          <w:lang w:val="en-US"/>
        </w:rPr>
        <w:t xml:space="preserve">: </w:t>
      </w:r>
      <w:proofErr w:type="spellStart"/>
      <w:r w:rsidR="001D1C65" w:rsidRPr="007D0DFA">
        <w:rPr>
          <w:rFonts w:ascii="Calibri" w:hAnsi="Calibri" w:cs="Calibri"/>
          <w:highlight w:val="cyan"/>
          <w:lang w:val="en-US"/>
        </w:rPr>
        <w:t>pca_res$</w:t>
      </w:r>
      <w:r w:rsidR="007D0DFA" w:rsidRPr="007D0DFA">
        <w:rPr>
          <w:rFonts w:ascii="Calibri" w:hAnsi="Calibri" w:cs="Calibri"/>
          <w:highlight w:val="cyan"/>
          <w:lang w:val="en-US"/>
        </w:rPr>
        <w:t>rota</w:t>
      </w:r>
      <w:r w:rsidR="007D0DFA">
        <w:rPr>
          <w:rFonts w:ascii="Calibri" w:hAnsi="Calibri" w:cs="Calibri"/>
          <w:highlight w:val="cyan"/>
          <w:lang w:val="en-US"/>
        </w:rPr>
        <w:t>tion</w:t>
      </w:r>
      <w:proofErr w:type="spellEnd"/>
    </w:p>
    <w:p w14:paraId="07D101D6" w14:textId="22C6B7FD" w:rsidR="00A46987" w:rsidRPr="00A46987" w:rsidRDefault="00A46987" w:rsidP="00A46987">
      <w:pPr>
        <w:pStyle w:val="Listenabsatz"/>
        <w:numPr>
          <w:ilvl w:val="0"/>
          <w:numId w:val="7"/>
        </w:numPr>
        <w:rPr>
          <w:rFonts w:ascii="Calibri" w:hAnsi="Calibri" w:cs="Calibri"/>
          <w:lang w:val="en-US"/>
        </w:rPr>
      </w:pPr>
      <w:r w:rsidRPr="00A46987">
        <w:rPr>
          <w:rFonts w:ascii="Calibri" w:hAnsi="Calibri" w:cs="Calibri"/>
          <w:lang w:val="en-US"/>
        </w:rPr>
        <w:t>need to define the line</w:t>
      </w:r>
      <w:r>
        <w:rPr>
          <w:rFonts w:ascii="Calibri" w:hAnsi="Calibri" w:cs="Calibri"/>
          <w:lang w:val="en-US"/>
        </w:rPr>
        <w:t>:</w:t>
      </w:r>
    </w:p>
    <w:p w14:paraId="784028BC" w14:textId="6D3B2EF5" w:rsidR="00A46987" w:rsidRPr="009B6A41" w:rsidRDefault="00A46987" w:rsidP="00DC4E3D">
      <w:pPr>
        <w:pStyle w:val="Listenabsatz"/>
        <w:numPr>
          <w:ilvl w:val="1"/>
          <w:numId w:val="7"/>
        </w:numPr>
        <w:ind w:left="1134" w:hanging="283"/>
        <w:rPr>
          <w:rFonts w:ascii="Calibri" w:hAnsi="Calibri" w:cs="Calibri"/>
          <w:highlight w:val="cyan"/>
          <w:lang w:val="en-US"/>
        </w:rPr>
      </w:pPr>
      <w:r w:rsidRPr="009B6A41">
        <w:rPr>
          <w:rFonts w:ascii="Calibri" w:hAnsi="Calibri" w:cs="Calibri"/>
          <w:highlight w:val="cyan"/>
          <w:lang w:val="en-US"/>
        </w:rPr>
        <w:t xml:space="preserve">slope &lt;- </w:t>
      </w:r>
      <w:r w:rsidR="007D0DFA" w:rsidRPr="009B6A41">
        <w:rPr>
          <w:rFonts w:ascii="Calibri" w:hAnsi="Calibri" w:cs="Calibri"/>
          <w:highlight w:val="cyan"/>
          <w:lang w:val="en-US"/>
        </w:rPr>
        <w:t>(</w:t>
      </w:r>
      <w:proofErr w:type="spellStart"/>
      <w:r w:rsidRPr="009B6A41">
        <w:rPr>
          <w:rFonts w:ascii="Calibri" w:hAnsi="Calibri" w:cs="Calibri"/>
          <w:highlight w:val="cyan"/>
          <w:lang w:val="en-US"/>
        </w:rPr>
        <w:t>pca</w:t>
      </w:r>
      <w:r w:rsidR="007D0DFA" w:rsidRPr="009B6A41">
        <w:rPr>
          <w:rFonts w:ascii="Calibri" w:hAnsi="Calibri" w:cs="Calibri"/>
          <w:highlight w:val="cyan"/>
          <w:lang w:val="en-US"/>
        </w:rPr>
        <w:t>_res</w:t>
      </w:r>
      <w:r w:rsidRPr="009B6A41">
        <w:rPr>
          <w:rFonts w:ascii="Calibri" w:hAnsi="Calibri" w:cs="Calibri"/>
          <w:highlight w:val="cyan"/>
          <w:lang w:val="en-US"/>
        </w:rPr>
        <w:t>$</w:t>
      </w:r>
      <w:proofErr w:type="gramStart"/>
      <w:r w:rsidR="007D0DFA" w:rsidRPr="009B6A41">
        <w:rPr>
          <w:rFonts w:ascii="Calibri" w:hAnsi="Calibri" w:cs="Calibri"/>
          <w:highlight w:val="cyan"/>
          <w:lang w:val="en-US"/>
        </w:rPr>
        <w:t>rotation</w:t>
      </w:r>
      <w:proofErr w:type="spellEnd"/>
      <w:r w:rsidRPr="009B6A41">
        <w:rPr>
          <w:rFonts w:ascii="Calibri" w:hAnsi="Calibri" w:cs="Calibri"/>
          <w:highlight w:val="cyan"/>
          <w:lang w:val="en-US"/>
        </w:rPr>
        <w:t>[</w:t>
      </w:r>
      <w:proofErr w:type="gramEnd"/>
      <w:r w:rsidRPr="009B6A41">
        <w:rPr>
          <w:rFonts w:ascii="Calibri" w:hAnsi="Calibri" w:cs="Calibri"/>
          <w:highlight w:val="cyan"/>
          <w:lang w:val="en-US"/>
        </w:rPr>
        <w:t>"</w:t>
      </w:r>
      <w:proofErr w:type="spellStart"/>
      <w:r w:rsidRPr="009B6A41">
        <w:rPr>
          <w:rFonts w:ascii="Calibri" w:hAnsi="Calibri" w:cs="Calibri"/>
          <w:highlight w:val="cyan"/>
          <w:lang w:val="en-US"/>
        </w:rPr>
        <w:t>y</w:t>
      </w:r>
      <w:r w:rsidR="007D0DFA" w:rsidRPr="009B6A41">
        <w:rPr>
          <w:rFonts w:ascii="Calibri" w:hAnsi="Calibri" w:cs="Calibri"/>
          <w:highlight w:val="cyan"/>
          <w:lang w:val="en-US"/>
        </w:rPr>
        <w:t>_</w:t>
      </w:r>
      <w:r w:rsidRPr="009B6A41">
        <w:rPr>
          <w:rFonts w:ascii="Calibri" w:hAnsi="Calibri" w:cs="Calibri"/>
          <w:highlight w:val="cyan"/>
          <w:lang w:val="en-US"/>
        </w:rPr>
        <w:t>Name</w:t>
      </w:r>
      <w:proofErr w:type="spellEnd"/>
      <w:r w:rsidRPr="009B6A41">
        <w:rPr>
          <w:rFonts w:ascii="Calibri" w:hAnsi="Calibri" w:cs="Calibri"/>
          <w:highlight w:val="cyan"/>
          <w:lang w:val="en-US"/>
        </w:rPr>
        <w:t>", "</w:t>
      </w:r>
      <w:r w:rsidR="007D0DFA" w:rsidRPr="009B6A41">
        <w:rPr>
          <w:rFonts w:ascii="Calibri" w:hAnsi="Calibri" w:cs="Calibri"/>
          <w:highlight w:val="cyan"/>
          <w:lang w:val="en-US"/>
        </w:rPr>
        <w:t>PC1</w:t>
      </w:r>
      <w:r w:rsidRPr="009B6A41">
        <w:rPr>
          <w:rFonts w:ascii="Calibri" w:hAnsi="Calibri" w:cs="Calibri"/>
          <w:highlight w:val="cyan"/>
          <w:lang w:val="en-US"/>
        </w:rPr>
        <w:t>"]</w:t>
      </w:r>
      <w:r w:rsidR="007D0DFA" w:rsidRPr="009B6A41">
        <w:rPr>
          <w:rFonts w:ascii="Calibri" w:hAnsi="Calibri" w:cs="Calibri"/>
          <w:highlight w:val="cyan"/>
          <w:lang w:val="en-US"/>
        </w:rPr>
        <w:t xml:space="preserve"> *-1)</w:t>
      </w:r>
      <w:r w:rsidRPr="009B6A41">
        <w:rPr>
          <w:rFonts w:ascii="Calibri" w:hAnsi="Calibri" w:cs="Calibri"/>
          <w:highlight w:val="cyan"/>
          <w:lang w:val="en-US"/>
        </w:rPr>
        <w:t xml:space="preserve"> / </w:t>
      </w:r>
      <w:r w:rsidR="007D0DFA" w:rsidRPr="009B6A41">
        <w:rPr>
          <w:rFonts w:ascii="Calibri" w:hAnsi="Calibri" w:cs="Calibri"/>
          <w:highlight w:val="cyan"/>
          <w:lang w:val="en-US"/>
        </w:rPr>
        <w:t>(</w:t>
      </w:r>
      <w:proofErr w:type="spellStart"/>
      <w:r w:rsidRPr="009B6A41">
        <w:rPr>
          <w:rFonts w:ascii="Calibri" w:hAnsi="Calibri" w:cs="Calibri"/>
          <w:highlight w:val="cyan"/>
          <w:lang w:val="en-US"/>
        </w:rPr>
        <w:t>pca</w:t>
      </w:r>
      <w:r w:rsidR="007D0DFA" w:rsidRPr="009B6A41">
        <w:rPr>
          <w:rFonts w:ascii="Calibri" w:hAnsi="Calibri" w:cs="Calibri"/>
          <w:highlight w:val="cyan"/>
          <w:lang w:val="en-US"/>
        </w:rPr>
        <w:t>_res</w:t>
      </w:r>
      <w:r w:rsidRPr="009B6A41">
        <w:rPr>
          <w:rFonts w:ascii="Calibri" w:hAnsi="Calibri" w:cs="Calibri"/>
          <w:highlight w:val="cyan"/>
          <w:lang w:val="en-US"/>
        </w:rPr>
        <w:t>$</w:t>
      </w:r>
      <w:r w:rsidR="007D0DFA" w:rsidRPr="009B6A41">
        <w:rPr>
          <w:rFonts w:ascii="Calibri" w:hAnsi="Calibri" w:cs="Calibri"/>
          <w:highlight w:val="cyan"/>
          <w:lang w:val="en-US"/>
        </w:rPr>
        <w:t>rotation</w:t>
      </w:r>
      <w:proofErr w:type="spellEnd"/>
      <w:r w:rsidRPr="009B6A41">
        <w:rPr>
          <w:rFonts w:ascii="Calibri" w:hAnsi="Calibri" w:cs="Calibri"/>
          <w:highlight w:val="cyan"/>
          <w:lang w:val="en-US"/>
        </w:rPr>
        <w:t>["</w:t>
      </w:r>
      <w:proofErr w:type="spellStart"/>
      <w:r w:rsidRPr="009B6A41">
        <w:rPr>
          <w:rFonts w:ascii="Calibri" w:hAnsi="Calibri" w:cs="Calibri"/>
          <w:highlight w:val="cyan"/>
          <w:lang w:val="en-US"/>
        </w:rPr>
        <w:t>x</w:t>
      </w:r>
      <w:r w:rsidR="007D0DFA" w:rsidRPr="009B6A41">
        <w:rPr>
          <w:rFonts w:ascii="Calibri" w:hAnsi="Calibri" w:cs="Calibri"/>
          <w:highlight w:val="cyan"/>
          <w:lang w:val="en-US"/>
        </w:rPr>
        <w:t>_</w:t>
      </w:r>
      <w:r w:rsidRPr="009B6A41">
        <w:rPr>
          <w:rFonts w:ascii="Calibri" w:hAnsi="Calibri" w:cs="Calibri"/>
          <w:highlight w:val="cyan"/>
          <w:lang w:val="en-US"/>
        </w:rPr>
        <w:t>Name</w:t>
      </w:r>
      <w:proofErr w:type="spellEnd"/>
      <w:r w:rsidRPr="009B6A41">
        <w:rPr>
          <w:rFonts w:ascii="Calibri" w:hAnsi="Calibri" w:cs="Calibri"/>
          <w:highlight w:val="cyan"/>
          <w:lang w:val="en-US"/>
        </w:rPr>
        <w:t>", "</w:t>
      </w:r>
      <w:r w:rsidR="007D0DFA" w:rsidRPr="009B6A41">
        <w:rPr>
          <w:rFonts w:ascii="Calibri" w:hAnsi="Calibri" w:cs="Calibri"/>
          <w:highlight w:val="cyan"/>
          <w:lang w:val="en-US"/>
        </w:rPr>
        <w:t>PC1</w:t>
      </w:r>
      <w:r w:rsidRPr="009B6A41">
        <w:rPr>
          <w:rFonts w:ascii="Calibri" w:hAnsi="Calibri" w:cs="Calibri"/>
          <w:highlight w:val="cyan"/>
          <w:lang w:val="en-US"/>
        </w:rPr>
        <w:t>"]</w:t>
      </w:r>
      <w:r w:rsidR="007D0DFA" w:rsidRPr="009B6A41">
        <w:rPr>
          <w:rFonts w:ascii="Calibri" w:hAnsi="Calibri" w:cs="Calibri"/>
          <w:highlight w:val="cyan"/>
          <w:lang w:val="en-US"/>
        </w:rPr>
        <w:t xml:space="preserve"> *-1)</w:t>
      </w:r>
    </w:p>
    <w:p w14:paraId="48504CCF" w14:textId="426DDBA9" w:rsidR="00A46987" w:rsidRPr="009B6A41" w:rsidRDefault="00A46987" w:rsidP="00DC4E3D">
      <w:pPr>
        <w:pStyle w:val="Listenabsatz"/>
        <w:numPr>
          <w:ilvl w:val="1"/>
          <w:numId w:val="7"/>
        </w:numPr>
        <w:ind w:left="1134" w:hanging="283"/>
        <w:rPr>
          <w:rFonts w:ascii="Calibri" w:hAnsi="Calibri" w:cs="Calibri"/>
          <w:highlight w:val="cyan"/>
          <w:lang w:val="en-US"/>
        </w:rPr>
      </w:pPr>
      <w:r w:rsidRPr="009B6A41">
        <w:rPr>
          <w:rFonts w:ascii="Calibri" w:hAnsi="Calibri" w:cs="Calibri"/>
          <w:highlight w:val="cyan"/>
          <w:lang w:val="en-US"/>
        </w:rPr>
        <w:t xml:space="preserve">intercept &lt;- </w:t>
      </w:r>
      <w:proofErr w:type="spellStart"/>
      <w:r w:rsidRPr="009B6A41">
        <w:rPr>
          <w:rFonts w:ascii="Calibri" w:hAnsi="Calibri" w:cs="Calibri"/>
          <w:highlight w:val="cyan"/>
          <w:lang w:val="en-US"/>
        </w:rPr>
        <w:t>pca</w:t>
      </w:r>
      <w:r w:rsidR="007D0DFA" w:rsidRPr="009B6A41">
        <w:rPr>
          <w:rFonts w:ascii="Calibri" w:hAnsi="Calibri" w:cs="Calibri"/>
          <w:highlight w:val="cyan"/>
          <w:lang w:val="en-US"/>
        </w:rPr>
        <w:t>_res</w:t>
      </w:r>
      <w:r w:rsidRPr="009B6A41">
        <w:rPr>
          <w:rFonts w:ascii="Calibri" w:hAnsi="Calibri" w:cs="Calibri"/>
          <w:highlight w:val="cyan"/>
          <w:lang w:val="en-US"/>
        </w:rPr>
        <w:t>$center</w:t>
      </w:r>
      <w:proofErr w:type="spellEnd"/>
      <w:r w:rsidRPr="009B6A41">
        <w:rPr>
          <w:rFonts w:ascii="Calibri" w:hAnsi="Calibri" w:cs="Calibri"/>
          <w:highlight w:val="cyan"/>
          <w:lang w:val="en-US"/>
        </w:rPr>
        <w:t>["</w:t>
      </w:r>
      <w:proofErr w:type="spellStart"/>
      <w:r w:rsidRPr="009B6A41">
        <w:rPr>
          <w:rFonts w:ascii="Calibri" w:hAnsi="Calibri" w:cs="Calibri"/>
          <w:highlight w:val="cyan"/>
          <w:lang w:val="en-US"/>
        </w:rPr>
        <w:t>yName</w:t>
      </w:r>
      <w:proofErr w:type="spellEnd"/>
      <w:r w:rsidRPr="009B6A41">
        <w:rPr>
          <w:rFonts w:ascii="Calibri" w:hAnsi="Calibri" w:cs="Calibri"/>
          <w:highlight w:val="cyan"/>
          <w:lang w:val="en-US"/>
        </w:rPr>
        <w:t xml:space="preserve">"] </w:t>
      </w:r>
      <w:r w:rsidR="007D0DFA" w:rsidRPr="009B6A41">
        <w:rPr>
          <w:rFonts w:ascii="Calibri" w:hAnsi="Calibri" w:cs="Calibri"/>
          <w:highlight w:val="cyan"/>
          <w:lang w:val="en-US"/>
        </w:rPr>
        <w:t>–</w:t>
      </w:r>
      <w:r w:rsidRPr="009B6A41">
        <w:rPr>
          <w:rFonts w:ascii="Calibri" w:hAnsi="Calibri" w:cs="Calibri"/>
          <w:highlight w:val="cyan"/>
          <w:lang w:val="en-US"/>
        </w:rPr>
        <w:t xml:space="preserve"> </w:t>
      </w:r>
      <w:proofErr w:type="spellStart"/>
      <w:r w:rsidRPr="009B6A41">
        <w:rPr>
          <w:rFonts w:ascii="Calibri" w:hAnsi="Calibri" w:cs="Calibri"/>
          <w:highlight w:val="cyan"/>
          <w:lang w:val="en-US"/>
        </w:rPr>
        <w:t>pca</w:t>
      </w:r>
      <w:r w:rsidR="007D0DFA" w:rsidRPr="009B6A41">
        <w:rPr>
          <w:rFonts w:ascii="Calibri" w:hAnsi="Calibri" w:cs="Calibri"/>
          <w:highlight w:val="cyan"/>
          <w:lang w:val="en-US"/>
        </w:rPr>
        <w:t>_res</w:t>
      </w:r>
      <w:r w:rsidRPr="009B6A41">
        <w:rPr>
          <w:rFonts w:ascii="Calibri" w:hAnsi="Calibri" w:cs="Calibri"/>
          <w:highlight w:val="cyan"/>
          <w:lang w:val="en-US"/>
        </w:rPr>
        <w:t>$center</w:t>
      </w:r>
      <w:proofErr w:type="spellEnd"/>
      <w:r w:rsidRPr="009B6A41">
        <w:rPr>
          <w:rFonts w:ascii="Calibri" w:hAnsi="Calibri" w:cs="Calibri"/>
          <w:highlight w:val="cyan"/>
          <w:lang w:val="en-US"/>
        </w:rPr>
        <w:t>["</w:t>
      </w:r>
      <w:proofErr w:type="spellStart"/>
      <w:r w:rsidRPr="009B6A41">
        <w:rPr>
          <w:rFonts w:ascii="Calibri" w:hAnsi="Calibri" w:cs="Calibri"/>
          <w:highlight w:val="cyan"/>
          <w:lang w:val="en-US"/>
        </w:rPr>
        <w:t>xName</w:t>
      </w:r>
      <w:proofErr w:type="spellEnd"/>
      <w:r w:rsidRPr="009B6A41">
        <w:rPr>
          <w:rFonts w:ascii="Calibri" w:hAnsi="Calibri" w:cs="Calibri"/>
          <w:highlight w:val="cyan"/>
          <w:lang w:val="en-US"/>
        </w:rPr>
        <w:t>"] *slope</w:t>
      </w:r>
    </w:p>
    <w:p w14:paraId="790FAA5F" w14:textId="3A7604EE" w:rsidR="00693623" w:rsidRPr="009B6A41" w:rsidRDefault="00693623" w:rsidP="00DC4E3D">
      <w:pPr>
        <w:pStyle w:val="Listenabsatz"/>
        <w:numPr>
          <w:ilvl w:val="1"/>
          <w:numId w:val="7"/>
        </w:numPr>
        <w:ind w:left="1134" w:hanging="283"/>
        <w:rPr>
          <w:rFonts w:ascii="Calibri" w:hAnsi="Calibri" w:cs="Calibri"/>
          <w:highlight w:val="cyan"/>
          <w:lang w:val="en-US"/>
        </w:rPr>
      </w:pPr>
      <w:proofErr w:type="spellStart"/>
      <w:r w:rsidRPr="009B6A41">
        <w:rPr>
          <w:rFonts w:ascii="Calibri" w:hAnsi="Calibri" w:cs="Calibri"/>
          <w:highlight w:val="cyan"/>
          <w:lang w:val="en-US"/>
        </w:rPr>
        <w:t>geom_</w:t>
      </w:r>
      <w:proofErr w:type="gramStart"/>
      <w:r w:rsidRPr="009B6A41">
        <w:rPr>
          <w:rFonts w:ascii="Calibri" w:hAnsi="Calibri" w:cs="Calibri"/>
          <w:highlight w:val="cyan"/>
          <w:lang w:val="en-US"/>
        </w:rPr>
        <w:t>abline</w:t>
      </w:r>
      <w:proofErr w:type="spellEnd"/>
      <w:r w:rsidRPr="009B6A41">
        <w:rPr>
          <w:rFonts w:ascii="Calibri" w:hAnsi="Calibri" w:cs="Calibri"/>
          <w:highlight w:val="cyan"/>
          <w:lang w:val="en-US"/>
        </w:rPr>
        <w:t>(</w:t>
      </w:r>
      <w:proofErr w:type="spellStart"/>
      <w:proofErr w:type="gramEnd"/>
      <w:r w:rsidRPr="009B6A41">
        <w:rPr>
          <w:rFonts w:ascii="Calibri" w:hAnsi="Calibri" w:cs="Calibri"/>
          <w:highlight w:val="cyan"/>
          <w:lang w:val="en-US"/>
        </w:rPr>
        <w:t>aes</w:t>
      </w:r>
      <w:proofErr w:type="spellEnd"/>
      <w:r w:rsidRPr="009B6A41">
        <w:rPr>
          <w:rFonts w:ascii="Calibri" w:hAnsi="Calibri" w:cs="Calibri"/>
          <w:highlight w:val="cyan"/>
          <w:lang w:val="en-US"/>
        </w:rPr>
        <w:t>(slope=slope, intercept=</w:t>
      </w:r>
      <w:proofErr w:type="spellStart"/>
      <w:r w:rsidRPr="009B6A41">
        <w:rPr>
          <w:rFonts w:ascii="Calibri" w:hAnsi="Calibri" w:cs="Calibri"/>
          <w:highlight w:val="cyan"/>
          <w:lang w:val="en-US"/>
        </w:rPr>
        <w:t>intercept,color</w:t>
      </w:r>
      <w:proofErr w:type="spellEnd"/>
      <w:r w:rsidRPr="009B6A41">
        <w:rPr>
          <w:rFonts w:ascii="Calibri" w:hAnsi="Calibri" w:cs="Calibri"/>
          <w:highlight w:val="cyan"/>
          <w:lang w:val="en-US"/>
        </w:rPr>
        <w:t xml:space="preserve"> = "PC1"))</w:t>
      </w:r>
    </w:p>
    <w:p w14:paraId="5CA7FD05" w14:textId="77777777" w:rsidR="00DC4E3D" w:rsidRPr="001D1C65" w:rsidRDefault="00DC4E3D" w:rsidP="00DC4E3D">
      <w:pPr>
        <w:pStyle w:val="Listenabsatz"/>
        <w:ind w:left="1440"/>
        <w:rPr>
          <w:rFonts w:ascii="Calibri" w:hAnsi="Calibri" w:cs="Calibri"/>
          <w:lang w:val="en-US"/>
        </w:rPr>
      </w:pPr>
    </w:p>
    <w:p w14:paraId="1244DFD7" w14:textId="7335E503" w:rsidR="00391070" w:rsidRDefault="00391070" w:rsidP="009D4ACC">
      <w:pPr>
        <w:rPr>
          <w:rFonts w:ascii="Calibri" w:hAnsi="Calibri" w:cs="Calibri"/>
          <w:b/>
          <w:bCs/>
          <w:lang w:val="en-US"/>
        </w:rPr>
      </w:pPr>
      <w:r>
        <w:rPr>
          <w:rFonts w:ascii="Calibri" w:hAnsi="Calibri" w:cs="Calibri"/>
          <w:b/>
          <w:bCs/>
          <w:lang w:val="en-US"/>
        </w:rPr>
        <w:t>Plotting PCA results in R</w:t>
      </w:r>
    </w:p>
    <w:p w14:paraId="759FAB1C" w14:textId="73170E27" w:rsidR="00391070" w:rsidRPr="00391070" w:rsidRDefault="00391070" w:rsidP="00391070">
      <w:pPr>
        <w:pStyle w:val="Listenabsatz"/>
        <w:numPr>
          <w:ilvl w:val="0"/>
          <w:numId w:val="7"/>
        </w:numPr>
        <w:rPr>
          <w:rFonts w:ascii="Calibri" w:hAnsi="Calibri" w:cs="Calibri"/>
          <w:b/>
          <w:bCs/>
          <w:lang w:val="en-US"/>
        </w:rPr>
      </w:pPr>
      <w:r w:rsidRPr="002E1F89">
        <w:rPr>
          <w:rFonts w:ascii="Calibri" w:hAnsi="Calibri" w:cs="Calibri"/>
          <w:b/>
          <w:bCs/>
          <w:lang w:val="en-US"/>
        </w:rPr>
        <w:t>Scree plot</w:t>
      </w:r>
      <w:r>
        <w:rPr>
          <w:rFonts w:ascii="Calibri" w:hAnsi="Calibri" w:cs="Calibri"/>
          <w:lang w:val="en-US"/>
        </w:rPr>
        <w:t xml:space="preserve"> </w:t>
      </w:r>
      <w:r w:rsidRPr="00391070">
        <w:rPr>
          <w:rFonts w:ascii="Calibri" w:hAnsi="Calibri" w:cs="Calibri"/>
          <w:lang w:val="en-US"/>
        </w:rPr>
        <w:sym w:font="Wingdings" w:char="F0E0"/>
      </w:r>
      <w:r>
        <w:rPr>
          <w:rFonts w:ascii="Calibri" w:hAnsi="Calibri" w:cs="Calibri"/>
          <w:lang w:val="en-US"/>
        </w:rPr>
        <w:t xml:space="preserve"> diagnostics tool whether PCA works well: </w:t>
      </w:r>
      <w:r w:rsidR="00367491">
        <w:rPr>
          <w:rFonts w:ascii="Calibri" w:hAnsi="Calibri" w:cs="Calibri"/>
          <w:lang w:val="en-US"/>
        </w:rPr>
        <w:t xml:space="preserve"> shows variance in each projected direction</w:t>
      </w:r>
    </w:p>
    <w:p w14:paraId="501E0D55" w14:textId="7A267B16" w:rsidR="00391070" w:rsidRPr="008D4DC3" w:rsidRDefault="00391070" w:rsidP="00736616">
      <w:pPr>
        <w:pStyle w:val="HTMLVorformatiert"/>
        <w:numPr>
          <w:ilvl w:val="1"/>
          <w:numId w:val="7"/>
        </w:numPr>
        <w:shd w:val="clear" w:color="auto" w:fill="F7F7F7"/>
        <w:rPr>
          <w:rFonts w:ascii="Consolas" w:hAnsi="Consolas" w:cs="Consolas"/>
          <w:color w:val="333333"/>
          <w:spacing w:val="3"/>
          <w:sz w:val="24"/>
          <w:szCs w:val="24"/>
          <w:highlight w:val="cyan"/>
          <w:lang w:val="en-US"/>
        </w:rPr>
      </w:pPr>
      <w:proofErr w:type="gramStart"/>
      <w:r w:rsidRPr="008D4DC3">
        <w:rPr>
          <w:rStyle w:val="kw"/>
          <w:rFonts w:ascii="Consolas" w:hAnsi="Consolas" w:cs="Consolas"/>
          <w:b/>
          <w:bCs/>
          <w:color w:val="007020"/>
          <w:spacing w:val="3"/>
          <w:highlight w:val="cyan"/>
          <w:bdr w:val="none" w:sz="0" w:space="0" w:color="auto" w:frame="1"/>
          <w:lang w:val="en-US"/>
        </w:rPr>
        <w:t>plot</w:t>
      </w:r>
      <w:r w:rsidRPr="008D4DC3">
        <w:rPr>
          <w:rStyle w:val="HTMLCode"/>
          <w:rFonts w:ascii="Consolas" w:hAnsi="Consolas" w:cs="Consolas"/>
          <w:color w:val="333333"/>
          <w:spacing w:val="3"/>
          <w:highlight w:val="cyan"/>
          <w:bdr w:val="none" w:sz="0" w:space="0" w:color="auto" w:frame="1"/>
          <w:lang w:val="en-US"/>
        </w:rPr>
        <w:t>(</w:t>
      </w:r>
      <w:proofErr w:type="spellStart"/>
      <w:proofErr w:type="gramEnd"/>
      <w:r w:rsidRPr="008D4DC3">
        <w:rPr>
          <w:rStyle w:val="HTMLCode"/>
          <w:rFonts w:ascii="Consolas" w:hAnsi="Consolas" w:cs="Consolas"/>
          <w:color w:val="333333"/>
          <w:spacing w:val="3"/>
          <w:highlight w:val="cyan"/>
          <w:bdr w:val="none" w:sz="0" w:space="0" w:color="auto" w:frame="1"/>
          <w:lang w:val="en-US"/>
        </w:rPr>
        <w:t>pca_res</w:t>
      </w:r>
      <w:proofErr w:type="spellEnd"/>
      <w:r w:rsidRPr="008D4DC3">
        <w:rPr>
          <w:rStyle w:val="HTMLCode"/>
          <w:rFonts w:ascii="Consolas" w:hAnsi="Consolas" w:cs="Consolas"/>
          <w:color w:val="333333"/>
          <w:spacing w:val="3"/>
          <w:highlight w:val="cyan"/>
          <w:bdr w:val="none" w:sz="0" w:space="0" w:color="auto" w:frame="1"/>
          <w:lang w:val="en-US"/>
        </w:rPr>
        <w:t xml:space="preserve">, </w:t>
      </w:r>
      <w:r w:rsidRPr="008D4DC3">
        <w:rPr>
          <w:rStyle w:val="dt"/>
          <w:rFonts w:ascii="Consolas" w:eastAsiaTheme="majorEastAsia" w:hAnsi="Consolas" w:cs="Consolas"/>
          <w:color w:val="902000"/>
          <w:spacing w:val="3"/>
          <w:highlight w:val="cyan"/>
          <w:bdr w:val="none" w:sz="0" w:space="0" w:color="auto" w:frame="1"/>
          <w:lang w:val="en-US"/>
        </w:rPr>
        <w:t>type=</w:t>
      </w:r>
      <w:r w:rsidRPr="008D4DC3">
        <w:rPr>
          <w:rStyle w:val="st"/>
          <w:rFonts w:ascii="Consolas" w:hAnsi="Consolas" w:cs="Consolas"/>
          <w:color w:val="4070A0"/>
          <w:spacing w:val="3"/>
          <w:highlight w:val="cyan"/>
          <w:bdr w:val="none" w:sz="0" w:space="0" w:color="auto" w:frame="1"/>
          <w:lang w:val="en-US"/>
        </w:rPr>
        <w:t>'l'</w:t>
      </w:r>
      <w:r w:rsidRPr="008D4DC3">
        <w:rPr>
          <w:rStyle w:val="HTMLCode"/>
          <w:rFonts w:ascii="Consolas" w:hAnsi="Consolas" w:cs="Consolas"/>
          <w:color w:val="333333"/>
          <w:spacing w:val="3"/>
          <w:highlight w:val="cyan"/>
          <w:bdr w:val="none" w:sz="0" w:space="0" w:color="auto" w:frame="1"/>
          <w:lang w:val="en-US"/>
        </w:rPr>
        <w:t>)</w:t>
      </w:r>
    </w:p>
    <w:p w14:paraId="45E190CD" w14:textId="25E9C429" w:rsidR="00736616" w:rsidRDefault="00736616" w:rsidP="00D95A03">
      <w:pPr>
        <w:pStyle w:val="Listenabsatz"/>
        <w:numPr>
          <w:ilvl w:val="1"/>
          <w:numId w:val="7"/>
        </w:numPr>
        <w:rPr>
          <w:rFonts w:ascii="Calibri" w:hAnsi="Calibri" w:cs="Calibri"/>
          <w:lang w:val="en-US"/>
        </w:rPr>
      </w:pPr>
      <w:r>
        <w:rPr>
          <w:rFonts w:ascii="Calibri" w:hAnsi="Calibri" w:cs="Calibri"/>
          <w:lang w:val="en-US"/>
        </w:rPr>
        <w:t>y-axis contains eigenvalues = amount of variation</w:t>
      </w:r>
    </w:p>
    <w:p w14:paraId="4621E3E3" w14:textId="2E8095A8" w:rsidR="00736616" w:rsidRPr="00736616" w:rsidRDefault="00736616" w:rsidP="003A5B22">
      <w:pPr>
        <w:pStyle w:val="Listenabsatz"/>
        <w:numPr>
          <w:ilvl w:val="1"/>
          <w:numId w:val="7"/>
        </w:numPr>
        <w:rPr>
          <w:rFonts w:ascii="Calibri" w:hAnsi="Calibri" w:cs="Calibri"/>
          <w:lang w:val="en-US"/>
        </w:rPr>
      </w:pPr>
      <w:r w:rsidRPr="00736616">
        <w:rPr>
          <w:rFonts w:ascii="Calibri" w:hAnsi="Calibri" w:cs="Calibri"/>
          <w:lang w:val="en-US"/>
        </w:rPr>
        <w:sym w:font="Wingdings" w:char="F0E0"/>
      </w:r>
      <w:r>
        <w:rPr>
          <w:rFonts w:ascii="Calibri" w:hAnsi="Calibri" w:cs="Calibri"/>
          <w:lang w:val="en-US"/>
        </w:rPr>
        <w:t xml:space="preserve"> select which PCs to keep</w:t>
      </w:r>
    </w:p>
    <w:p w14:paraId="250B2FA9" w14:textId="7E38F661" w:rsidR="00736616" w:rsidRPr="00C70CC3" w:rsidRDefault="00367491" w:rsidP="00736616">
      <w:pPr>
        <w:pStyle w:val="Listenabsatz"/>
        <w:numPr>
          <w:ilvl w:val="0"/>
          <w:numId w:val="7"/>
        </w:numPr>
        <w:rPr>
          <w:rFonts w:ascii="Calibri" w:hAnsi="Calibri" w:cs="Calibri"/>
          <w:b/>
          <w:bCs/>
          <w:lang w:val="en-US"/>
        </w:rPr>
      </w:pPr>
      <w:r>
        <w:rPr>
          <w:rFonts w:ascii="Calibri" w:hAnsi="Calibri" w:cs="Calibri"/>
          <w:b/>
          <w:bCs/>
          <w:lang w:val="en-US"/>
        </w:rPr>
        <w:t xml:space="preserve">Variant of scree plot: </w:t>
      </w:r>
      <w:r w:rsidR="00736616" w:rsidRPr="00367491">
        <w:rPr>
          <w:rFonts w:ascii="Calibri" w:hAnsi="Calibri" w:cs="Calibri"/>
          <w:lang w:val="en-US"/>
        </w:rPr>
        <w:t>plotting the proportion of the total variance for every principal component</w:t>
      </w:r>
    </w:p>
    <w:p w14:paraId="431F0299" w14:textId="77777777" w:rsidR="00736616" w:rsidRPr="00736616" w:rsidRDefault="00736616" w:rsidP="00736616">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r w:rsidRPr="00736616">
        <w:rPr>
          <w:rStyle w:val="kw"/>
          <w:rFonts w:ascii="Consolas" w:hAnsi="Consolas" w:cs="Consolas"/>
          <w:b/>
          <w:bCs/>
          <w:color w:val="007020"/>
          <w:spacing w:val="3"/>
          <w:bdr w:val="none" w:sz="0" w:space="0" w:color="auto" w:frame="1"/>
          <w:lang w:val="en-US"/>
        </w:rPr>
        <w:t>plot</w:t>
      </w:r>
      <w:r w:rsidRPr="00736616">
        <w:rPr>
          <w:rStyle w:val="HTMLCode"/>
          <w:rFonts w:ascii="Consolas" w:hAnsi="Consolas" w:cs="Consolas"/>
          <w:color w:val="333333"/>
          <w:spacing w:val="3"/>
          <w:bdr w:val="none" w:sz="0" w:space="0" w:color="auto" w:frame="1"/>
          <w:lang w:val="en-US"/>
        </w:rPr>
        <w:t>(</w:t>
      </w:r>
      <w:proofErr w:type="spellStart"/>
      <w:r w:rsidRPr="00736616">
        <w:rPr>
          <w:rStyle w:val="HTMLCode"/>
          <w:rFonts w:ascii="Consolas" w:hAnsi="Consolas" w:cs="Consolas"/>
          <w:color w:val="333333"/>
          <w:spacing w:val="3"/>
          <w:bdr w:val="none" w:sz="0" w:space="0" w:color="auto" w:frame="1"/>
          <w:lang w:val="en-US"/>
        </w:rPr>
        <w:t>pca_sum</w:t>
      </w:r>
      <w:r w:rsidRPr="00736616">
        <w:rPr>
          <w:rStyle w:val="op"/>
          <w:rFonts w:ascii="Consolas" w:eastAsiaTheme="majorEastAsia" w:hAnsi="Consolas" w:cs="Consolas"/>
          <w:color w:val="666666"/>
          <w:spacing w:val="3"/>
          <w:bdr w:val="none" w:sz="0" w:space="0" w:color="auto" w:frame="1"/>
          <w:lang w:val="en-US"/>
        </w:rPr>
        <w:t>$</w:t>
      </w:r>
      <w:proofErr w:type="gramStart"/>
      <w:r w:rsidRPr="00736616">
        <w:rPr>
          <w:rStyle w:val="HTMLCode"/>
          <w:rFonts w:ascii="Consolas" w:hAnsi="Consolas" w:cs="Consolas"/>
          <w:color w:val="333333"/>
          <w:spacing w:val="3"/>
          <w:bdr w:val="none" w:sz="0" w:space="0" w:color="auto" w:frame="1"/>
          <w:lang w:val="en-US"/>
        </w:rPr>
        <w:t>importance</w:t>
      </w:r>
      <w:proofErr w:type="spellEnd"/>
      <w:r w:rsidRPr="00736616">
        <w:rPr>
          <w:rStyle w:val="HTMLCode"/>
          <w:rFonts w:ascii="Consolas" w:hAnsi="Consolas" w:cs="Consolas"/>
          <w:color w:val="333333"/>
          <w:spacing w:val="3"/>
          <w:bdr w:val="none" w:sz="0" w:space="0" w:color="auto" w:frame="1"/>
          <w:lang w:val="en-US"/>
        </w:rPr>
        <w:t>[</w:t>
      </w:r>
      <w:proofErr w:type="gramEnd"/>
      <w:r w:rsidRPr="00736616">
        <w:rPr>
          <w:rStyle w:val="dv"/>
          <w:rFonts w:ascii="Consolas" w:hAnsi="Consolas" w:cs="Consolas"/>
          <w:color w:val="40A070"/>
          <w:spacing w:val="3"/>
          <w:bdr w:val="none" w:sz="0" w:space="0" w:color="auto" w:frame="1"/>
          <w:lang w:val="en-US"/>
        </w:rPr>
        <w:t>2</w:t>
      </w:r>
      <w:r w:rsidRPr="00736616">
        <w:rPr>
          <w:rStyle w:val="HTMLCode"/>
          <w:rFonts w:ascii="Consolas" w:hAnsi="Consolas" w:cs="Consolas"/>
          <w:color w:val="333333"/>
          <w:spacing w:val="3"/>
          <w:bdr w:val="none" w:sz="0" w:space="0" w:color="auto" w:frame="1"/>
          <w:lang w:val="en-US"/>
        </w:rPr>
        <w:t xml:space="preserve">,], </w:t>
      </w:r>
      <w:r w:rsidRPr="00736616">
        <w:rPr>
          <w:rStyle w:val="dt"/>
          <w:rFonts w:ascii="Consolas" w:hAnsi="Consolas" w:cs="Consolas"/>
          <w:color w:val="902000"/>
          <w:spacing w:val="3"/>
          <w:bdr w:val="none" w:sz="0" w:space="0" w:color="auto" w:frame="1"/>
          <w:lang w:val="en-US"/>
        </w:rPr>
        <w:t>type=</w:t>
      </w:r>
      <w:r w:rsidRPr="00736616">
        <w:rPr>
          <w:rStyle w:val="st"/>
          <w:rFonts w:ascii="Consolas" w:hAnsi="Consolas" w:cs="Consolas"/>
          <w:color w:val="4070A0"/>
          <w:spacing w:val="3"/>
          <w:bdr w:val="none" w:sz="0" w:space="0" w:color="auto" w:frame="1"/>
          <w:lang w:val="en-US"/>
        </w:rPr>
        <w:t>'l'</w:t>
      </w:r>
      <w:r w:rsidRPr="00736616">
        <w:rPr>
          <w:rStyle w:val="HTMLCode"/>
          <w:rFonts w:ascii="Consolas" w:hAnsi="Consolas" w:cs="Consolas"/>
          <w:color w:val="333333"/>
          <w:spacing w:val="3"/>
          <w:bdr w:val="none" w:sz="0" w:space="0" w:color="auto" w:frame="1"/>
          <w:lang w:val="en-US"/>
        </w:rPr>
        <w:t>,</w:t>
      </w:r>
    </w:p>
    <w:p w14:paraId="17B372E3" w14:textId="5CE4CDD4" w:rsidR="00736616" w:rsidRPr="00736616" w:rsidRDefault="00736616" w:rsidP="00736616">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r w:rsidRPr="00736616">
        <w:rPr>
          <w:rStyle w:val="HTMLCode"/>
          <w:rFonts w:ascii="Consolas" w:hAnsi="Consolas" w:cs="Consolas"/>
          <w:color w:val="333333"/>
          <w:spacing w:val="3"/>
          <w:bdr w:val="none" w:sz="0" w:space="0" w:color="auto" w:frame="1"/>
          <w:lang w:val="en-US"/>
        </w:rPr>
        <w:t xml:space="preserve">    </w:t>
      </w:r>
      <w:proofErr w:type="spellStart"/>
      <w:r w:rsidRPr="00736616">
        <w:rPr>
          <w:rStyle w:val="dt"/>
          <w:rFonts w:ascii="Consolas" w:hAnsi="Consolas" w:cs="Consolas"/>
          <w:color w:val="902000"/>
          <w:spacing w:val="3"/>
          <w:bdr w:val="none" w:sz="0" w:space="0" w:color="auto" w:frame="1"/>
          <w:lang w:val="en-US"/>
        </w:rPr>
        <w:t>xlab</w:t>
      </w:r>
      <w:proofErr w:type="spellEnd"/>
      <w:r w:rsidRPr="00736616">
        <w:rPr>
          <w:rStyle w:val="dt"/>
          <w:rFonts w:ascii="Consolas" w:hAnsi="Consolas" w:cs="Consolas"/>
          <w:color w:val="902000"/>
          <w:spacing w:val="3"/>
          <w:bdr w:val="none" w:sz="0" w:space="0" w:color="auto" w:frame="1"/>
          <w:lang w:val="en-US"/>
        </w:rPr>
        <w:t>=</w:t>
      </w:r>
      <w:r w:rsidRPr="00736616">
        <w:rPr>
          <w:rStyle w:val="st"/>
          <w:rFonts w:ascii="Consolas" w:hAnsi="Consolas" w:cs="Consolas"/>
          <w:color w:val="4070A0"/>
          <w:spacing w:val="3"/>
          <w:bdr w:val="none" w:sz="0" w:space="0" w:color="auto" w:frame="1"/>
          <w:lang w:val="en-US"/>
        </w:rPr>
        <w:t>'Principal components'</w:t>
      </w:r>
      <w:r w:rsidRPr="00736616">
        <w:rPr>
          <w:rStyle w:val="HTMLCode"/>
          <w:rFonts w:ascii="Consolas" w:hAnsi="Consolas" w:cs="Consolas"/>
          <w:color w:val="333333"/>
          <w:spacing w:val="3"/>
          <w:bdr w:val="none" w:sz="0" w:space="0" w:color="auto" w:frame="1"/>
          <w:lang w:val="en-US"/>
        </w:rPr>
        <w:t xml:space="preserve">, </w:t>
      </w:r>
      <w:proofErr w:type="spellStart"/>
      <w:r w:rsidRPr="00736616">
        <w:rPr>
          <w:rStyle w:val="dt"/>
          <w:rFonts w:ascii="Consolas" w:hAnsi="Consolas" w:cs="Consolas"/>
          <w:color w:val="902000"/>
          <w:spacing w:val="3"/>
          <w:bdr w:val="none" w:sz="0" w:space="0" w:color="auto" w:frame="1"/>
          <w:lang w:val="en-US"/>
        </w:rPr>
        <w:t>ylab</w:t>
      </w:r>
      <w:proofErr w:type="spellEnd"/>
      <w:r w:rsidRPr="00736616">
        <w:rPr>
          <w:rStyle w:val="dt"/>
          <w:rFonts w:ascii="Consolas" w:hAnsi="Consolas" w:cs="Consolas"/>
          <w:color w:val="902000"/>
          <w:spacing w:val="3"/>
          <w:bdr w:val="none" w:sz="0" w:space="0" w:color="auto" w:frame="1"/>
          <w:lang w:val="en-US"/>
        </w:rPr>
        <w:t>=</w:t>
      </w:r>
      <w:r w:rsidRPr="00736616">
        <w:rPr>
          <w:rStyle w:val="st"/>
          <w:rFonts w:ascii="Consolas" w:hAnsi="Consolas" w:cs="Consolas"/>
          <w:color w:val="4070A0"/>
          <w:spacing w:val="3"/>
          <w:bdr w:val="none" w:sz="0" w:space="0" w:color="auto" w:frame="1"/>
          <w:lang w:val="en-US"/>
        </w:rPr>
        <w:t>"Proportion of total variance"</w:t>
      </w:r>
      <w:r w:rsidRPr="00736616">
        <w:rPr>
          <w:rStyle w:val="HTMLCode"/>
          <w:rFonts w:ascii="Consolas" w:hAnsi="Consolas" w:cs="Consolas"/>
          <w:color w:val="333333"/>
          <w:spacing w:val="3"/>
          <w:bdr w:val="none" w:sz="0" w:space="0" w:color="auto" w:frame="1"/>
          <w:lang w:val="en-US"/>
        </w:rPr>
        <w:t>)</w:t>
      </w:r>
    </w:p>
    <w:p w14:paraId="0E4258B8" w14:textId="6066EB5C" w:rsidR="00736616" w:rsidRPr="00736616" w:rsidRDefault="00736616" w:rsidP="00736616">
      <w:pPr>
        <w:pStyle w:val="HTMLVorformatiert"/>
        <w:numPr>
          <w:ilvl w:val="1"/>
          <w:numId w:val="7"/>
        </w:numPr>
        <w:shd w:val="clear" w:color="auto" w:fill="F7F7F7"/>
        <w:rPr>
          <w:rFonts w:ascii="Consolas" w:hAnsi="Consolas" w:cs="Consolas"/>
          <w:color w:val="333333"/>
          <w:spacing w:val="3"/>
          <w:sz w:val="24"/>
          <w:szCs w:val="24"/>
        </w:rPr>
      </w:pPr>
      <w:proofErr w:type="spellStart"/>
      <w:r>
        <w:rPr>
          <w:rStyle w:val="kw"/>
          <w:rFonts w:ascii="Consolas" w:hAnsi="Consolas" w:cs="Consolas"/>
          <w:b/>
          <w:bCs/>
          <w:color w:val="007020"/>
          <w:spacing w:val="3"/>
          <w:bdr w:val="none" w:sz="0" w:space="0" w:color="auto" w:frame="1"/>
        </w:rPr>
        <w:t>points</w:t>
      </w:r>
      <w:proofErr w:type="spellEnd"/>
      <w:r>
        <w:rPr>
          <w:rStyle w:val="HTMLCode"/>
          <w:rFonts w:ascii="Consolas" w:hAnsi="Consolas" w:cs="Consolas"/>
          <w:color w:val="333333"/>
          <w:spacing w:val="3"/>
          <w:bdr w:val="none" w:sz="0" w:space="0" w:color="auto" w:frame="1"/>
        </w:rPr>
        <w:t>(</w:t>
      </w:r>
      <w:proofErr w:type="spellStart"/>
      <w:r>
        <w:rPr>
          <w:rStyle w:val="HTMLCode"/>
          <w:rFonts w:ascii="Consolas" w:hAnsi="Consolas" w:cs="Consolas"/>
          <w:color w:val="333333"/>
          <w:spacing w:val="3"/>
          <w:bdr w:val="none" w:sz="0" w:space="0" w:color="auto" w:frame="1"/>
        </w:rPr>
        <w:t>pca_sum</w:t>
      </w:r>
      <w:r>
        <w:rPr>
          <w:rStyle w:val="op"/>
          <w:rFonts w:ascii="Consolas" w:eastAsiaTheme="majorEastAsia" w:hAnsi="Consolas" w:cs="Consolas"/>
          <w:color w:val="666666"/>
          <w:spacing w:val="3"/>
          <w:bdr w:val="none" w:sz="0" w:space="0" w:color="auto" w:frame="1"/>
        </w:rPr>
        <w:t>$</w:t>
      </w:r>
      <w:proofErr w:type="gramStart"/>
      <w:r>
        <w:rPr>
          <w:rStyle w:val="HTMLCode"/>
          <w:rFonts w:ascii="Consolas" w:hAnsi="Consolas" w:cs="Consolas"/>
          <w:color w:val="333333"/>
          <w:spacing w:val="3"/>
          <w:bdr w:val="none" w:sz="0" w:space="0" w:color="auto" w:frame="1"/>
        </w:rPr>
        <w:t>importance</w:t>
      </w:r>
      <w:proofErr w:type="spellEnd"/>
      <w:r>
        <w:rPr>
          <w:rStyle w:val="HTMLCode"/>
          <w:rFonts w:ascii="Consolas" w:hAnsi="Consolas" w:cs="Consolas"/>
          <w:color w:val="333333"/>
          <w:spacing w:val="3"/>
          <w:bdr w:val="none" w:sz="0" w:space="0" w:color="auto" w:frame="1"/>
        </w:rPr>
        <w:t>[</w:t>
      </w:r>
      <w:proofErr w:type="gramEnd"/>
      <w:r>
        <w:rPr>
          <w:rStyle w:val="dv"/>
          <w:rFonts w:ascii="Consolas" w:hAnsi="Consolas" w:cs="Consolas"/>
          <w:color w:val="40A070"/>
          <w:spacing w:val="3"/>
          <w:bdr w:val="none" w:sz="0" w:space="0" w:color="auto" w:frame="1"/>
        </w:rPr>
        <w:t>2</w:t>
      </w:r>
      <w:r>
        <w:rPr>
          <w:rStyle w:val="HTMLCode"/>
          <w:rFonts w:ascii="Consolas" w:hAnsi="Consolas" w:cs="Consolas"/>
          <w:color w:val="333333"/>
          <w:spacing w:val="3"/>
          <w:bdr w:val="none" w:sz="0" w:space="0" w:color="auto" w:frame="1"/>
        </w:rPr>
        <w:t>,])</w:t>
      </w:r>
    </w:p>
    <w:p w14:paraId="5FAA8103" w14:textId="1ECB0E34" w:rsidR="00736616" w:rsidRDefault="00736616" w:rsidP="003A5B22">
      <w:pPr>
        <w:rPr>
          <w:rFonts w:ascii="Calibri" w:hAnsi="Calibri" w:cs="Calibri"/>
          <w:lang w:val="en-US"/>
        </w:rPr>
      </w:pPr>
    </w:p>
    <w:p w14:paraId="6EEC9197" w14:textId="2D1BF757" w:rsidR="002E1F89" w:rsidRPr="00D1723F" w:rsidRDefault="002E1F89" w:rsidP="002E1F89">
      <w:pPr>
        <w:pStyle w:val="Listenabsatz"/>
        <w:numPr>
          <w:ilvl w:val="0"/>
          <w:numId w:val="7"/>
        </w:numPr>
        <w:rPr>
          <w:rFonts w:ascii="Calibri" w:hAnsi="Calibri" w:cs="Calibri"/>
          <w:lang w:val="en-US"/>
        </w:rPr>
      </w:pPr>
      <w:r w:rsidRPr="002E1F89">
        <w:rPr>
          <w:rFonts w:ascii="Calibri" w:hAnsi="Calibri" w:cs="Calibri"/>
          <w:b/>
          <w:bCs/>
          <w:lang w:val="en-US"/>
        </w:rPr>
        <w:t>Biplot</w:t>
      </w:r>
      <w:r>
        <w:rPr>
          <w:rFonts w:ascii="Calibri" w:hAnsi="Calibri" w:cs="Calibri"/>
          <w:lang w:val="en-US"/>
        </w:rPr>
        <w:t>:</w:t>
      </w:r>
      <w:r w:rsidR="001015A1">
        <w:rPr>
          <w:rFonts w:ascii="Calibri" w:hAnsi="Calibri" w:cs="Calibri"/>
          <w:lang w:val="en-US"/>
        </w:rPr>
        <w:t xml:space="preserve"> projection of the data on </w:t>
      </w:r>
      <w:r w:rsidR="001015A1" w:rsidRPr="001015A1">
        <w:rPr>
          <w:rFonts w:ascii="Calibri" w:hAnsi="Calibri" w:cs="Calibri"/>
          <w:b/>
          <w:bCs/>
          <w:lang w:val="en-US"/>
        </w:rPr>
        <w:t>the first 2 PCs</w:t>
      </w:r>
    </w:p>
    <w:p w14:paraId="24EC96A7" w14:textId="2D5E96E9" w:rsidR="00D1723F" w:rsidRDefault="00D1723F" w:rsidP="00D1723F">
      <w:pPr>
        <w:pStyle w:val="Listenabsatz"/>
        <w:numPr>
          <w:ilvl w:val="1"/>
          <w:numId w:val="7"/>
        </w:numPr>
        <w:rPr>
          <w:rFonts w:ascii="Calibri" w:hAnsi="Calibri" w:cs="Calibri"/>
          <w:lang w:val="en-US"/>
        </w:rPr>
      </w:pPr>
      <w:r w:rsidRPr="00D1723F">
        <w:rPr>
          <w:rFonts w:ascii="Calibri" w:hAnsi="Calibri" w:cs="Calibri"/>
          <w:lang w:val="en-US"/>
        </w:rPr>
        <w:t>Includes position of each sample in t</w:t>
      </w:r>
      <w:r w:rsidR="00AD5EEF">
        <w:rPr>
          <w:rFonts w:ascii="Calibri" w:hAnsi="Calibri" w:cs="Calibri"/>
          <w:lang w:val="en-US"/>
        </w:rPr>
        <w:t>erms</w:t>
      </w:r>
      <w:r w:rsidRPr="00D1723F">
        <w:rPr>
          <w:rFonts w:ascii="Calibri" w:hAnsi="Calibri" w:cs="Calibri"/>
          <w:lang w:val="en-US"/>
        </w:rPr>
        <w:t xml:space="preserve"> of PC1 &amp; PC2 and shows how initial variables map onto this</w:t>
      </w:r>
    </w:p>
    <w:p w14:paraId="6AE62115" w14:textId="2BB65C40" w:rsidR="008A49CF" w:rsidRDefault="008A49CF" w:rsidP="00D1723F">
      <w:pPr>
        <w:pStyle w:val="Listenabsatz"/>
        <w:numPr>
          <w:ilvl w:val="1"/>
          <w:numId w:val="7"/>
        </w:numPr>
        <w:rPr>
          <w:rFonts w:ascii="Calibri" w:hAnsi="Calibri" w:cs="Calibri"/>
          <w:lang w:val="en-US"/>
        </w:rPr>
      </w:pPr>
      <w:r>
        <w:rPr>
          <w:rFonts w:ascii="Calibri" w:hAnsi="Calibri" w:cs="Calibri"/>
          <w:lang w:val="en-US"/>
        </w:rPr>
        <w:t>Correlation between variables = angle between vectors</w:t>
      </w:r>
    </w:p>
    <w:p w14:paraId="0DFDC664" w14:textId="4D1F64D1" w:rsidR="00194B4E" w:rsidRPr="005840C6" w:rsidRDefault="00194B4E" w:rsidP="00194B4E">
      <w:pPr>
        <w:pStyle w:val="Listenabsatz"/>
        <w:numPr>
          <w:ilvl w:val="2"/>
          <w:numId w:val="7"/>
        </w:numPr>
        <w:rPr>
          <w:rFonts w:ascii="Calibri" w:hAnsi="Calibri" w:cs="Calibri"/>
          <w:b/>
          <w:bCs/>
          <w:lang w:val="en-US"/>
        </w:rPr>
      </w:pPr>
      <w:r w:rsidRPr="005840C6">
        <w:rPr>
          <w:rFonts w:ascii="Calibri" w:hAnsi="Calibri" w:cs="Calibri"/>
          <w:b/>
          <w:bCs/>
          <w:lang w:val="en-US"/>
        </w:rPr>
        <w:t xml:space="preserve">Small angle </w:t>
      </w:r>
      <w:r w:rsidRPr="005840C6">
        <w:rPr>
          <w:rFonts w:ascii="Calibri" w:hAnsi="Calibri" w:cs="Calibri"/>
          <w:b/>
          <w:bCs/>
          <w:lang w:val="en-US"/>
        </w:rPr>
        <w:sym w:font="Wingdings" w:char="F0E0"/>
      </w:r>
      <w:r w:rsidRPr="005840C6">
        <w:rPr>
          <w:rFonts w:ascii="Calibri" w:hAnsi="Calibri" w:cs="Calibri"/>
          <w:b/>
          <w:bCs/>
          <w:lang w:val="en-US"/>
        </w:rPr>
        <w:t xml:space="preserve"> high correlation</w:t>
      </w:r>
    </w:p>
    <w:p w14:paraId="486B74AD" w14:textId="66465807" w:rsidR="00A4460E" w:rsidRPr="009519F8" w:rsidRDefault="00A4460E" w:rsidP="001A2BFB">
      <w:pPr>
        <w:pStyle w:val="Listenabsatz"/>
        <w:numPr>
          <w:ilvl w:val="2"/>
          <w:numId w:val="7"/>
        </w:numPr>
        <w:rPr>
          <w:rFonts w:ascii="Calibri" w:hAnsi="Calibri" w:cs="Calibri"/>
          <w:i/>
          <w:iCs/>
          <w:highlight w:val="yellow"/>
          <w:lang w:val="en-US"/>
        </w:rPr>
      </w:pPr>
      <w:proofErr w:type="spellStart"/>
      <w:r w:rsidRPr="009519F8">
        <w:rPr>
          <w:rFonts w:ascii="Calibri" w:hAnsi="Calibri" w:cs="Calibri"/>
          <w:highlight w:val="yellow"/>
          <w:lang w:val="en-US"/>
        </w:rPr>
        <w:t>F.e</w:t>
      </w:r>
      <w:proofErr w:type="spellEnd"/>
      <w:r w:rsidRPr="009519F8">
        <w:rPr>
          <w:rFonts w:ascii="Calibri" w:hAnsi="Calibri" w:cs="Calibri"/>
          <w:highlight w:val="yellow"/>
          <w:lang w:val="en-US"/>
        </w:rPr>
        <w:t>. all arrows negative for PC1:</w:t>
      </w:r>
      <w:r w:rsidRPr="009519F8">
        <w:rPr>
          <w:rFonts w:ascii="Calibri" w:hAnsi="Calibri" w:cs="Calibri"/>
          <w:i/>
          <w:iCs/>
          <w:highlight w:val="yellow"/>
          <w:lang w:val="en-US"/>
        </w:rPr>
        <w:t xml:space="preserve"> </w:t>
      </w:r>
      <w:r w:rsidR="001A2BFB" w:rsidRPr="009519F8">
        <w:rPr>
          <w:rFonts w:ascii="Calibri" w:hAnsi="Calibri" w:cs="Calibri"/>
          <w:i/>
          <w:iCs/>
          <w:highlight w:val="yellow"/>
          <w:lang w:val="en-US"/>
        </w:rPr>
        <w:t>All variables contribute with the same sign to the PC1</w:t>
      </w:r>
      <w:r w:rsidR="001A2BFB" w:rsidRPr="009519F8">
        <w:rPr>
          <w:rFonts w:ascii="Calibri" w:hAnsi="Calibri" w:cs="Calibri"/>
          <w:i/>
          <w:iCs/>
          <w:highlight w:val="yellow"/>
          <w:lang w:val="en-US"/>
        </w:rPr>
        <w:sym w:font="Wingdings" w:char="F0E0"/>
      </w:r>
      <w:r w:rsidR="001A2BFB" w:rsidRPr="009519F8">
        <w:rPr>
          <w:rFonts w:ascii="Calibri" w:hAnsi="Calibri" w:cs="Calibri"/>
          <w:i/>
          <w:iCs/>
          <w:highlight w:val="yellow"/>
          <w:lang w:val="en-US"/>
        </w:rPr>
        <w:t xml:space="preserve"> </w:t>
      </w:r>
      <w:proofErr w:type="spellStart"/>
      <w:r w:rsidRPr="009519F8">
        <w:rPr>
          <w:rFonts w:ascii="Calibri" w:hAnsi="Calibri" w:cs="Calibri"/>
          <w:i/>
          <w:iCs/>
          <w:highlight w:val="yellow"/>
          <w:lang w:val="en-US"/>
        </w:rPr>
        <w:t>PC1</w:t>
      </w:r>
      <w:proofErr w:type="spellEnd"/>
      <w:r w:rsidRPr="009519F8">
        <w:rPr>
          <w:rFonts w:ascii="Calibri" w:hAnsi="Calibri" w:cs="Calibri"/>
          <w:i/>
          <w:iCs/>
          <w:highlight w:val="yellow"/>
          <w:lang w:val="en-US"/>
        </w:rPr>
        <w:t xml:space="preserve"> correlates negatively with the projection of the axes of the variables in the original dataset (red vectors)</w:t>
      </w:r>
      <w:r w:rsidR="00E572B3" w:rsidRPr="009519F8">
        <w:rPr>
          <w:rFonts w:ascii="Calibri" w:hAnsi="Calibri" w:cs="Calibri"/>
          <w:i/>
          <w:iCs/>
          <w:highlight w:val="yellow"/>
          <w:lang w:val="en-US"/>
        </w:rPr>
        <w:t xml:space="preserve"> </w:t>
      </w:r>
      <w:r w:rsidR="00E572B3" w:rsidRPr="009519F8">
        <w:rPr>
          <w:rFonts w:ascii="Calibri" w:hAnsi="Calibri" w:cs="Calibri"/>
          <w:i/>
          <w:iCs/>
          <w:highlight w:val="yellow"/>
          <w:lang w:val="en-US"/>
        </w:rPr>
        <w:sym w:font="Wingdings" w:char="F0E0"/>
      </w:r>
      <w:r w:rsidR="00E572B3" w:rsidRPr="009519F8">
        <w:rPr>
          <w:rFonts w:ascii="Calibri" w:hAnsi="Calibri" w:cs="Calibri"/>
          <w:i/>
          <w:iCs/>
          <w:highlight w:val="yellow"/>
          <w:lang w:val="en-US"/>
        </w:rPr>
        <w:t xml:space="preserve"> increase in variable implies a decrease in PC1 value</w:t>
      </w:r>
    </w:p>
    <w:p w14:paraId="5B4C6F3D" w14:textId="075DA6DE" w:rsidR="00E60564" w:rsidRPr="00E60564" w:rsidRDefault="002F0764" w:rsidP="00DA4CF2">
      <w:pPr>
        <w:pStyle w:val="Listenabsatz"/>
        <w:numPr>
          <w:ilvl w:val="1"/>
          <w:numId w:val="7"/>
        </w:numPr>
        <w:rPr>
          <w:rFonts w:ascii="Calibri" w:hAnsi="Calibri" w:cs="Calibri"/>
          <w:highlight w:val="cyan"/>
          <w:lang w:val="en-US"/>
        </w:rPr>
      </w:pPr>
      <w:r>
        <w:rPr>
          <w:rFonts w:ascii="Calibri" w:hAnsi="Calibri" w:cs="Calibri"/>
          <w:highlight w:val="cyan"/>
          <w:lang w:val="en-US"/>
        </w:rPr>
        <w:t>b</w:t>
      </w:r>
      <w:r w:rsidR="00E60564" w:rsidRPr="00E60564">
        <w:rPr>
          <w:rFonts w:ascii="Calibri" w:hAnsi="Calibri" w:cs="Calibri"/>
          <w:highlight w:val="cyan"/>
          <w:lang w:val="en-US"/>
        </w:rPr>
        <w:t>iplot(</w:t>
      </w:r>
      <w:proofErr w:type="spellStart"/>
      <w:r w:rsidR="00E60564" w:rsidRPr="00E60564">
        <w:rPr>
          <w:rFonts w:ascii="Calibri" w:hAnsi="Calibri" w:cs="Calibri"/>
          <w:highlight w:val="cyan"/>
          <w:lang w:val="en-US"/>
        </w:rPr>
        <w:t>pca_res</w:t>
      </w:r>
      <w:proofErr w:type="spellEnd"/>
      <w:r w:rsidR="00E60564" w:rsidRPr="00E60564">
        <w:rPr>
          <w:rFonts w:ascii="Calibri" w:hAnsi="Calibri" w:cs="Calibri"/>
          <w:highlight w:val="cyan"/>
          <w:lang w:val="en-US"/>
        </w:rPr>
        <w:t>)</w:t>
      </w:r>
    </w:p>
    <w:p w14:paraId="24E52715" w14:textId="7DE2E7CB" w:rsidR="00736616" w:rsidRDefault="00736616" w:rsidP="003A5B22">
      <w:pPr>
        <w:rPr>
          <w:rFonts w:ascii="Calibri" w:hAnsi="Calibri" w:cs="Calibri"/>
          <w:lang w:val="en-US"/>
        </w:rPr>
      </w:pPr>
    </w:p>
    <w:p w14:paraId="6EECD3BA" w14:textId="5171FD7C" w:rsidR="00AD5EEF" w:rsidRDefault="00AD5EEF" w:rsidP="00FB70EB">
      <w:pPr>
        <w:pStyle w:val="Listenabsatz"/>
        <w:numPr>
          <w:ilvl w:val="0"/>
          <w:numId w:val="7"/>
        </w:numPr>
        <w:rPr>
          <w:rFonts w:ascii="Calibri" w:hAnsi="Calibri" w:cs="Calibri"/>
          <w:lang w:val="en-US"/>
        </w:rPr>
      </w:pPr>
      <w:r w:rsidRPr="00AD5EEF">
        <w:rPr>
          <w:rFonts w:ascii="Calibri" w:hAnsi="Calibri" w:cs="Calibri"/>
          <w:lang w:val="en-US"/>
        </w:rPr>
        <w:t>access the projection of the original data on the principal components</w:t>
      </w:r>
      <w:r>
        <w:rPr>
          <w:rFonts w:ascii="Calibri" w:hAnsi="Calibri" w:cs="Calibri"/>
          <w:lang w:val="en-US"/>
        </w:rPr>
        <w:t>:</w:t>
      </w:r>
    </w:p>
    <w:p w14:paraId="1D164E13" w14:textId="3FD446CA" w:rsidR="00AD5EEF" w:rsidRPr="00AD5EEF" w:rsidRDefault="00AD5EEF" w:rsidP="00AD5EEF">
      <w:pPr>
        <w:pStyle w:val="Listenabsatz"/>
        <w:numPr>
          <w:ilvl w:val="1"/>
          <w:numId w:val="7"/>
        </w:numPr>
        <w:rPr>
          <w:rFonts w:ascii="Calibri" w:hAnsi="Calibri" w:cs="Calibri"/>
          <w:highlight w:val="cyan"/>
          <w:lang w:val="en-US"/>
        </w:rPr>
      </w:pPr>
      <w:r w:rsidRPr="00AD5EEF">
        <w:rPr>
          <w:rFonts w:ascii="Calibri" w:hAnsi="Calibri" w:cs="Calibri"/>
          <w:highlight w:val="cyan"/>
          <w:lang w:val="en-US"/>
        </w:rPr>
        <w:t>predict(</w:t>
      </w:r>
      <w:proofErr w:type="spellStart"/>
      <w:r w:rsidRPr="00AD5EEF">
        <w:rPr>
          <w:rFonts w:ascii="Calibri" w:hAnsi="Calibri" w:cs="Calibri"/>
          <w:highlight w:val="cyan"/>
          <w:lang w:val="en-US"/>
        </w:rPr>
        <w:t>pca_res</w:t>
      </w:r>
      <w:proofErr w:type="spellEnd"/>
      <w:r w:rsidRPr="00AD5EEF">
        <w:rPr>
          <w:rFonts w:ascii="Calibri" w:hAnsi="Calibri" w:cs="Calibri"/>
          <w:highlight w:val="cyan"/>
          <w:lang w:val="en-US"/>
        </w:rPr>
        <w:t>)</w:t>
      </w:r>
    </w:p>
    <w:p w14:paraId="1D56D9F8" w14:textId="77777777" w:rsidR="007F70FC" w:rsidRDefault="007F70FC" w:rsidP="003A5B22">
      <w:pPr>
        <w:rPr>
          <w:rFonts w:ascii="Calibri" w:hAnsi="Calibri" w:cs="Calibri"/>
          <w:lang w:val="en-US"/>
        </w:rPr>
      </w:pPr>
    </w:p>
    <w:p w14:paraId="584E4252" w14:textId="4A5A247F" w:rsidR="002B26FE" w:rsidRPr="00AD635C" w:rsidRDefault="00E95E43" w:rsidP="003A5B22">
      <w:pPr>
        <w:rPr>
          <w:rFonts w:ascii="Calibri" w:hAnsi="Calibri" w:cs="Calibri"/>
          <w:b/>
          <w:bCs/>
          <w:lang w:val="en-US"/>
        </w:rPr>
      </w:pPr>
      <w:r w:rsidRPr="00AD635C">
        <w:rPr>
          <w:rFonts w:ascii="Calibri" w:hAnsi="Calibri" w:cs="Calibri"/>
          <w:b/>
          <w:bCs/>
          <w:lang w:val="en-US"/>
        </w:rPr>
        <w:t>PCA summary</w:t>
      </w:r>
    </w:p>
    <w:p w14:paraId="2E8B7F8E" w14:textId="371C23A8" w:rsidR="00E95E43" w:rsidRPr="00E95E43" w:rsidRDefault="00E95E43" w:rsidP="00E95E43">
      <w:pPr>
        <w:pStyle w:val="Listenabsatz"/>
        <w:numPr>
          <w:ilvl w:val="0"/>
          <w:numId w:val="7"/>
        </w:numPr>
        <w:rPr>
          <w:rFonts w:ascii="Calibri" w:hAnsi="Calibri" w:cs="Calibri"/>
          <w:lang w:val="en-US"/>
        </w:rPr>
      </w:pPr>
      <w:r w:rsidRPr="00E95E43">
        <w:rPr>
          <w:rFonts w:ascii="Calibri" w:hAnsi="Calibri" w:cs="Calibri"/>
          <w:lang w:val="en-US"/>
        </w:rPr>
        <w:t>statistical procedure that uses an orthogonal transformation to convert a set of possibly correlated variables into a set of linearly uncorrelated variables = PCs</w:t>
      </w:r>
    </w:p>
    <w:p w14:paraId="1CB251CA" w14:textId="77777777" w:rsidR="00E95E43" w:rsidRPr="00E95E43" w:rsidRDefault="00E95E43" w:rsidP="00E95E43">
      <w:pPr>
        <w:pStyle w:val="Listenabsatz"/>
        <w:numPr>
          <w:ilvl w:val="0"/>
          <w:numId w:val="7"/>
        </w:numPr>
        <w:rPr>
          <w:rFonts w:ascii="Calibri" w:hAnsi="Calibri" w:cs="Calibri"/>
          <w:lang w:val="en-US"/>
        </w:rPr>
      </w:pPr>
      <w:r w:rsidRPr="00E95E43">
        <w:rPr>
          <w:rFonts w:ascii="Calibri" w:hAnsi="Calibri" w:cs="Calibri"/>
          <w:lang w:val="en-US"/>
        </w:rPr>
        <w:t>Each PC explains a fraction of the total variation in the dataset</w:t>
      </w:r>
    </w:p>
    <w:p w14:paraId="38A93FEE" w14:textId="52489522" w:rsidR="00E95E43" w:rsidRPr="00E95E43" w:rsidRDefault="00E95E43" w:rsidP="00E95E43">
      <w:pPr>
        <w:pStyle w:val="Listenabsatz"/>
        <w:numPr>
          <w:ilvl w:val="0"/>
          <w:numId w:val="7"/>
        </w:numPr>
        <w:rPr>
          <w:rFonts w:ascii="Calibri" w:hAnsi="Calibri" w:cs="Calibri"/>
          <w:lang w:val="en-US"/>
        </w:rPr>
      </w:pPr>
      <w:r w:rsidRPr="00E95E43">
        <w:rPr>
          <w:rFonts w:ascii="Calibri" w:hAnsi="Calibri" w:cs="Calibri"/>
          <w:lang w:val="en-US"/>
        </w:rPr>
        <w:t>PC1 has the largest possible variance. Respectively, PC2 has the second-largest possible variance</w:t>
      </w:r>
    </w:p>
    <w:p w14:paraId="140FD726" w14:textId="6F05E763" w:rsidR="00E95E43" w:rsidRDefault="00E95E43" w:rsidP="003A5B22">
      <w:pPr>
        <w:pStyle w:val="Listenabsatz"/>
        <w:numPr>
          <w:ilvl w:val="0"/>
          <w:numId w:val="7"/>
        </w:numPr>
        <w:rPr>
          <w:rFonts w:ascii="Calibri" w:hAnsi="Calibri" w:cs="Calibri"/>
          <w:lang w:val="en-US"/>
        </w:rPr>
      </w:pPr>
      <w:r w:rsidRPr="00E95E43">
        <w:rPr>
          <w:rFonts w:ascii="Calibri" w:hAnsi="Calibri" w:cs="Calibri"/>
          <w:lang w:val="en-US"/>
        </w:rPr>
        <w:t>PCA aims to reduce the number of variables, while preserving as much information from the original dataset as possible. High-dimensional data is often visualized by plotting the first two principal components after performing PCA</w:t>
      </w:r>
    </w:p>
    <w:p w14:paraId="2EF15E87" w14:textId="77777777" w:rsidR="00902A6D" w:rsidRDefault="00902A6D" w:rsidP="00902A6D">
      <w:pPr>
        <w:rPr>
          <w:rFonts w:ascii="Calibri" w:hAnsi="Calibri" w:cs="Calibri"/>
          <w:lang w:val="en-US"/>
        </w:rPr>
      </w:pPr>
    </w:p>
    <w:p w14:paraId="0D227826" w14:textId="77777777" w:rsidR="00902A6D" w:rsidRDefault="00C964EF" w:rsidP="00902A6D">
      <w:pPr>
        <w:rPr>
          <w:rFonts w:ascii="Calibri" w:hAnsi="Calibri" w:cs="Calibri"/>
          <w:lang w:val="en-US"/>
        </w:rPr>
      </w:pPr>
      <w:r w:rsidRPr="00902A6D">
        <w:rPr>
          <w:rFonts w:ascii="Calibri" w:hAnsi="Calibri" w:cs="Calibri"/>
          <w:lang w:val="en-US"/>
        </w:rPr>
        <w:t xml:space="preserve">Limitation of PCA: </w:t>
      </w:r>
    </w:p>
    <w:p w14:paraId="7F6CBEC1" w14:textId="12006181" w:rsidR="00902A6D" w:rsidRPr="00BA5690" w:rsidRDefault="00C964EF" w:rsidP="003A5B22">
      <w:pPr>
        <w:pStyle w:val="Listenabsatz"/>
        <w:numPr>
          <w:ilvl w:val="0"/>
          <w:numId w:val="7"/>
        </w:numPr>
        <w:rPr>
          <w:rFonts w:ascii="Calibri" w:hAnsi="Calibri" w:cs="Calibri"/>
          <w:lang w:val="en-US"/>
        </w:rPr>
      </w:pPr>
      <w:r w:rsidRPr="00902A6D">
        <w:rPr>
          <w:rFonts w:ascii="Calibri" w:hAnsi="Calibri" w:cs="Calibri"/>
          <w:lang w:val="en-US"/>
        </w:rPr>
        <w:t>restricted to linear transformation of the data</w:t>
      </w:r>
    </w:p>
    <w:p w14:paraId="1688D254" w14:textId="06FB7425" w:rsidR="003063F5" w:rsidRDefault="003063F5" w:rsidP="003A5B22">
      <w:pPr>
        <w:rPr>
          <w:rFonts w:ascii="Calibri" w:hAnsi="Calibri" w:cs="Calibri"/>
          <w:lang w:val="en-US"/>
        </w:rPr>
      </w:pPr>
      <w:r>
        <w:rPr>
          <w:rFonts w:ascii="Calibri" w:hAnsi="Calibri" w:cs="Calibri"/>
          <w:lang w:val="en-US"/>
        </w:rPr>
        <w:t>Discussion:</w:t>
      </w:r>
    </w:p>
    <w:p w14:paraId="77A36397" w14:textId="0C115776" w:rsidR="003063F5" w:rsidRDefault="003063F5" w:rsidP="003063F5">
      <w:pPr>
        <w:pStyle w:val="Listenabsatz"/>
        <w:numPr>
          <w:ilvl w:val="0"/>
          <w:numId w:val="7"/>
        </w:numPr>
        <w:rPr>
          <w:rFonts w:ascii="Calibri" w:hAnsi="Calibri" w:cs="Calibri"/>
          <w:lang w:val="en-US"/>
        </w:rPr>
      </w:pPr>
      <w:r>
        <w:rPr>
          <w:rFonts w:ascii="Calibri" w:hAnsi="Calibri" w:cs="Calibri"/>
          <w:lang w:val="en-US"/>
        </w:rPr>
        <w:t xml:space="preserve">Clustering &amp; dimension reduction belong to </w:t>
      </w:r>
      <w:r w:rsidRPr="003063F5">
        <w:rPr>
          <w:rFonts w:ascii="Calibri" w:hAnsi="Calibri" w:cs="Calibri"/>
          <w:b/>
          <w:bCs/>
          <w:lang w:val="en-US"/>
        </w:rPr>
        <w:t>unsupervised</w:t>
      </w:r>
      <w:r>
        <w:rPr>
          <w:rFonts w:ascii="Calibri" w:hAnsi="Calibri" w:cs="Calibri"/>
          <w:lang w:val="en-US"/>
        </w:rPr>
        <w:t xml:space="preserve"> learning methods </w:t>
      </w:r>
    </w:p>
    <w:p w14:paraId="1054FFE5" w14:textId="5C5D1695" w:rsidR="003063F5" w:rsidRDefault="003063F5" w:rsidP="003063F5">
      <w:pPr>
        <w:pStyle w:val="Listenabsatz"/>
        <w:numPr>
          <w:ilvl w:val="1"/>
          <w:numId w:val="7"/>
        </w:numPr>
        <w:rPr>
          <w:rFonts w:ascii="Calibri" w:hAnsi="Calibri" w:cs="Calibri"/>
          <w:lang w:val="en-US"/>
        </w:rPr>
      </w:pPr>
      <w:r>
        <w:rPr>
          <w:rFonts w:ascii="Calibri" w:hAnsi="Calibri" w:cs="Calibri"/>
          <w:lang w:val="en-US"/>
        </w:rPr>
        <w:lastRenderedPageBreak/>
        <w:t>Supervised learning: regression, classification</w:t>
      </w:r>
    </w:p>
    <w:p w14:paraId="7A3844B1" w14:textId="2944559D" w:rsidR="003063F5" w:rsidRDefault="003063F5" w:rsidP="003063F5">
      <w:pPr>
        <w:pStyle w:val="Listenabsatz"/>
        <w:numPr>
          <w:ilvl w:val="0"/>
          <w:numId w:val="7"/>
        </w:numPr>
        <w:rPr>
          <w:rFonts w:ascii="Calibri" w:hAnsi="Calibri" w:cs="Calibri"/>
          <w:lang w:val="en-US"/>
        </w:rPr>
      </w:pPr>
      <w:r w:rsidRPr="003063F5">
        <w:rPr>
          <w:rFonts w:ascii="Calibri" w:hAnsi="Calibri" w:cs="Calibri"/>
          <w:lang w:val="en-US"/>
        </w:rPr>
        <w:sym w:font="Wingdings" w:char="F0E0"/>
      </w:r>
      <w:r>
        <w:rPr>
          <w:rFonts w:ascii="Calibri" w:hAnsi="Calibri" w:cs="Calibri"/>
          <w:lang w:val="en-US"/>
        </w:rPr>
        <w:t xml:space="preserve"> discover patterns in data without being guided by some ground truths</w:t>
      </w:r>
    </w:p>
    <w:p w14:paraId="3D9531EA" w14:textId="065DCEAA" w:rsidR="008732EF" w:rsidRDefault="008732EF" w:rsidP="003063F5">
      <w:pPr>
        <w:pStyle w:val="Listenabsatz"/>
        <w:numPr>
          <w:ilvl w:val="0"/>
          <w:numId w:val="7"/>
        </w:numPr>
        <w:rPr>
          <w:rFonts w:ascii="Calibri" w:hAnsi="Calibri" w:cs="Calibri"/>
          <w:lang w:val="en-US"/>
        </w:rPr>
      </w:pPr>
      <w:r>
        <w:rPr>
          <w:rFonts w:ascii="Calibri" w:hAnsi="Calibri" w:cs="Calibri"/>
          <w:lang w:val="en-US"/>
        </w:rPr>
        <w:t>No “right” clustering/ subspace in real-life datasets</w:t>
      </w:r>
    </w:p>
    <w:p w14:paraId="5450F849" w14:textId="77777777" w:rsidR="008732EF" w:rsidRPr="008732EF" w:rsidRDefault="008732EF" w:rsidP="008732EF">
      <w:pPr>
        <w:pStyle w:val="Listenabsatz"/>
        <w:numPr>
          <w:ilvl w:val="0"/>
          <w:numId w:val="7"/>
        </w:numPr>
        <w:rPr>
          <w:rFonts w:ascii="Calibri" w:hAnsi="Calibri" w:cs="Calibri"/>
          <w:lang w:val="en-US"/>
        </w:rPr>
      </w:pPr>
      <w:r w:rsidRPr="008732EF">
        <w:rPr>
          <w:rFonts w:ascii="Calibri" w:hAnsi="Calibri" w:cs="Calibri"/>
          <w:lang w:val="en-US"/>
        </w:rPr>
        <w:t>Clustering and dimension reduction techniques are exploratory tools meant to help deriving some hypotheses</w:t>
      </w:r>
    </w:p>
    <w:p w14:paraId="75B6DE06" w14:textId="75A8E856" w:rsidR="008732EF" w:rsidRPr="008732EF" w:rsidRDefault="008732EF" w:rsidP="008732EF">
      <w:pPr>
        <w:pStyle w:val="Listenabsatz"/>
        <w:numPr>
          <w:ilvl w:val="0"/>
          <w:numId w:val="7"/>
        </w:numPr>
        <w:rPr>
          <w:rFonts w:ascii="Calibri" w:hAnsi="Calibri" w:cs="Calibri"/>
          <w:lang w:val="en-US"/>
        </w:rPr>
      </w:pPr>
      <w:r w:rsidRPr="008732EF">
        <w:rPr>
          <w:rFonts w:ascii="Calibri" w:hAnsi="Calibri" w:cs="Calibri"/>
          <w:lang w:val="en-US"/>
        </w:rPr>
        <w:t>These hypotheses are then best tested on independent data</w:t>
      </w:r>
    </w:p>
    <w:p w14:paraId="16E8C65D" w14:textId="77777777" w:rsidR="003063F5" w:rsidRDefault="003063F5" w:rsidP="003A5B22">
      <w:pPr>
        <w:rPr>
          <w:rFonts w:ascii="Calibri" w:hAnsi="Calibri" w:cs="Calibri"/>
          <w:lang w:val="en-US"/>
        </w:rPr>
      </w:pPr>
    </w:p>
    <w:p w14:paraId="4D533A1A" w14:textId="53CD20B6" w:rsidR="002B26FE" w:rsidRDefault="002B26FE" w:rsidP="003A5B22">
      <w:pPr>
        <w:rPr>
          <w:rFonts w:ascii="Calibri" w:hAnsi="Calibri" w:cs="Calibri"/>
          <w:lang w:val="en-US"/>
        </w:rPr>
      </w:pPr>
      <w:r>
        <w:rPr>
          <w:rFonts w:ascii="Calibri" w:hAnsi="Calibri" w:cs="Calibri"/>
          <w:lang w:val="en-US"/>
        </w:rPr>
        <w:t>Agglomerative = bottom-up</w:t>
      </w:r>
    </w:p>
    <w:p w14:paraId="48538723" w14:textId="33A9553A" w:rsidR="00902A6D" w:rsidRDefault="002B26FE">
      <w:pPr>
        <w:rPr>
          <w:rFonts w:ascii="Calibri" w:hAnsi="Calibri" w:cs="Calibri"/>
          <w:lang w:val="en-US"/>
        </w:rPr>
      </w:pPr>
      <w:r>
        <w:rPr>
          <w:rFonts w:ascii="Calibri" w:hAnsi="Calibri" w:cs="Calibri"/>
          <w:lang w:val="en-US"/>
        </w:rPr>
        <w:t>PC1 is orthogonal -&gt; uncorrelated to PC2</w:t>
      </w:r>
      <w:r w:rsidR="00902A6D">
        <w:rPr>
          <w:rFonts w:ascii="Calibri" w:hAnsi="Calibri" w:cs="Calibri"/>
          <w:lang w:val="en-US"/>
        </w:rPr>
        <w:br w:type="page"/>
      </w:r>
    </w:p>
    <w:p w14:paraId="402EBB16" w14:textId="6A71886A" w:rsidR="009B6D01" w:rsidRDefault="00E21E1B" w:rsidP="00E21E1B">
      <w:pPr>
        <w:pStyle w:val="berschrift1"/>
        <w:rPr>
          <w:lang w:val="en-US"/>
        </w:rPr>
      </w:pPr>
      <w:r>
        <w:rPr>
          <w:lang w:val="en-US"/>
        </w:rPr>
        <w:lastRenderedPageBreak/>
        <w:t xml:space="preserve">VI. Graphically supported hypotheses </w:t>
      </w:r>
    </w:p>
    <w:p w14:paraId="208B355C" w14:textId="178ABEA6" w:rsidR="00E21E1B" w:rsidRDefault="00E21E1B" w:rsidP="00E21E1B">
      <w:pPr>
        <w:rPr>
          <w:lang w:val="en-US"/>
        </w:rPr>
      </w:pPr>
    </w:p>
    <w:p w14:paraId="40C0B0EF" w14:textId="1FDCACF7" w:rsidR="00E21E1B" w:rsidRDefault="00AC44C9" w:rsidP="001448A6">
      <w:pPr>
        <w:rPr>
          <w:rFonts w:ascii="Calibri" w:hAnsi="Calibri" w:cs="Calibri"/>
          <w:lang w:val="en-US"/>
        </w:rPr>
      </w:pPr>
      <w:r w:rsidRPr="001448A6">
        <w:rPr>
          <w:rFonts w:ascii="Calibri" w:hAnsi="Calibri" w:cs="Calibri"/>
          <w:b/>
          <w:bCs/>
          <w:lang w:val="en-US"/>
        </w:rPr>
        <w:t>Descriptive plots</w:t>
      </w:r>
      <w:r w:rsidRPr="001448A6">
        <w:rPr>
          <w:rFonts w:ascii="Calibri" w:hAnsi="Calibri" w:cs="Calibri"/>
          <w:lang w:val="en-US"/>
        </w:rPr>
        <w:t xml:space="preserve"> </w:t>
      </w:r>
      <w:r w:rsidRPr="00AC44C9">
        <w:rPr>
          <w:lang w:val="en-US"/>
        </w:rPr>
        <w:sym w:font="Wingdings" w:char="F0E0"/>
      </w:r>
      <w:r w:rsidRPr="001448A6">
        <w:rPr>
          <w:rFonts w:ascii="Calibri" w:hAnsi="Calibri" w:cs="Calibri"/>
          <w:lang w:val="en-US"/>
        </w:rPr>
        <w:t xml:space="preserve"> exploring </w:t>
      </w:r>
      <w:r w:rsidR="00564D43">
        <w:rPr>
          <w:rFonts w:ascii="Calibri" w:hAnsi="Calibri" w:cs="Calibri"/>
          <w:lang w:val="en-US"/>
        </w:rPr>
        <w:t>distribution of variables/data</w:t>
      </w:r>
    </w:p>
    <w:p w14:paraId="6FE43467" w14:textId="72FD37BB" w:rsidR="00264ADF" w:rsidRDefault="00264ADF" w:rsidP="00264ADF">
      <w:pPr>
        <w:pStyle w:val="Listenabsatz"/>
        <w:numPr>
          <w:ilvl w:val="0"/>
          <w:numId w:val="7"/>
        </w:numPr>
        <w:rPr>
          <w:rFonts w:ascii="Calibri" w:hAnsi="Calibri" w:cs="Calibri"/>
          <w:lang w:val="en-US"/>
        </w:rPr>
      </w:pPr>
      <w:r>
        <w:rPr>
          <w:rFonts w:ascii="Calibri" w:hAnsi="Calibri" w:cs="Calibri"/>
          <w:lang w:val="en-US"/>
        </w:rPr>
        <w:t>One variable</w:t>
      </w:r>
      <w:r w:rsidR="00C81205">
        <w:rPr>
          <w:rFonts w:ascii="Calibri" w:hAnsi="Calibri" w:cs="Calibri"/>
          <w:lang w:val="en-US"/>
        </w:rPr>
        <w:t>/univariate data</w:t>
      </w:r>
      <w:r>
        <w:rPr>
          <w:rFonts w:ascii="Calibri" w:hAnsi="Calibri" w:cs="Calibri"/>
          <w:lang w:val="en-US"/>
        </w:rPr>
        <w:t>: Histograms, single box plots or violin plots</w:t>
      </w:r>
    </w:p>
    <w:p w14:paraId="7A68D569" w14:textId="22D45599" w:rsidR="00C81205" w:rsidRDefault="00C81205" w:rsidP="00264ADF">
      <w:pPr>
        <w:pStyle w:val="Listenabsatz"/>
        <w:numPr>
          <w:ilvl w:val="0"/>
          <w:numId w:val="7"/>
        </w:numPr>
        <w:rPr>
          <w:rFonts w:ascii="Calibri" w:hAnsi="Calibri" w:cs="Calibri"/>
          <w:lang w:val="en-US"/>
        </w:rPr>
      </w:pPr>
      <w:r>
        <w:rPr>
          <w:rFonts w:ascii="Calibri" w:hAnsi="Calibri" w:cs="Calibri"/>
          <w:lang w:val="en-US"/>
        </w:rPr>
        <w:t>More variables/multivariate data: clustered heatmaps, PCA projections</w:t>
      </w:r>
    </w:p>
    <w:p w14:paraId="46E497B6" w14:textId="24412DCB" w:rsidR="00482A94" w:rsidRDefault="00A757A0" w:rsidP="00482A94">
      <w:pPr>
        <w:pStyle w:val="Listenabsatz"/>
        <w:numPr>
          <w:ilvl w:val="1"/>
          <w:numId w:val="7"/>
        </w:numPr>
        <w:rPr>
          <w:rFonts w:ascii="Calibri" w:hAnsi="Calibri" w:cs="Calibri"/>
          <w:lang w:val="en-US"/>
        </w:rPr>
      </w:pPr>
      <w:r>
        <w:rPr>
          <w:rFonts w:ascii="Calibri" w:hAnsi="Calibri" w:cs="Calibri"/>
          <w:lang w:val="en-US"/>
        </w:rPr>
        <w:t xml:space="preserve">Corresponds to </w:t>
      </w:r>
      <w:r w:rsidR="00482A94">
        <w:rPr>
          <w:rFonts w:ascii="Calibri" w:hAnsi="Calibri" w:cs="Calibri"/>
          <w:lang w:val="en-US"/>
        </w:rPr>
        <w:t>Unsupervised learning: k-mean, HC, PCA</w:t>
      </w:r>
    </w:p>
    <w:p w14:paraId="1750896B" w14:textId="77777777" w:rsidR="00C0154B" w:rsidRPr="00B336F9" w:rsidRDefault="00C0154B" w:rsidP="00C0154B">
      <w:pPr>
        <w:pStyle w:val="HTMLVorformatiert"/>
        <w:numPr>
          <w:ilvl w:val="0"/>
          <w:numId w:val="7"/>
        </w:numPr>
        <w:shd w:val="clear" w:color="auto" w:fill="F7F7F7"/>
        <w:rPr>
          <w:rFonts w:ascii="Consolas" w:hAnsi="Consolas" w:cs="Consolas"/>
          <w:color w:val="333333"/>
          <w:spacing w:val="3"/>
          <w:sz w:val="24"/>
          <w:szCs w:val="24"/>
          <w:highlight w:val="cyan"/>
        </w:rPr>
      </w:pPr>
      <w:proofErr w:type="spellStart"/>
      <w:proofErr w:type="gramStart"/>
      <w:r w:rsidRPr="00B336F9">
        <w:rPr>
          <w:rStyle w:val="kw"/>
          <w:rFonts w:ascii="Consolas" w:hAnsi="Consolas" w:cs="Consolas"/>
          <w:b/>
          <w:bCs/>
          <w:color w:val="007020"/>
          <w:spacing w:val="3"/>
          <w:highlight w:val="cyan"/>
          <w:bdr w:val="none" w:sz="0" w:space="0" w:color="auto" w:frame="1"/>
        </w:rPr>
        <w:t>ggplot</w:t>
      </w:r>
      <w:proofErr w:type="spellEnd"/>
      <w:r w:rsidRPr="00B336F9">
        <w:rPr>
          <w:rStyle w:val="HTMLCode"/>
          <w:rFonts w:ascii="Consolas" w:hAnsi="Consolas" w:cs="Consolas"/>
          <w:color w:val="333333"/>
          <w:spacing w:val="3"/>
          <w:highlight w:val="cyan"/>
          <w:bdr w:val="none" w:sz="0" w:space="0" w:color="auto" w:frame="1"/>
        </w:rPr>
        <w:t>(</w:t>
      </w:r>
      <w:proofErr w:type="spellStart"/>
      <w:proofErr w:type="gramEnd"/>
      <w:r w:rsidRPr="00B336F9">
        <w:rPr>
          <w:rStyle w:val="HTMLCode"/>
          <w:rFonts w:ascii="Consolas" w:hAnsi="Consolas" w:cs="Consolas"/>
          <w:color w:val="333333"/>
          <w:spacing w:val="3"/>
          <w:highlight w:val="cyan"/>
          <w:bdr w:val="none" w:sz="0" w:space="0" w:color="auto" w:frame="1"/>
        </w:rPr>
        <w:t>diamonds</w:t>
      </w:r>
      <w:proofErr w:type="spellEnd"/>
      <w:r w:rsidRPr="00B336F9">
        <w:rPr>
          <w:rStyle w:val="HTMLCode"/>
          <w:rFonts w:ascii="Consolas" w:hAnsi="Consolas" w:cs="Consolas"/>
          <w:color w:val="333333"/>
          <w:spacing w:val="3"/>
          <w:highlight w:val="cyan"/>
          <w:bdr w:val="none" w:sz="0" w:space="0" w:color="auto" w:frame="1"/>
        </w:rPr>
        <w:t xml:space="preserve">, </w:t>
      </w:r>
      <w:proofErr w:type="spellStart"/>
      <w:r w:rsidRPr="00B336F9">
        <w:rPr>
          <w:rStyle w:val="kw"/>
          <w:rFonts w:ascii="Consolas" w:hAnsi="Consolas" w:cs="Consolas"/>
          <w:b/>
          <w:bCs/>
          <w:color w:val="007020"/>
          <w:spacing w:val="3"/>
          <w:highlight w:val="cyan"/>
          <w:bdr w:val="none" w:sz="0" w:space="0" w:color="auto" w:frame="1"/>
        </w:rPr>
        <w:t>aes</w:t>
      </w:r>
      <w:proofErr w:type="spellEnd"/>
      <w:r w:rsidRPr="00B336F9">
        <w:rPr>
          <w:rStyle w:val="HTMLCode"/>
          <w:rFonts w:ascii="Consolas" w:hAnsi="Consolas" w:cs="Consolas"/>
          <w:color w:val="333333"/>
          <w:spacing w:val="3"/>
          <w:highlight w:val="cyan"/>
          <w:bdr w:val="none" w:sz="0" w:space="0" w:color="auto" w:frame="1"/>
        </w:rPr>
        <w:t>(</w:t>
      </w:r>
      <w:proofErr w:type="spellStart"/>
      <w:r w:rsidRPr="00B336F9">
        <w:rPr>
          <w:rStyle w:val="HTMLCode"/>
          <w:rFonts w:ascii="Consolas" w:hAnsi="Consolas" w:cs="Consolas"/>
          <w:color w:val="333333"/>
          <w:spacing w:val="3"/>
          <w:highlight w:val="cyan"/>
          <w:bdr w:val="none" w:sz="0" w:space="0" w:color="auto" w:frame="1"/>
        </w:rPr>
        <w:t>carat</w:t>
      </w:r>
      <w:proofErr w:type="spellEnd"/>
      <w:r w:rsidRPr="00B336F9">
        <w:rPr>
          <w:rStyle w:val="HTMLCode"/>
          <w:rFonts w:ascii="Consolas" w:hAnsi="Consolas" w:cs="Consolas"/>
          <w:color w:val="333333"/>
          <w:spacing w:val="3"/>
          <w:highlight w:val="cyan"/>
          <w:bdr w:val="none" w:sz="0" w:space="0" w:color="auto" w:frame="1"/>
        </w:rPr>
        <w:t xml:space="preserve">)) </w:t>
      </w:r>
      <w:r w:rsidRPr="00B336F9">
        <w:rPr>
          <w:rStyle w:val="op"/>
          <w:rFonts w:ascii="Consolas" w:eastAsiaTheme="majorEastAsia" w:hAnsi="Consolas" w:cs="Consolas"/>
          <w:color w:val="666666"/>
          <w:spacing w:val="3"/>
          <w:highlight w:val="cyan"/>
          <w:bdr w:val="none" w:sz="0" w:space="0" w:color="auto" w:frame="1"/>
        </w:rPr>
        <w:t>+</w:t>
      </w:r>
      <w:r w:rsidRPr="00B336F9">
        <w:rPr>
          <w:rStyle w:val="st"/>
          <w:rFonts w:ascii="Consolas" w:hAnsi="Consolas" w:cs="Consolas"/>
          <w:color w:val="4070A0"/>
          <w:spacing w:val="3"/>
          <w:highlight w:val="cyan"/>
          <w:bdr w:val="none" w:sz="0" w:space="0" w:color="auto" w:frame="1"/>
        </w:rPr>
        <w:t xml:space="preserve"> </w:t>
      </w:r>
      <w:proofErr w:type="spellStart"/>
      <w:r w:rsidRPr="00B336F9">
        <w:rPr>
          <w:rStyle w:val="kw"/>
          <w:rFonts w:ascii="Consolas" w:hAnsi="Consolas" w:cs="Consolas"/>
          <w:b/>
          <w:bCs/>
          <w:color w:val="007020"/>
          <w:spacing w:val="3"/>
          <w:highlight w:val="cyan"/>
          <w:bdr w:val="none" w:sz="0" w:space="0" w:color="auto" w:frame="1"/>
        </w:rPr>
        <w:t>geom_histogram</w:t>
      </w:r>
      <w:proofErr w:type="spellEnd"/>
      <w:r w:rsidRPr="00B336F9">
        <w:rPr>
          <w:rStyle w:val="HTMLCode"/>
          <w:rFonts w:ascii="Consolas" w:hAnsi="Consolas" w:cs="Consolas"/>
          <w:color w:val="333333"/>
          <w:spacing w:val="3"/>
          <w:highlight w:val="cyan"/>
          <w:bdr w:val="none" w:sz="0" w:space="0" w:color="auto" w:frame="1"/>
        </w:rPr>
        <w:t xml:space="preserve">() </w:t>
      </w:r>
      <w:r w:rsidRPr="00B336F9">
        <w:rPr>
          <w:rStyle w:val="op"/>
          <w:rFonts w:ascii="Consolas" w:eastAsiaTheme="majorEastAsia" w:hAnsi="Consolas" w:cs="Consolas"/>
          <w:color w:val="666666"/>
          <w:spacing w:val="3"/>
          <w:highlight w:val="cyan"/>
          <w:bdr w:val="none" w:sz="0" w:space="0" w:color="auto" w:frame="1"/>
        </w:rPr>
        <w:t>+</w:t>
      </w:r>
      <w:r w:rsidRPr="00B336F9">
        <w:rPr>
          <w:rStyle w:val="st"/>
          <w:rFonts w:ascii="Consolas" w:hAnsi="Consolas" w:cs="Consolas"/>
          <w:color w:val="4070A0"/>
          <w:spacing w:val="3"/>
          <w:highlight w:val="cyan"/>
          <w:bdr w:val="none" w:sz="0" w:space="0" w:color="auto" w:frame="1"/>
        </w:rPr>
        <w:t xml:space="preserve"> </w:t>
      </w:r>
      <w:proofErr w:type="spellStart"/>
      <w:r w:rsidRPr="00B336F9">
        <w:rPr>
          <w:rStyle w:val="HTMLCode"/>
          <w:rFonts w:ascii="Consolas" w:hAnsi="Consolas" w:cs="Consolas"/>
          <w:color w:val="333333"/>
          <w:spacing w:val="3"/>
          <w:highlight w:val="cyan"/>
          <w:bdr w:val="none" w:sz="0" w:space="0" w:color="auto" w:frame="1"/>
        </w:rPr>
        <w:t>mytheme</w:t>
      </w:r>
      <w:proofErr w:type="spellEnd"/>
    </w:p>
    <w:p w14:paraId="52CCBA45" w14:textId="46568F2C" w:rsidR="00C0154B" w:rsidRDefault="00A952BC" w:rsidP="00C0154B">
      <w:pPr>
        <w:rPr>
          <w:rFonts w:ascii="Calibri" w:hAnsi="Calibri" w:cs="Calibri"/>
          <w:lang w:val="en-US"/>
        </w:rPr>
      </w:pPr>
      <w:r w:rsidRPr="00A952BC">
        <w:rPr>
          <w:rFonts w:ascii="Calibri" w:hAnsi="Calibri" w:cs="Calibri"/>
          <w:lang w:val="en-US"/>
        </w:rPr>
        <w:sym w:font="Wingdings" w:char="F0E0"/>
      </w:r>
      <w:r>
        <w:rPr>
          <w:rFonts w:ascii="Calibri" w:hAnsi="Calibri" w:cs="Calibri"/>
          <w:lang w:val="en-US"/>
        </w:rPr>
        <w:t xml:space="preserve"> can’t use those to make a claim!</w:t>
      </w:r>
    </w:p>
    <w:p w14:paraId="1EA58D5F" w14:textId="77777777" w:rsidR="00B336F9" w:rsidRPr="00C0154B" w:rsidRDefault="00B336F9" w:rsidP="00C0154B">
      <w:pPr>
        <w:rPr>
          <w:rFonts w:ascii="Calibri" w:hAnsi="Calibri" w:cs="Calibri"/>
          <w:lang w:val="en-US"/>
        </w:rPr>
      </w:pPr>
    </w:p>
    <w:p w14:paraId="48D831A8" w14:textId="675E81D4" w:rsidR="003144A3" w:rsidRDefault="00AC44C9" w:rsidP="00CF7EE2">
      <w:pPr>
        <w:rPr>
          <w:rFonts w:ascii="Calibri" w:hAnsi="Calibri" w:cs="Calibri"/>
          <w:lang w:val="en-US"/>
        </w:rPr>
      </w:pPr>
      <w:r w:rsidRPr="00CF7EE2">
        <w:rPr>
          <w:rFonts w:ascii="Calibri" w:hAnsi="Calibri" w:cs="Calibri"/>
          <w:b/>
          <w:bCs/>
          <w:lang w:val="en-US"/>
        </w:rPr>
        <w:t>Associative plots</w:t>
      </w:r>
      <w:r w:rsidRPr="00CF7EE2">
        <w:rPr>
          <w:rFonts w:ascii="Calibri" w:hAnsi="Calibri" w:cs="Calibri"/>
          <w:lang w:val="en-US"/>
        </w:rPr>
        <w:t xml:space="preserve"> </w:t>
      </w:r>
      <w:r w:rsidRPr="00AC44C9">
        <w:rPr>
          <w:lang w:val="en-US"/>
        </w:rPr>
        <w:sym w:font="Wingdings" w:char="F0E0"/>
      </w:r>
      <w:r w:rsidRPr="00CF7EE2">
        <w:rPr>
          <w:rFonts w:ascii="Calibri" w:hAnsi="Calibri" w:cs="Calibri"/>
          <w:lang w:val="en-US"/>
        </w:rPr>
        <w:t xml:space="preserve"> relationships between variables</w:t>
      </w:r>
      <w:r w:rsidR="003144A3">
        <w:rPr>
          <w:rFonts w:ascii="Calibri" w:hAnsi="Calibri" w:cs="Calibri"/>
          <w:lang w:val="en-US"/>
        </w:rPr>
        <w:t>, how they depend</w:t>
      </w:r>
      <w:r w:rsidR="00F07D5A">
        <w:rPr>
          <w:rFonts w:ascii="Calibri" w:hAnsi="Calibri" w:cs="Calibri"/>
          <w:lang w:val="en-US"/>
        </w:rPr>
        <w:t xml:space="preserve"> </w:t>
      </w:r>
      <w:r w:rsidR="003144A3">
        <w:rPr>
          <w:rFonts w:ascii="Calibri" w:hAnsi="Calibri" w:cs="Calibri"/>
          <w:lang w:val="en-US"/>
        </w:rPr>
        <w:t>on each other</w:t>
      </w:r>
    </w:p>
    <w:p w14:paraId="4267D163" w14:textId="49E0D064" w:rsidR="003144A3" w:rsidRDefault="003144A3" w:rsidP="003144A3">
      <w:pPr>
        <w:pStyle w:val="Listenabsatz"/>
        <w:numPr>
          <w:ilvl w:val="0"/>
          <w:numId w:val="7"/>
        </w:numPr>
        <w:rPr>
          <w:rFonts w:ascii="Calibri" w:hAnsi="Calibri" w:cs="Calibri"/>
          <w:lang w:val="en-US"/>
        </w:rPr>
      </w:pPr>
      <w:r>
        <w:rPr>
          <w:rFonts w:ascii="Calibri" w:hAnsi="Calibri" w:cs="Calibri"/>
          <w:lang w:val="en-US"/>
        </w:rPr>
        <w:t xml:space="preserve">y-axis = response variable; x-axis </w:t>
      </w:r>
      <w:r w:rsidR="007A471A">
        <w:rPr>
          <w:rFonts w:ascii="Calibri" w:hAnsi="Calibri" w:cs="Calibri"/>
          <w:lang w:val="en-US"/>
        </w:rPr>
        <w:t xml:space="preserve">= </w:t>
      </w:r>
      <w:r>
        <w:rPr>
          <w:rFonts w:ascii="Calibri" w:hAnsi="Calibri" w:cs="Calibri"/>
          <w:lang w:val="en-US"/>
        </w:rPr>
        <w:t>explanatory variables</w:t>
      </w:r>
    </w:p>
    <w:p w14:paraId="619337B8" w14:textId="594C88B1" w:rsidR="007F4F36" w:rsidRDefault="007F4F36" w:rsidP="003144A3">
      <w:pPr>
        <w:pStyle w:val="Listenabsatz"/>
        <w:numPr>
          <w:ilvl w:val="0"/>
          <w:numId w:val="7"/>
        </w:numPr>
        <w:rPr>
          <w:rFonts w:ascii="Calibri" w:hAnsi="Calibri" w:cs="Calibri"/>
          <w:lang w:val="en-US"/>
        </w:rPr>
      </w:pPr>
      <w:r>
        <w:rPr>
          <w:rFonts w:ascii="Calibri" w:hAnsi="Calibri" w:cs="Calibri"/>
          <w:lang w:val="en-US"/>
        </w:rPr>
        <w:t>Side-by-side boxplots, scatterplots</w:t>
      </w:r>
    </w:p>
    <w:p w14:paraId="6824E19D" w14:textId="3EFD62E0" w:rsidR="007F4F36" w:rsidRDefault="007F4F36" w:rsidP="003144A3">
      <w:pPr>
        <w:pStyle w:val="Listenabsatz"/>
        <w:numPr>
          <w:ilvl w:val="0"/>
          <w:numId w:val="7"/>
        </w:numPr>
        <w:rPr>
          <w:rFonts w:ascii="Calibri" w:hAnsi="Calibri" w:cs="Calibri"/>
          <w:lang w:val="en-US"/>
        </w:rPr>
      </w:pPr>
      <w:r>
        <w:rPr>
          <w:rFonts w:ascii="Calibri" w:hAnsi="Calibri" w:cs="Calibri"/>
          <w:lang w:val="en-US"/>
        </w:rPr>
        <w:t xml:space="preserve">Graphical representation of conditional distributions: p of </w:t>
      </w:r>
      <w:proofErr w:type="gramStart"/>
      <w:r>
        <w:rPr>
          <w:rFonts w:ascii="Calibri" w:hAnsi="Calibri" w:cs="Calibri"/>
          <w:lang w:val="en-US"/>
        </w:rPr>
        <w:t>y</w:t>
      </w:r>
      <w:r w:rsidR="00475E13">
        <w:rPr>
          <w:rFonts w:ascii="Calibri" w:hAnsi="Calibri" w:cs="Calibri"/>
          <w:lang w:val="en-US"/>
        </w:rPr>
        <w:t>(</w:t>
      </w:r>
      <w:proofErr w:type="gramEnd"/>
      <w:r w:rsidR="00475E13">
        <w:rPr>
          <w:rFonts w:ascii="Calibri" w:hAnsi="Calibri" w:cs="Calibri"/>
          <w:lang w:val="en-US"/>
        </w:rPr>
        <w:t>response variable)</w:t>
      </w:r>
      <w:r>
        <w:rPr>
          <w:rFonts w:ascii="Calibri" w:hAnsi="Calibri" w:cs="Calibri"/>
          <w:lang w:val="en-US"/>
        </w:rPr>
        <w:t xml:space="preserve"> </w:t>
      </w:r>
      <w:r w:rsidRPr="00DB728C">
        <w:rPr>
          <w:rFonts w:ascii="Calibri" w:hAnsi="Calibri" w:cs="Calibri"/>
          <w:b/>
          <w:bCs/>
          <w:lang w:val="en-US"/>
        </w:rPr>
        <w:t>given</w:t>
      </w:r>
      <w:r>
        <w:rPr>
          <w:rFonts w:ascii="Calibri" w:hAnsi="Calibri" w:cs="Calibri"/>
          <w:lang w:val="en-US"/>
        </w:rPr>
        <w:t xml:space="preserve"> x</w:t>
      </w:r>
      <w:r w:rsidR="00475E13">
        <w:rPr>
          <w:rFonts w:ascii="Calibri" w:hAnsi="Calibri" w:cs="Calibri"/>
          <w:lang w:val="en-US"/>
        </w:rPr>
        <w:t xml:space="preserve"> (explanatory variable)</w:t>
      </w:r>
    </w:p>
    <w:p w14:paraId="02484A5B" w14:textId="77777777" w:rsidR="007D1121" w:rsidRPr="003144A3" w:rsidRDefault="007D1121" w:rsidP="007D1121">
      <w:pPr>
        <w:pStyle w:val="Listenabsatz"/>
        <w:numPr>
          <w:ilvl w:val="0"/>
          <w:numId w:val="7"/>
        </w:numPr>
        <w:rPr>
          <w:rFonts w:ascii="Calibri" w:hAnsi="Calibri" w:cs="Calibri"/>
          <w:lang w:val="en-US"/>
        </w:rPr>
      </w:pPr>
      <w:r w:rsidRPr="00B83C12">
        <w:rPr>
          <w:rFonts w:ascii="Calibri" w:hAnsi="Calibri" w:cs="Calibri"/>
          <w:b/>
          <w:bCs/>
          <w:lang w:val="en-US"/>
        </w:rPr>
        <w:t xml:space="preserve">plot that graphically supports a hypothesis </w:t>
      </w:r>
      <w:r w:rsidRPr="003144A3">
        <w:rPr>
          <w:rFonts w:ascii="Calibri" w:hAnsi="Calibri" w:cs="Calibri"/>
          <w:lang w:val="en-US"/>
        </w:rPr>
        <w:t xml:space="preserve">and shows a causal relationship </w:t>
      </w:r>
      <w:r w:rsidRPr="00864848">
        <w:rPr>
          <w:lang w:val="en-US"/>
        </w:rPr>
        <w:sym w:font="Wingdings" w:char="F0E0"/>
      </w:r>
      <w:r w:rsidRPr="003144A3">
        <w:rPr>
          <w:rFonts w:ascii="Calibri" w:hAnsi="Calibri" w:cs="Calibri"/>
          <w:lang w:val="en-US"/>
        </w:rPr>
        <w:t xml:space="preserve"> show conditional distributions</w:t>
      </w:r>
    </w:p>
    <w:p w14:paraId="19C6FF99" w14:textId="67C9DE66" w:rsidR="007D1121" w:rsidRPr="007D1121" w:rsidRDefault="007D1121" w:rsidP="007D1121">
      <w:pPr>
        <w:pStyle w:val="Listenabsatz"/>
        <w:numPr>
          <w:ilvl w:val="1"/>
          <w:numId w:val="7"/>
        </w:numPr>
        <w:rPr>
          <w:rFonts w:ascii="Calibri" w:hAnsi="Calibri" w:cs="Calibri"/>
          <w:lang w:val="en-US"/>
        </w:rPr>
      </w:pPr>
      <w:r>
        <w:rPr>
          <w:rFonts w:ascii="Calibri" w:hAnsi="Calibri" w:cs="Calibri"/>
          <w:lang w:val="en-US"/>
        </w:rPr>
        <w:t>Conditional distribution: for particular value (x</w:t>
      </w:r>
      <w:proofErr w:type="gramStart"/>
      <w:r>
        <w:rPr>
          <w:rFonts w:ascii="Calibri" w:hAnsi="Calibri" w:cs="Calibri"/>
          <w:lang w:val="en-US"/>
        </w:rPr>
        <w:t>) ,</w:t>
      </w:r>
      <w:proofErr w:type="gramEnd"/>
      <w:r>
        <w:rPr>
          <w:rFonts w:ascii="Calibri" w:hAnsi="Calibri" w:cs="Calibri"/>
          <w:lang w:val="en-US"/>
        </w:rPr>
        <w:t xml:space="preserve"> I see a distribution on y-axis</w:t>
      </w:r>
    </w:p>
    <w:p w14:paraId="4E3D1D83" w14:textId="12BDD90E" w:rsidR="00F07D5A" w:rsidRDefault="007D1121" w:rsidP="00DB728C">
      <w:pPr>
        <w:pStyle w:val="Listenabsatz"/>
        <w:numPr>
          <w:ilvl w:val="1"/>
          <w:numId w:val="7"/>
        </w:numPr>
        <w:rPr>
          <w:rFonts w:ascii="Calibri" w:hAnsi="Calibri" w:cs="Calibri"/>
          <w:lang w:val="en-US"/>
        </w:rPr>
      </w:pPr>
      <w:r>
        <w:rPr>
          <w:rFonts w:ascii="Calibri" w:hAnsi="Calibri" w:cs="Calibri"/>
          <w:lang w:val="en-US"/>
        </w:rPr>
        <w:t>When c</w:t>
      </w:r>
      <w:r w:rsidR="00DB728C">
        <w:rPr>
          <w:rFonts w:ascii="Calibri" w:hAnsi="Calibri" w:cs="Calibri"/>
          <w:lang w:val="en-US"/>
        </w:rPr>
        <w:t xml:space="preserve">ond. </w:t>
      </w:r>
      <w:r>
        <w:rPr>
          <w:rFonts w:ascii="Calibri" w:hAnsi="Calibri" w:cs="Calibri"/>
          <w:lang w:val="en-US"/>
        </w:rPr>
        <w:t>d</w:t>
      </w:r>
      <w:r w:rsidR="00DB728C">
        <w:rPr>
          <w:rFonts w:ascii="Calibri" w:hAnsi="Calibri" w:cs="Calibri"/>
          <w:lang w:val="en-US"/>
        </w:rPr>
        <w:t xml:space="preserve">istribution actually depends on x </w:t>
      </w:r>
      <w:r w:rsidR="00DB728C" w:rsidRPr="00DB728C">
        <w:rPr>
          <w:rFonts w:ascii="Calibri" w:hAnsi="Calibri" w:cs="Calibri"/>
          <w:lang w:val="en-US"/>
        </w:rPr>
        <w:sym w:font="Wingdings" w:char="F0E0"/>
      </w:r>
      <w:r w:rsidR="00DB728C">
        <w:rPr>
          <w:rFonts w:ascii="Calibri" w:hAnsi="Calibri" w:cs="Calibri"/>
          <w:lang w:val="en-US"/>
        </w:rPr>
        <w:t xml:space="preserve"> x &amp; y are dependent</w:t>
      </w:r>
    </w:p>
    <w:p w14:paraId="183CA1B7" w14:textId="04A2F0FB" w:rsidR="007D1121" w:rsidRDefault="007D1121" w:rsidP="00DB728C">
      <w:pPr>
        <w:pStyle w:val="Listenabsatz"/>
        <w:numPr>
          <w:ilvl w:val="1"/>
          <w:numId w:val="7"/>
        </w:numPr>
        <w:rPr>
          <w:rFonts w:ascii="Calibri" w:hAnsi="Calibri" w:cs="Calibri"/>
          <w:lang w:val="en-US"/>
        </w:rPr>
      </w:pPr>
      <w:proofErr w:type="spellStart"/>
      <w:r>
        <w:rPr>
          <w:rFonts w:ascii="Calibri" w:hAnsi="Calibri" w:cs="Calibri"/>
          <w:lang w:val="en-US"/>
        </w:rPr>
        <w:t>F.e</w:t>
      </w:r>
      <w:proofErr w:type="spellEnd"/>
      <w:r>
        <w:rPr>
          <w:rFonts w:ascii="Calibri" w:hAnsi="Calibri" w:cs="Calibri"/>
          <w:lang w:val="en-US"/>
        </w:rPr>
        <w:t>.: Scatterplot</w:t>
      </w:r>
      <w:r w:rsidR="00BA5FD6">
        <w:rPr>
          <w:rFonts w:ascii="Calibri" w:hAnsi="Calibri" w:cs="Calibri"/>
          <w:lang w:val="en-US"/>
        </w:rPr>
        <w:t xml:space="preserve">: </w:t>
      </w:r>
      <w:r>
        <w:rPr>
          <w:rFonts w:ascii="Calibri" w:hAnsi="Calibri" w:cs="Calibri"/>
          <w:lang w:val="en-US"/>
        </w:rPr>
        <w:t xml:space="preserve">trend that the response </w:t>
      </w:r>
      <w:proofErr w:type="spellStart"/>
      <w:r>
        <w:rPr>
          <w:rFonts w:ascii="Calibri" w:hAnsi="Calibri" w:cs="Calibri"/>
          <w:lang w:val="en-US"/>
        </w:rPr>
        <w:t>y</w:t>
      </w:r>
      <w:proofErr w:type="spellEnd"/>
      <w:r>
        <w:rPr>
          <w:rFonts w:ascii="Calibri" w:hAnsi="Calibri" w:cs="Calibri"/>
          <w:lang w:val="en-US"/>
        </w:rPr>
        <w:t xml:space="preserve"> increases in avg as x increases</w:t>
      </w:r>
    </w:p>
    <w:p w14:paraId="38D4EE78" w14:textId="59E45FE1" w:rsidR="007D1121" w:rsidRDefault="007D1121" w:rsidP="00DB728C">
      <w:pPr>
        <w:pStyle w:val="Listenabsatz"/>
        <w:numPr>
          <w:ilvl w:val="1"/>
          <w:numId w:val="7"/>
        </w:numPr>
        <w:rPr>
          <w:rFonts w:ascii="Calibri" w:hAnsi="Calibri" w:cs="Calibri"/>
          <w:lang w:val="en-US"/>
        </w:rPr>
      </w:pPr>
      <w:proofErr w:type="spellStart"/>
      <w:r>
        <w:rPr>
          <w:rFonts w:ascii="Calibri" w:hAnsi="Calibri" w:cs="Calibri"/>
          <w:lang w:val="en-US"/>
        </w:rPr>
        <w:t>F.e</w:t>
      </w:r>
      <w:proofErr w:type="spellEnd"/>
      <w:r>
        <w:rPr>
          <w:rFonts w:ascii="Calibri" w:hAnsi="Calibri" w:cs="Calibri"/>
          <w:lang w:val="en-US"/>
        </w:rPr>
        <w:t>. Boxplot: show characteristic values of the distribution of y (quartiles, median) depends on the value if the category x</w:t>
      </w:r>
    </w:p>
    <w:p w14:paraId="293F1002" w14:textId="329811C2" w:rsidR="00A757A0" w:rsidRPr="00F07D5A" w:rsidRDefault="00A757A0" w:rsidP="00A757A0">
      <w:pPr>
        <w:pStyle w:val="Listenabsatz"/>
        <w:numPr>
          <w:ilvl w:val="2"/>
          <w:numId w:val="7"/>
        </w:numPr>
        <w:rPr>
          <w:rFonts w:ascii="Calibri" w:hAnsi="Calibri" w:cs="Calibri"/>
          <w:lang w:val="en-US"/>
        </w:rPr>
      </w:pPr>
      <w:r>
        <w:rPr>
          <w:rFonts w:ascii="Calibri" w:hAnsi="Calibri" w:cs="Calibri"/>
          <w:lang w:val="en-US"/>
        </w:rPr>
        <w:t>Corresponds to supervised learning: regression, classification</w:t>
      </w:r>
    </w:p>
    <w:p w14:paraId="3544A721" w14:textId="77777777" w:rsidR="00F35254" w:rsidRPr="00DC5D81" w:rsidRDefault="00F35254" w:rsidP="00F35254">
      <w:pPr>
        <w:pStyle w:val="HTMLVorformatiert"/>
        <w:numPr>
          <w:ilvl w:val="0"/>
          <w:numId w:val="7"/>
        </w:numPr>
        <w:shd w:val="clear" w:color="auto" w:fill="F7F7F7"/>
        <w:rPr>
          <w:rStyle w:val="HTMLCode"/>
          <w:rFonts w:ascii="Consolas" w:hAnsi="Consolas" w:cs="Consolas"/>
          <w:color w:val="333333"/>
          <w:spacing w:val="3"/>
          <w:highlight w:val="cyan"/>
          <w:bdr w:val="none" w:sz="0" w:space="0" w:color="auto" w:frame="1"/>
          <w:lang w:val="en-US"/>
        </w:rPr>
      </w:pPr>
      <w:proofErr w:type="spellStart"/>
      <w:proofErr w:type="gramStart"/>
      <w:r w:rsidRPr="00DC5D81">
        <w:rPr>
          <w:rStyle w:val="kw"/>
          <w:rFonts w:ascii="Consolas" w:hAnsi="Consolas" w:cs="Consolas"/>
          <w:b/>
          <w:bCs/>
          <w:color w:val="007020"/>
          <w:spacing w:val="3"/>
          <w:highlight w:val="cyan"/>
          <w:bdr w:val="none" w:sz="0" w:space="0" w:color="auto" w:frame="1"/>
          <w:lang w:val="en-US"/>
        </w:rPr>
        <w:t>ggplot</w:t>
      </w:r>
      <w:proofErr w:type="spellEnd"/>
      <w:r w:rsidRPr="00DC5D81">
        <w:rPr>
          <w:rStyle w:val="HTMLCode"/>
          <w:rFonts w:ascii="Consolas" w:hAnsi="Consolas" w:cs="Consolas"/>
          <w:color w:val="333333"/>
          <w:spacing w:val="3"/>
          <w:highlight w:val="cyan"/>
          <w:bdr w:val="none" w:sz="0" w:space="0" w:color="auto" w:frame="1"/>
          <w:lang w:val="en-US"/>
        </w:rPr>
        <w:t>(</w:t>
      </w:r>
      <w:proofErr w:type="gramEnd"/>
      <w:r w:rsidRPr="00DC5D81">
        <w:rPr>
          <w:rStyle w:val="HTMLCode"/>
          <w:rFonts w:ascii="Consolas" w:hAnsi="Consolas" w:cs="Consolas"/>
          <w:color w:val="333333"/>
          <w:spacing w:val="3"/>
          <w:highlight w:val="cyan"/>
          <w:bdr w:val="none" w:sz="0" w:space="0" w:color="auto" w:frame="1"/>
          <w:lang w:val="en-US"/>
        </w:rPr>
        <w:t xml:space="preserve">diamonds, </w:t>
      </w:r>
      <w:proofErr w:type="spellStart"/>
      <w:r w:rsidRPr="00DC5D81">
        <w:rPr>
          <w:rStyle w:val="kw"/>
          <w:rFonts w:ascii="Consolas" w:hAnsi="Consolas" w:cs="Consolas"/>
          <w:b/>
          <w:bCs/>
          <w:color w:val="007020"/>
          <w:spacing w:val="3"/>
          <w:highlight w:val="cyan"/>
          <w:bdr w:val="none" w:sz="0" w:space="0" w:color="auto" w:frame="1"/>
          <w:lang w:val="en-US"/>
        </w:rPr>
        <w:t>aes</w:t>
      </w:r>
      <w:proofErr w:type="spellEnd"/>
      <w:r w:rsidRPr="00DC5D81">
        <w:rPr>
          <w:rStyle w:val="HTMLCode"/>
          <w:rFonts w:ascii="Consolas" w:hAnsi="Consolas" w:cs="Consolas"/>
          <w:color w:val="333333"/>
          <w:spacing w:val="3"/>
          <w:highlight w:val="cyan"/>
          <w:bdr w:val="none" w:sz="0" w:space="0" w:color="auto" w:frame="1"/>
          <w:lang w:val="en-US"/>
        </w:rPr>
        <w:t xml:space="preserve">(carat, price)) </w:t>
      </w:r>
      <w:r w:rsidRPr="00DC5D81">
        <w:rPr>
          <w:rStyle w:val="op"/>
          <w:rFonts w:ascii="Consolas" w:eastAsiaTheme="majorEastAsia" w:hAnsi="Consolas" w:cs="Consolas"/>
          <w:color w:val="666666"/>
          <w:spacing w:val="3"/>
          <w:highlight w:val="cyan"/>
          <w:bdr w:val="none" w:sz="0" w:space="0" w:color="auto" w:frame="1"/>
          <w:lang w:val="en-US"/>
        </w:rPr>
        <w:t>+</w:t>
      </w:r>
      <w:r w:rsidRPr="00DC5D81">
        <w:rPr>
          <w:rStyle w:val="st"/>
          <w:rFonts w:ascii="Consolas" w:hAnsi="Consolas" w:cs="Consolas"/>
          <w:color w:val="4070A0"/>
          <w:spacing w:val="3"/>
          <w:highlight w:val="cyan"/>
          <w:bdr w:val="none" w:sz="0" w:space="0" w:color="auto" w:frame="1"/>
          <w:lang w:val="en-US"/>
        </w:rPr>
        <w:t xml:space="preserve"> </w:t>
      </w:r>
    </w:p>
    <w:p w14:paraId="25CC5D21" w14:textId="77777777" w:rsidR="00F35254" w:rsidRPr="00DC5D81" w:rsidRDefault="00F35254" w:rsidP="00F35254">
      <w:pPr>
        <w:pStyle w:val="HTMLVorformatiert"/>
        <w:numPr>
          <w:ilvl w:val="0"/>
          <w:numId w:val="7"/>
        </w:numPr>
        <w:shd w:val="clear" w:color="auto" w:fill="F7F7F7"/>
        <w:rPr>
          <w:rStyle w:val="HTMLCode"/>
          <w:rFonts w:ascii="Consolas" w:hAnsi="Consolas" w:cs="Consolas"/>
          <w:color w:val="333333"/>
          <w:spacing w:val="3"/>
          <w:highlight w:val="cyan"/>
          <w:bdr w:val="none" w:sz="0" w:space="0" w:color="auto" w:frame="1"/>
          <w:lang w:val="en-US"/>
        </w:rPr>
      </w:pPr>
      <w:r w:rsidRPr="00DC5D81">
        <w:rPr>
          <w:rStyle w:val="st"/>
          <w:rFonts w:ascii="Consolas" w:hAnsi="Consolas" w:cs="Consolas"/>
          <w:color w:val="4070A0"/>
          <w:spacing w:val="3"/>
          <w:highlight w:val="cyan"/>
          <w:bdr w:val="none" w:sz="0" w:space="0" w:color="auto" w:frame="1"/>
          <w:lang w:val="en-US"/>
        </w:rPr>
        <w:t xml:space="preserve">  </w:t>
      </w:r>
      <w:proofErr w:type="spellStart"/>
      <w:r w:rsidRPr="00DC5D81">
        <w:rPr>
          <w:rStyle w:val="kw"/>
          <w:rFonts w:ascii="Consolas" w:hAnsi="Consolas" w:cs="Consolas"/>
          <w:b/>
          <w:bCs/>
          <w:color w:val="007020"/>
          <w:spacing w:val="3"/>
          <w:highlight w:val="cyan"/>
          <w:bdr w:val="none" w:sz="0" w:space="0" w:color="auto" w:frame="1"/>
          <w:lang w:val="en-US"/>
        </w:rPr>
        <w:t>geom_</w:t>
      </w:r>
      <w:proofErr w:type="gramStart"/>
      <w:r w:rsidRPr="00DC5D81">
        <w:rPr>
          <w:rStyle w:val="kw"/>
          <w:rFonts w:ascii="Consolas" w:hAnsi="Consolas" w:cs="Consolas"/>
          <w:b/>
          <w:bCs/>
          <w:color w:val="007020"/>
          <w:spacing w:val="3"/>
          <w:highlight w:val="cyan"/>
          <w:bdr w:val="none" w:sz="0" w:space="0" w:color="auto" w:frame="1"/>
          <w:lang w:val="en-US"/>
        </w:rPr>
        <w:t>point</w:t>
      </w:r>
      <w:proofErr w:type="spellEnd"/>
      <w:r w:rsidRPr="00DC5D81">
        <w:rPr>
          <w:rStyle w:val="HTMLCode"/>
          <w:rFonts w:ascii="Consolas" w:hAnsi="Consolas" w:cs="Consolas"/>
          <w:color w:val="333333"/>
          <w:spacing w:val="3"/>
          <w:highlight w:val="cyan"/>
          <w:bdr w:val="none" w:sz="0" w:space="0" w:color="auto" w:frame="1"/>
          <w:lang w:val="en-US"/>
        </w:rPr>
        <w:t>(</w:t>
      </w:r>
      <w:proofErr w:type="gramEnd"/>
      <w:r w:rsidRPr="00DC5D81">
        <w:rPr>
          <w:rStyle w:val="dt"/>
          <w:rFonts w:ascii="Consolas" w:hAnsi="Consolas" w:cs="Consolas"/>
          <w:color w:val="902000"/>
          <w:spacing w:val="3"/>
          <w:highlight w:val="cyan"/>
          <w:bdr w:val="none" w:sz="0" w:space="0" w:color="auto" w:frame="1"/>
          <w:lang w:val="en-US"/>
        </w:rPr>
        <w:t>alpha =</w:t>
      </w:r>
      <w:r w:rsidRPr="00DC5D81">
        <w:rPr>
          <w:rStyle w:val="HTMLCode"/>
          <w:rFonts w:ascii="Consolas" w:hAnsi="Consolas" w:cs="Consolas"/>
          <w:color w:val="333333"/>
          <w:spacing w:val="3"/>
          <w:highlight w:val="cyan"/>
          <w:bdr w:val="none" w:sz="0" w:space="0" w:color="auto" w:frame="1"/>
          <w:lang w:val="en-US"/>
        </w:rPr>
        <w:t xml:space="preserve"> </w:t>
      </w:r>
      <w:r w:rsidRPr="00DC5D81">
        <w:rPr>
          <w:rStyle w:val="fl"/>
          <w:rFonts w:ascii="Consolas" w:hAnsi="Consolas" w:cs="Consolas"/>
          <w:color w:val="40A070"/>
          <w:spacing w:val="3"/>
          <w:highlight w:val="cyan"/>
          <w:bdr w:val="none" w:sz="0" w:space="0" w:color="auto" w:frame="1"/>
          <w:lang w:val="en-US"/>
        </w:rPr>
        <w:t>0.05</w:t>
      </w:r>
      <w:r w:rsidRPr="00DC5D81">
        <w:rPr>
          <w:rStyle w:val="HTMLCode"/>
          <w:rFonts w:ascii="Consolas" w:hAnsi="Consolas" w:cs="Consolas"/>
          <w:color w:val="333333"/>
          <w:spacing w:val="3"/>
          <w:highlight w:val="cyan"/>
          <w:bdr w:val="none" w:sz="0" w:space="0" w:color="auto" w:frame="1"/>
          <w:lang w:val="en-US"/>
        </w:rPr>
        <w:t xml:space="preserve">) </w:t>
      </w:r>
      <w:r w:rsidRPr="00DC5D81">
        <w:rPr>
          <w:rStyle w:val="op"/>
          <w:rFonts w:ascii="Consolas" w:eastAsiaTheme="majorEastAsia" w:hAnsi="Consolas" w:cs="Consolas"/>
          <w:color w:val="666666"/>
          <w:spacing w:val="3"/>
          <w:highlight w:val="cyan"/>
          <w:bdr w:val="none" w:sz="0" w:space="0" w:color="auto" w:frame="1"/>
          <w:lang w:val="en-US"/>
        </w:rPr>
        <w:t>+</w:t>
      </w:r>
      <w:r w:rsidRPr="00DC5D81">
        <w:rPr>
          <w:rStyle w:val="st"/>
          <w:rFonts w:ascii="Consolas" w:hAnsi="Consolas" w:cs="Consolas"/>
          <w:color w:val="4070A0"/>
          <w:spacing w:val="3"/>
          <w:highlight w:val="cyan"/>
          <w:bdr w:val="none" w:sz="0" w:space="0" w:color="auto" w:frame="1"/>
          <w:lang w:val="en-US"/>
        </w:rPr>
        <w:t xml:space="preserve"> </w:t>
      </w:r>
      <w:r w:rsidRPr="00DC5D81">
        <w:rPr>
          <w:rStyle w:val="co"/>
          <w:rFonts w:ascii="Consolas" w:hAnsi="Consolas" w:cs="Consolas"/>
          <w:i/>
          <w:iCs/>
          <w:color w:val="60A0B0"/>
          <w:spacing w:val="3"/>
          <w:highlight w:val="cyan"/>
          <w:bdr w:val="none" w:sz="0" w:space="0" w:color="auto" w:frame="1"/>
          <w:lang w:val="en-US"/>
        </w:rPr>
        <w:t># alpha: point transparency</w:t>
      </w:r>
    </w:p>
    <w:p w14:paraId="2C1D810C" w14:textId="77777777" w:rsidR="00F35254" w:rsidRPr="00DC5D81" w:rsidRDefault="00F35254" w:rsidP="00F35254">
      <w:pPr>
        <w:pStyle w:val="HTMLVorformatiert"/>
        <w:numPr>
          <w:ilvl w:val="0"/>
          <w:numId w:val="7"/>
        </w:numPr>
        <w:shd w:val="clear" w:color="auto" w:fill="F7F7F7"/>
        <w:rPr>
          <w:rFonts w:ascii="Consolas" w:hAnsi="Consolas" w:cs="Consolas"/>
          <w:color w:val="333333"/>
          <w:spacing w:val="3"/>
          <w:sz w:val="24"/>
          <w:szCs w:val="24"/>
          <w:highlight w:val="cyan"/>
        </w:rPr>
      </w:pPr>
      <w:r w:rsidRPr="00DC5D81">
        <w:rPr>
          <w:rStyle w:val="st"/>
          <w:rFonts w:ascii="Consolas" w:hAnsi="Consolas" w:cs="Consolas"/>
          <w:color w:val="4070A0"/>
          <w:spacing w:val="3"/>
          <w:highlight w:val="cyan"/>
          <w:bdr w:val="none" w:sz="0" w:space="0" w:color="auto" w:frame="1"/>
          <w:lang w:val="en-US"/>
        </w:rPr>
        <w:t xml:space="preserve">  </w:t>
      </w:r>
      <w:proofErr w:type="spellStart"/>
      <w:r w:rsidRPr="00DC5D81">
        <w:rPr>
          <w:rStyle w:val="kw"/>
          <w:rFonts w:ascii="Consolas" w:hAnsi="Consolas" w:cs="Consolas"/>
          <w:b/>
          <w:bCs/>
          <w:color w:val="007020"/>
          <w:spacing w:val="3"/>
          <w:highlight w:val="cyan"/>
          <w:bdr w:val="none" w:sz="0" w:space="0" w:color="auto" w:frame="1"/>
        </w:rPr>
        <w:t>stat_</w:t>
      </w:r>
      <w:proofErr w:type="gramStart"/>
      <w:r w:rsidRPr="00DC5D81">
        <w:rPr>
          <w:rStyle w:val="kw"/>
          <w:rFonts w:ascii="Consolas" w:hAnsi="Consolas" w:cs="Consolas"/>
          <w:b/>
          <w:bCs/>
          <w:color w:val="007020"/>
          <w:spacing w:val="3"/>
          <w:highlight w:val="cyan"/>
          <w:bdr w:val="none" w:sz="0" w:space="0" w:color="auto" w:frame="1"/>
        </w:rPr>
        <w:t>smooth</w:t>
      </w:r>
      <w:proofErr w:type="spellEnd"/>
      <w:r w:rsidRPr="00DC5D81">
        <w:rPr>
          <w:rStyle w:val="HTMLCode"/>
          <w:rFonts w:ascii="Consolas" w:hAnsi="Consolas" w:cs="Consolas"/>
          <w:color w:val="333333"/>
          <w:spacing w:val="3"/>
          <w:highlight w:val="cyan"/>
          <w:bdr w:val="none" w:sz="0" w:space="0" w:color="auto" w:frame="1"/>
        </w:rPr>
        <w:t>(</w:t>
      </w:r>
      <w:proofErr w:type="gramEnd"/>
      <w:r w:rsidRPr="00DC5D81">
        <w:rPr>
          <w:rStyle w:val="HTMLCode"/>
          <w:rFonts w:ascii="Consolas" w:hAnsi="Consolas" w:cs="Consolas"/>
          <w:color w:val="333333"/>
          <w:spacing w:val="3"/>
          <w:highlight w:val="cyan"/>
          <w:bdr w:val="none" w:sz="0" w:space="0" w:color="auto" w:frame="1"/>
        </w:rPr>
        <w:t xml:space="preserve">) </w:t>
      </w:r>
      <w:r w:rsidRPr="00DC5D81">
        <w:rPr>
          <w:rStyle w:val="op"/>
          <w:rFonts w:ascii="Consolas" w:eastAsiaTheme="majorEastAsia" w:hAnsi="Consolas" w:cs="Consolas"/>
          <w:color w:val="666666"/>
          <w:spacing w:val="3"/>
          <w:highlight w:val="cyan"/>
          <w:bdr w:val="none" w:sz="0" w:space="0" w:color="auto" w:frame="1"/>
        </w:rPr>
        <w:t>+</w:t>
      </w:r>
      <w:r w:rsidRPr="00DC5D81">
        <w:rPr>
          <w:rStyle w:val="st"/>
          <w:rFonts w:ascii="Consolas" w:hAnsi="Consolas" w:cs="Consolas"/>
          <w:color w:val="4070A0"/>
          <w:spacing w:val="3"/>
          <w:highlight w:val="cyan"/>
          <w:bdr w:val="none" w:sz="0" w:space="0" w:color="auto" w:frame="1"/>
        </w:rPr>
        <w:t xml:space="preserve"> </w:t>
      </w:r>
      <w:proofErr w:type="spellStart"/>
      <w:r w:rsidRPr="00DC5D81">
        <w:rPr>
          <w:rStyle w:val="HTMLCode"/>
          <w:rFonts w:ascii="Consolas" w:hAnsi="Consolas" w:cs="Consolas"/>
          <w:color w:val="333333"/>
          <w:spacing w:val="3"/>
          <w:highlight w:val="cyan"/>
          <w:bdr w:val="none" w:sz="0" w:space="0" w:color="auto" w:frame="1"/>
        </w:rPr>
        <w:t>mytheme</w:t>
      </w:r>
      <w:proofErr w:type="spellEnd"/>
    </w:p>
    <w:p w14:paraId="051E681D" w14:textId="77777777" w:rsidR="00F35254" w:rsidRDefault="00F35254" w:rsidP="008F08F5">
      <w:pPr>
        <w:rPr>
          <w:rFonts w:ascii="Calibri" w:hAnsi="Calibri" w:cs="Calibri"/>
          <w:lang w:val="en-US"/>
        </w:rPr>
      </w:pPr>
    </w:p>
    <w:p w14:paraId="3825F369" w14:textId="55CF5835" w:rsidR="008F08F5" w:rsidRPr="00B8369C" w:rsidRDefault="008F08F5" w:rsidP="00B8369C">
      <w:pPr>
        <w:pStyle w:val="berschrift2"/>
        <w:rPr>
          <w:b/>
          <w:bCs/>
          <w:lang w:val="en-US"/>
        </w:rPr>
      </w:pPr>
      <w:r w:rsidRPr="00B8369C">
        <w:rPr>
          <w:b/>
          <w:bCs/>
          <w:lang w:val="en-US"/>
        </w:rPr>
        <w:t xml:space="preserve">Correlation and </w:t>
      </w:r>
      <w:r w:rsidR="00B8369C">
        <w:rPr>
          <w:b/>
          <w:bCs/>
          <w:lang w:val="en-US"/>
        </w:rPr>
        <w:t>C</w:t>
      </w:r>
      <w:r w:rsidRPr="00B8369C">
        <w:rPr>
          <w:b/>
          <w:bCs/>
          <w:lang w:val="en-US"/>
        </w:rPr>
        <w:t>ausation</w:t>
      </w:r>
    </w:p>
    <w:p w14:paraId="06858517" w14:textId="155693EA" w:rsidR="0048522F" w:rsidRPr="004E6806" w:rsidRDefault="0048522F" w:rsidP="0048522F">
      <w:pPr>
        <w:pStyle w:val="Listenabsatz"/>
        <w:numPr>
          <w:ilvl w:val="0"/>
          <w:numId w:val="7"/>
        </w:numPr>
        <w:rPr>
          <w:rFonts w:ascii="Calibri" w:hAnsi="Calibri" w:cs="Calibri"/>
          <w:b/>
          <w:bCs/>
          <w:lang w:val="en-US"/>
        </w:rPr>
      </w:pPr>
      <w:r w:rsidRPr="0048522F">
        <w:rPr>
          <w:rFonts w:ascii="Calibri" w:hAnsi="Calibri" w:cs="Calibri"/>
          <w:lang w:val="en-US"/>
        </w:rPr>
        <w:t>One goal of data analysis</w:t>
      </w:r>
      <w:r w:rsidR="004E6806">
        <w:rPr>
          <w:rFonts w:ascii="Calibri" w:hAnsi="Calibri" w:cs="Calibri"/>
          <w:lang w:val="en-US"/>
        </w:rPr>
        <w:t xml:space="preserve">: </w:t>
      </w:r>
      <w:r w:rsidRPr="0048522F">
        <w:rPr>
          <w:rFonts w:ascii="Calibri" w:hAnsi="Calibri" w:cs="Calibri"/>
          <w:lang w:val="en-US"/>
        </w:rPr>
        <w:t xml:space="preserve">hypothesis about the </w:t>
      </w:r>
      <w:r w:rsidRPr="004E6806">
        <w:rPr>
          <w:rFonts w:ascii="Calibri" w:hAnsi="Calibri" w:cs="Calibri"/>
          <w:b/>
          <w:bCs/>
          <w:lang w:val="en-US"/>
        </w:rPr>
        <w:t>underlying causal mechanisms</w:t>
      </w:r>
    </w:p>
    <w:p w14:paraId="7226C210" w14:textId="2EDCACDF" w:rsidR="0048522F" w:rsidRPr="004E6806" w:rsidRDefault="004E6806" w:rsidP="0048522F">
      <w:pPr>
        <w:pStyle w:val="Listenabsatz"/>
        <w:numPr>
          <w:ilvl w:val="0"/>
          <w:numId w:val="7"/>
        </w:numPr>
        <w:rPr>
          <w:rFonts w:ascii="Calibri" w:hAnsi="Calibri" w:cs="Calibri"/>
          <w:u w:val="single"/>
          <w:lang w:val="en-US"/>
        </w:rPr>
      </w:pPr>
      <w:r w:rsidRPr="004E6806">
        <w:rPr>
          <w:rFonts w:ascii="Calibri" w:hAnsi="Calibri" w:cs="Calibri"/>
          <w:u w:val="single"/>
          <w:lang w:val="en-US"/>
        </w:rPr>
        <w:t>N</w:t>
      </w:r>
      <w:r w:rsidR="0048522F" w:rsidRPr="004E6806">
        <w:rPr>
          <w:rFonts w:ascii="Calibri" w:hAnsi="Calibri" w:cs="Calibri"/>
          <w:u w:val="single"/>
          <w:lang w:val="en-US"/>
        </w:rPr>
        <w:t>on-causal associations:</w:t>
      </w:r>
    </w:p>
    <w:p w14:paraId="4438552C" w14:textId="69D39F38" w:rsidR="0048522F" w:rsidRPr="0040589B" w:rsidRDefault="0048522F" w:rsidP="0048522F">
      <w:pPr>
        <w:pStyle w:val="Listenabsatz"/>
        <w:numPr>
          <w:ilvl w:val="1"/>
          <w:numId w:val="7"/>
        </w:numPr>
        <w:rPr>
          <w:rFonts w:ascii="Calibri" w:hAnsi="Calibri" w:cs="Calibri"/>
          <w:b/>
          <w:bCs/>
          <w:lang w:val="en-US"/>
        </w:rPr>
      </w:pPr>
      <w:r w:rsidRPr="0048522F">
        <w:rPr>
          <w:rFonts w:ascii="Calibri" w:hAnsi="Calibri" w:cs="Calibri"/>
          <w:b/>
          <w:bCs/>
          <w:lang w:val="en-US"/>
        </w:rPr>
        <w:t>The association is not statistically supported</w:t>
      </w:r>
    </w:p>
    <w:p w14:paraId="0182B797" w14:textId="5DB3A3F6" w:rsidR="00802F91" w:rsidRDefault="00802F91" w:rsidP="00802F91">
      <w:pPr>
        <w:pStyle w:val="Listenabsatz"/>
        <w:numPr>
          <w:ilvl w:val="2"/>
          <w:numId w:val="7"/>
        </w:numPr>
        <w:rPr>
          <w:rFonts w:ascii="Calibri" w:hAnsi="Calibri" w:cs="Calibri"/>
          <w:lang w:val="en-US"/>
        </w:rPr>
      </w:pPr>
      <w:r>
        <w:rPr>
          <w:rFonts w:ascii="Calibri" w:hAnsi="Calibri" w:cs="Calibri"/>
          <w:lang w:val="en-US"/>
        </w:rPr>
        <w:t xml:space="preserve">Observed association arose by chance </w:t>
      </w:r>
    </w:p>
    <w:p w14:paraId="1191A417" w14:textId="0F402366" w:rsidR="00802F91" w:rsidRDefault="00802F91" w:rsidP="00802F91">
      <w:pPr>
        <w:pStyle w:val="Listenabsatz"/>
        <w:numPr>
          <w:ilvl w:val="2"/>
          <w:numId w:val="7"/>
        </w:numPr>
        <w:rPr>
          <w:rFonts w:ascii="Calibri" w:hAnsi="Calibri" w:cs="Calibri"/>
          <w:lang w:val="en-US"/>
        </w:rPr>
      </w:pPr>
      <w:r>
        <w:rPr>
          <w:rFonts w:ascii="Calibri" w:hAnsi="Calibri" w:cs="Calibri"/>
          <w:lang w:val="en-US"/>
        </w:rPr>
        <w:t>Reasons:</w:t>
      </w:r>
    </w:p>
    <w:p w14:paraId="006F80FD" w14:textId="60FC8A77" w:rsidR="00DC5D81" w:rsidRPr="00DC5D81" w:rsidRDefault="00802F91" w:rsidP="00DC5D81">
      <w:pPr>
        <w:pStyle w:val="Listenabsatz"/>
        <w:numPr>
          <w:ilvl w:val="3"/>
          <w:numId w:val="7"/>
        </w:numPr>
        <w:rPr>
          <w:rFonts w:ascii="Calibri" w:hAnsi="Calibri" w:cs="Calibri"/>
          <w:lang w:val="en-US"/>
        </w:rPr>
      </w:pPr>
      <w:r w:rsidRPr="00802F91">
        <w:rPr>
          <w:rFonts w:ascii="Calibri" w:hAnsi="Calibri" w:cs="Calibri"/>
          <w:lang w:val="en-US"/>
        </w:rPr>
        <w:t>The association is driven by few data points</w:t>
      </w:r>
      <w:r>
        <w:rPr>
          <w:rFonts w:ascii="Calibri" w:hAnsi="Calibri" w:cs="Calibri"/>
          <w:lang w:val="en-US"/>
        </w:rPr>
        <w:t xml:space="preserve"> (</w:t>
      </w:r>
      <w:r w:rsidR="00DC5D81" w:rsidRPr="00DC5D81">
        <w:rPr>
          <w:rFonts w:ascii="Calibri" w:hAnsi="Calibri" w:cs="Calibri"/>
          <w:lang w:val="en-US"/>
        </w:rPr>
        <w:t>Graphically showing all data points including outliers can help</w:t>
      </w:r>
      <w:r w:rsidR="00DC5D81">
        <w:rPr>
          <w:rFonts w:ascii="Calibri" w:hAnsi="Calibri" w:cs="Calibri"/>
          <w:lang w:val="en-US"/>
        </w:rPr>
        <w:t>; Hypothesis testing can be used to assess this possibility)</w:t>
      </w:r>
    </w:p>
    <w:p w14:paraId="2A9AB64E" w14:textId="1CBED7D5" w:rsidR="00802F91" w:rsidRPr="00E70A72" w:rsidRDefault="00802F91" w:rsidP="00E70A72">
      <w:pPr>
        <w:pStyle w:val="Listenabsatz"/>
        <w:numPr>
          <w:ilvl w:val="3"/>
          <w:numId w:val="7"/>
        </w:numPr>
        <w:rPr>
          <w:rFonts w:ascii="Calibri" w:hAnsi="Calibri" w:cs="Calibri"/>
          <w:lang w:val="en-US"/>
        </w:rPr>
      </w:pPr>
      <w:r w:rsidRPr="00802F91">
        <w:rPr>
          <w:rFonts w:ascii="Calibri" w:hAnsi="Calibri" w:cs="Calibri"/>
          <w:lang w:val="en-US"/>
        </w:rPr>
        <w:t>The dataset includes so many variables that the chance to have one pair of variables associating is high</w:t>
      </w:r>
      <w:r w:rsidR="00514A35">
        <w:rPr>
          <w:rFonts w:ascii="Calibri" w:hAnsi="Calibri" w:cs="Calibri"/>
          <w:lang w:val="en-US"/>
        </w:rPr>
        <w:t xml:space="preserve"> (</w:t>
      </w:r>
      <w:r w:rsidR="00E70A72">
        <w:rPr>
          <w:rFonts w:ascii="Calibri" w:hAnsi="Calibri" w:cs="Calibri"/>
          <w:lang w:val="en-US"/>
        </w:rPr>
        <w:t xml:space="preserve">called “data dredging”, </w:t>
      </w:r>
      <w:r w:rsidR="00514A35">
        <w:rPr>
          <w:rFonts w:ascii="Calibri" w:hAnsi="Calibri" w:cs="Calibri"/>
          <w:lang w:val="en-US"/>
        </w:rPr>
        <w:t>“multiple testing”</w:t>
      </w:r>
      <w:r w:rsidR="00E70A72">
        <w:rPr>
          <w:rFonts w:ascii="Calibri" w:hAnsi="Calibri" w:cs="Calibri"/>
          <w:lang w:val="en-US"/>
        </w:rPr>
        <w:t>)</w:t>
      </w:r>
      <w:r w:rsidR="00514A35" w:rsidRPr="00E70A72">
        <w:rPr>
          <w:rFonts w:ascii="Calibri" w:hAnsi="Calibri" w:cs="Calibri"/>
          <w:lang w:val="en-US"/>
        </w:rPr>
        <w:t xml:space="preserve"> </w:t>
      </w:r>
    </w:p>
    <w:p w14:paraId="40285718" w14:textId="0CAB88B5" w:rsidR="0048522F" w:rsidRDefault="0048522F" w:rsidP="0048522F">
      <w:pPr>
        <w:pStyle w:val="Listenabsatz"/>
        <w:numPr>
          <w:ilvl w:val="1"/>
          <w:numId w:val="7"/>
        </w:numPr>
        <w:rPr>
          <w:rFonts w:ascii="Calibri" w:hAnsi="Calibri" w:cs="Calibri"/>
          <w:b/>
          <w:bCs/>
          <w:lang w:val="en-US"/>
        </w:rPr>
      </w:pPr>
      <w:r w:rsidRPr="0048522F">
        <w:rPr>
          <w:rFonts w:ascii="Calibri" w:hAnsi="Calibri" w:cs="Calibri"/>
          <w:b/>
          <w:bCs/>
          <w:lang w:val="en-US"/>
        </w:rPr>
        <w:t>The causal relationship is reverse</w:t>
      </w:r>
    </w:p>
    <w:p w14:paraId="6C4B26CE" w14:textId="36AA4518" w:rsidR="00172570" w:rsidRDefault="005917D5" w:rsidP="00172570">
      <w:pPr>
        <w:pStyle w:val="Listenabsatz"/>
        <w:numPr>
          <w:ilvl w:val="2"/>
          <w:numId w:val="7"/>
        </w:numPr>
        <w:rPr>
          <w:rFonts w:ascii="Calibri" w:hAnsi="Calibri" w:cs="Calibri"/>
          <w:lang w:val="en-US"/>
        </w:rPr>
      </w:pPr>
      <w:r w:rsidRPr="00F75A43">
        <w:rPr>
          <w:rFonts w:ascii="Calibri" w:hAnsi="Calibri" w:cs="Calibri"/>
          <w:b/>
          <w:bCs/>
          <w:lang w:val="en-US"/>
        </w:rPr>
        <w:t>statistical dependencies are symmetric (if A correlates with B, then B correlates with A</w:t>
      </w:r>
      <w:r w:rsidRPr="005917D5">
        <w:rPr>
          <w:rFonts w:ascii="Calibri" w:hAnsi="Calibri" w:cs="Calibri"/>
          <w:lang w:val="en-US"/>
        </w:rPr>
        <w:t>)</w:t>
      </w:r>
      <w:r w:rsidR="00800CF2">
        <w:rPr>
          <w:rFonts w:ascii="Calibri" w:hAnsi="Calibri" w:cs="Calibri"/>
          <w:lang w:val="en-US"/>
        </w:rPr>
        <w:t xml:space="preserve"> </w:t>
      </w:r>
      <w:r w:rsidR="00800CF2" w:rsidRPr="00800CF2">
        <w:rPr>
          <w:rFonts w:ascii="Calibri" w:hAnsi="Calibri" w:cs="Calibri"/>
          <w:lang w:val="en-US"/>
        </w:rPr>
        <w:sym w:font="Wingdings" w:char="F0E0"/>
      </w:r>
      <w:r w:rsidR="00800CF2">
        <w:rPr>
          <w:rFonts w:ascii="Calibri" w:hAnsi="Calibri" w:cs="Calibri"/>
          <w:lang w:val="en-US"/>
        </w:rPr>
        <w:t xml:space="preserve"> </w:t>
      </w:r>
      <w:r>
        <w:rPr>
          <w:rFonts w:ascii="Calibri" w:hAnsi="Calibri" w:cs="Calibri"/>
          <w:lang w:val="en-US"/>
        </w:rPr>
        <w:t xml:space="preserve">mistake: </w:t>
      </w:r>
      <w:r w:rsidRPr="005917D5">
        <w:rPr>
          <w:rFonts w:ascii="Calibri" w:hAnsi="Calibri" w:cs="Calibri"/>
          <w:lang w:val="en-US"/>
        </w:rPr>
        <w:t>claims where cause and effects are reversed</w:t>
      </w:r>
      <w:r w:rsidR="00172570">
        <w:rPr>
          <w:rFonts w:ascii="Calibri" w:hAnsi="Calibri" w:cs="Calibri"/>
          <w:lang w:val="en-US"/>
        </w:rPr>
        <w:t>. Examples:</w:t>
      </w:r>
    </w:p>
    <w:p w14:paraId="0FE42A4D" w14:textId="4AAF6202" w:rsidR="00172570" w:rsidRPr="00603C74" w:rsidRDefault="00172570" w:rsidP="00172570">
      <w:pPr>
        <w:pStyle w:val="Listenabsatz"/>
        <w:numPr>
          <w:ilvl w:val="3"/>
          <w:numId w:val="7"/>
        </w:numPr>
        <w:rPr>
          <w:rFonts w:ascii="Calibri" w:hAnsi="Calibri" w:cs="Calibri"/>
          <w:sz w:val="20"/>
          <w:szCs w:val="20"/>
          <w:lang w:val="en-US"/>
        </w:rPr>
      </w:pPr>
      <w:r w:rsidRPr="00603C74">
        <w:rPr>
          <w:rFonts w:ascii="Calibri" w:hAnsi="Calibri" w:cs="Calibri"/>
          <w:sz w:val="20"/>
          <w:szCs w:val="20"/>
          <w:lang w:val="en-US"/>
        </w:rPr>
        <w:t>People with healthier diet have higher blood pressure</w:t>
      </w:r>
    </w:p>
    <w:p w14:paraId="04BB0D01" w14:textId="77777777" w:rsidR="00172570" w:rsidRPr="00603C74" w:rsidRDefault="00172570" w:rsidP="00172570">
      <w:pPr>
        <w:pStyle w:val="Listenabsatz"/>
        <w:numPr>
          <w:ilvl w:val="3"/>
          <w:numId w:val="7"/>
        </w:numPr>
        <w:rPr>
          <w:rFonts w:ascii="Calibri" w:hAnsi="Calibri" w:cs="Calibri"/>
          <w:sz w:val="20"/>
          <w:szCs w:val="20"/>
          <w:lang w:val="en-US"/>
        </w:rPr>
      </w:pPr>
      <w:r w:rsidRPr="00603C74">
        <w:rPr>
          <w:rFonts w:ascii="Calibri" w:hAnsi="Calibri" w:cs="Calibri"/>
          <w:sz w:val="20"/>
          <w:szCs w:val="20"/>
          <w:lang w:val="en-US"/>
        </w:rPr>
        <w:t>Individuals in a low social status have a higher risk of schizophrenia.</w:t>
      </w:r>
    </w:p>
    <w:p w14:paraId="0EAB22A8" w14:textId="77777777" w:rsidR="00172570" w:rsidRPr="00603C74" w:rsidRDefault="00172570" w:rsidP="00172570">
      <w:pPr>
        <w:pStyle w:val="Listenabsatz"/>
        <w:numPr>
          <w:ilvl w:val="3"/>
          <w:numId w:val="7"/>
        </w:numPr>
        <w:rPr>
          <w:rFonts w:ascii="Calibri" w:hAnsi="Calibri" w:cs="Calibri"/>
          <w:sz w:val="20"/>
          <w:szCs w:val="20"/>
          <w:lang w:val="en-US"/>
        </w:rPr>
      </w:pPr>
      <w:r w:rsidRPr="00603C74">
        <w:rPr>
          <w:rFonts w:ascii="Calibri" w:hAnsi="Calibri" w:cs="Calibri"/>
          <w:sz w:val="20"/>
          <w:szCs w:val="20"/>
          <w:lang w:val="en-US"/>
        </w:rPr>
        <w:t>The number of fire engines on a fire associates with higher damages.</w:t>
      </w:r>
    </w:p>
    <w:p w14:paraId="733D06DA" w14:textId="5B0C3BF4" w:rsidR="005917D5" w:rsidRPr="00603C74" w:rsidRDefault="00172570" w:rsidP="009F4F90">
      <w:pPr>
        <w:pStyle w:val="Listenabsatz"/>
        <w:numPr>
          <w:ilvl w:val="3"/>
          <w:numId w:val="7"/>
        </w:numPr>
        <w:rPr>
          <w:rFonts w:ascii="Calibri" w:hAnsi="Calibri" w:cs="Calibri"/>
          <w:sz w:val="20"/>
          <w:szCs w:val="20"/>
          <w:lang w:val="en-US"/>
        </w:rPr>
      </w:pPr>
      <w:r w:rsidRPr="00603C74">
        <w:rPr>
          <w:rFonts w:ascii="Calibri" w:hAnsi="Calibri" w:cs="Calibri"/>
          <w:sz w:val="20"/>
          <w:szCs w:val="20"/>
          <w:lang w:val="en-US"/>
        </w:rPr>
        <w:t>Entering an intensive care unit increases your chances of dying.</w:t>
      </w:r>
    </w:p>
    <w:p w14:paraId="7178B7C4" w14:textId="3FF8A97C" w:rsidR="003A1754" w:rsidRPr="00CC18B8" w:rsidRDefault="003A1754" w:rsidP="003A1754">
      <w:pPr>
        <w:pStyle w:val="Listenabsatz"/>
        <w:numPr>
          <w:ilvl w:val="2"/>
          <w:numId w:val="7"/>
        </w:numPr>
        <w:rPr>
          <w:rFonts w:ascii="Calibri" w:hAnsi="Calibri" w:cs="Calibri"/>
          <w:b/>
          <w:bCs/>
          <w:lang w:val="en-US"/>
        </w:rPr>
      </w:pPr>
      <w:r>
        <w:rPr>
          <w:rFonts w:ascii="Calibri" w:hAnsi="Calibri" w:cs="Calibri"/>
          <w:lang w:val="en-US"/>
        </w:rPr>
        <w:t>All examples could be reversed…</w:t>
      </w:r>
    </w:p>
    <w:p w14:paraId="418ACEDE" w14:textId="3A828BF2" w:rsidR="00CC18B8" w:rsidRDefault="009F4F90" w:rsidP="00CC18B8">
      <w:pPr>
        <w:pStyle w:val="Listenabsatz"/>
        <w:numPr>
          <w:ilvl w:val="2"/>
          <w:numId w:val="7"/>
        </w:numPr>
        <w:rPr>
          <w:rFonts w:ascii="Calibri" w:hAnsi="Calibri" w:cs="Calibri"/>
          <w:lang w:val="en-US"/>
        </w:rPr>
      </w:pPr>
      <w:r>
        <w:rPr>
          <w:rFonts w:ascii="Calibri" w:hAnsi="Calibri" w:cs="Calibri"/>
          <w:lang w:val="en-US"/>
        </w:rPr>
        <w:lastRenderedPageBreak/>
        <w:t>N</w:t>
      </w:r>
      <w:r w:rsidR="00CC18B8" w:rsidRPr="00CC18B8">
        <w:rPr>
          <w:rFonts w:ascii="Calibri" w:hAnsi="Calibri" w:cs="Calibri"/>
          <w:lang w:val="en-US"/>
        </w:rPr>
        <w:t>o firm way to decide the direction of causality from a mere association</w:t>
      </w:r>
      <w:r>
        <w:rPr>
          <w:rFonts w:ascii="Calibri" w:hAnsi="Calibri" w:cs="Calibri"/>
          <w:lang w:val="en-US"/>
        </w:rPr>
        <w:t xml:space="preserve"> </w:t>
      </w:r>
      <w:r w:rsidRPr="009F4F90">
        <w:rPr>
          <w:rFonts w:ascii="Calibri" w:hAnsi="Calibri" w:cs="Calibri"/>
          <w:lang w:val="en-US"/>
        </w:rPr>
        <w:sym w:font="Wingdings" w:char="F0E0"/>
      </w:r>
      <w:r w:rsidR="00CC18B8" w:rsidRPr="00CC18B8">
        <w:rPr>
          <w:rFonts w:ascii="Calibri" w:hAnsi="Calibri" w:cs="Calibri"/>
          <w:lang w:val="en-US"/>
        </w:rPr>
        <w:t xml:space="preserve"> consider and discuss both possibilities when interpreting a correlation</w:t>
      </w:r>
    </w:p>
    <w:p w14:paraId="2588AFAA" w14:textId="77777777" w:rsidR="006F3CFA" w:rsidRPr="00CC18B8" w:rsidRDefault="006F3CFA" w:rsidP="006F3CFA">
      <w:pPr>
        <w:pStyle w:val="Listenabsatz"/>
        <w:ind w:left="2160"/>
        <w:rPr>
          <w:rFonts w:ascii="Calibri" w:hAnsi="Calibri" w:cs="Calibri"/>
          <w:lang w:val="en-US"/>
        </w:rPr>
      </w:pPr>
    </w:p>
    <w:p w14:paraId="66A212F3" w14:textId="581D2747" w:rsidR="0048522F" w:rsidRPr="0048522F" w:rsidRDefault="0048522F" w:rsidP="0048522F">
      <w:pPr>
        <w:pStyle w:val="Listenabsatz"/>
        <w:numPr>
          <w:ilvl w:val="1"/>
          <w:numId w:val="7"/>
        </w:numPr>
        <w:rPr>
          <w:rFonts w:ascii="Calibri" w:hAnsi="Calibri" w:cs="Calibri"/>
          <w:b/>
          <w:bCs/>
          <w:lang w:val="en-US"/>
        </w:rPr>
      </w:pPr>
      <w:r w:rsidRPr="0048522F">
        <w:rPr>
          <w:rFonts w:ascii="Calibri" w:hAnsi="Calibri" w:cs="Calibri"/>
          <w:b/>
          <w:bCs/>
          <w:lang w:val="en-US"/>
        </w:rPr>
        <w:t>The association is induced by a third variable</w:t>
      </w:r>
    </w:p>
    <w:p w14:paraId="28C9EA23" w14:textId="1D1A9A61" w:rsidR="008F08F5" w:rsidRDefault="00756B44" w:rsidP="006F3CFA">
      <w:pPr>
        <w:pStyle w:val="Listenabsatz"/>
        <w:numPr>
          <w:ilvl w:val="0"/>
          <w:numId w:val="7"/>
        </w:numPr>
      </w:pPr>
      <w:r>
        <w:fldChar w:fldCharType="begin"/>
      </w:r>
      <w:r>
        <w:instrText xml:space="preserve"> INCLUDEPICTURE "/var/folders/z9/pwzwr_y57_bfcvsmfxqjsts40000gn/T/com.microsoft.Word/WebArchiveCopyPasteTempFiles/lec06_causal_diagrams.png" \* MERGEFORMATINET </w:instrText>
      </w:r>
      <w:r>
        <w:fldChar w:fldCharType="separate"/>
      </w:r>
      <w:r>
        <w:rPr>
          <w:noProof/>
        </w:rPr>
        <w:drawing>
          <wp:inline distT="0" distB="0" distL="0" distR="0" wp14:anchorId="5D955378" wp14:editId="6AA6319E">
            <wp:extent cx="4503906" cy="2537607"/>
            <wp:effectExtent l="0" t="0" r="5080" b="2540"/>
            <wp:docPr id="13" name="Grafik 13" descr="Elementary causal diagrams involving two variables of interest X and Y and a third variable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ary causal diagrams involving two variables of interest X and Y and a third variable Z."/>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857" cy="2576456"/>
                    </a:xfrm>
                    <a:prstGeom prst="rect">
                      <a:avLst/>
                    </a:prstGeom>
                    <a:noFill/>
                    <a:ln>
                      <a:noFill/>
                    </a:ln>
                  </pic:spPr>
                </pic:pic>
              </a:graphicData>
            </a:graphic>
          </wp:inline>
        </w:drawing>
      </w:r>
      <w:r>
        <w:fldChar w:fldCharType="end"/>
      </w:r>
    </w:p>
    <w:p w14:paraId="52E3DF89" w14:textId="77777777" w:rsidR="00D514AA" w:rsidRPr="005103C0" w:rsidRDefault="00CA1D01" w:rsidP="00D514AA">
      <w:pPr>
        <w:pStyle w:val="Listenabsatz"/>
        <w:numPr>
          <w:ilvl w:val="0"/>
          <w:numId w:val="7"/>
        </w:numPr>
        <w:rPr>
          <w:rFonts w:ascii="Calibri" w:hAnsi="Calibri" w:cs="Calibri"/>
          <w:b/>
          <w:bCs/>
          <w:lang w:val="en-US"/>
        </w:rPr>
      </w:pPr>
      <w:r w:rsidRPr="005103C0">
        <w:rPr>
          <w:rFonts w:ascii="Calibri" w:hAnsi="Calibri" w:cs="Calibri"/>
          <w:b/>
          <w:bCs/>
          <w:lang w:val="en-US"/>
        </w:rPr>
        <w:t xml:space="preserve">Common Cause: </w:t>
      </w:r>
    </w:p>
    <w:p w14:paraId="5BD5E7A8" w14:textId="033A83DB" w:rsidR="00D514AA" w:rsidRDefault="006F3CFA" w:rsidP="005103C0">
      <w:pPr>
        <w:pStyle w:val="Listenabsatz"/>
        <w:numPr>
          <w:ilvl w:val="1"/>
          <w:numId w:val="7"/>
        </w:numPr>
        <w:rPr>
          <w:rFonts w:ascii="Calibri" w:hAnsi="Calibri" w:cs="Calibri"/>
          <w:lang w:val="en-US"/>
        </w:rPr>
      </w:pPr>
      <w:r w:rsidRPr="00D514AA">
        <w:rPr>
          <w:rFonts w:ascii="Calibri" w:hAnsi="Calibri" w:cs="Calibri"/>
          <w:lang w:val="en-US"/>
        </w:rPr>
        <w:t xml:space="preserve">X </w:t>
      </w:r>
      <w:r w:rsidR="00CA1D01" w:rsidRPr="00D514AA">
        <w:rPr>
          <w:rFonts w:ascii="Calibri" w:hAnsi="Calibri" w:cs="Calibri"/>
          <w:lang w:val="en-US"/>
        </w:rPr>
        <w:t>independent</w:t>
      </w:r>
      <w:r w:rsidRPr="00D514AA">
        <w:rPr>
          <w:rFonts w:ascii="Calibri" w:hAnsi="Calibri" w:cs="Calibri"/>
          <w:lang w:val="en-US"/>
        </w:rPr>
        <w:t xml:space="preserve"> of Y given Z </w:t>
      </w:r>
    </w:p>
    <w:p w14:paraId="6532B99A"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 &lt;- z -&gt; y</w:t>
      </w:r>
    </w:p>
    <w:p w14:paraId="3D522DB9"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proofErr w:type="spellStart"/>
      <w:proofErr w:type="gramStart"/>
      <w:r>
        <w:rPr>
          <w:rStyle w:val="kw"/>
          <w:rFonts w:ascii="Consolas" w:hAnsi="Consolas" w:cs="Consolas"/>
          <w:b/>
          <w:bCs/>
          <w:color w:val="007020"/>
          <w:spacing w:val="3"/>
          <w:bdr w:val="none" w:sz="0" w:space="0" w:color="auto" w:frame="1"/>
        </w:rPr>
        <w:t>set.seed</w:t>
      </w:r>
      <w:proofErr w:type="spellEnd"/>
      <w:proofErr w:type="gramEnd"/>
      <w:r>
        <w:rPr>
          <w:rStyle w:val="HTMLCode"/>
          <w:rFonts w:ascii="Consolas" w:hAnsi="Consolas" w:cs="Consolas"/>
          <w:color w:val="333333"/>
          <w:spacing w:val="3"/>
          <w:bdr w:val="none" w:sz="0" w:space="0" w:color="auto" w:frame="1"/>
        </w:rPr>
        <w:t>(</w:t>
      </w:r>
      <w:r>
        <w:rPr>
          <w:rStyle w:val="dv"/>
          <w:rFonts w:ascii="Consolas" w:hAnsi="Consolas" w:cs="Consolas"/>
          <w:color w:val="40A070"/>
          <w:spacing w:val="3"/>
          <w:bdr w:val="none" w:sz="0" w:space="0" w:color="auto" w:frame="1"/>
        </w:rPr>
        <w:t>0</w:t>
      </w:r>
      <w:r>
        <w:rPr>
          <w:rStyle w:val="HTMLCode"/>
          <w:rFonts w:ascii="Consolas" w:hAnsi="Consolas" w:cs="Consolas"/>
          <w:color w:val="333333"/>
          <w:spacing w:val="3"/>
          <w:bdr w:val="none" w:sz="0" w:space="0" w:color="auto" w:frame="1"/>
        </w:rPr>
        <w:t>)</w:t>
      </w:r>
    </w:p>
    <w:p w14:paraId="14B0E934"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p>
    <w:p w14:paraId="61EF1EF2"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n &lt;-</w:t>
      </w:r>
      <w:r>
        <w:rPr>
          <w:rStyle w:val="st"/>
          <w:rFonts w:ascii="Consolas" w:hAnsi="Consolas" w:cs="Consolas"/>
          <w:color w:val="4070A0"/>
          <w:spacing w:val="3"/>
          <w:bdr w:val="none" w:sz="0" w:space="0" w:color="auto" w:frame="1"/>
        </w:rPr>
        <w:t xml:space="preserve"> </w:t>
      </w:r>
      <w:r>
        <w:rPr>
          <w:rStyle w:val="dv"/>
          <w:rFonts w:ascii="Consolas" w:hAnsi="Consolas" w:cs="Consolas"/>
          <w:color w:val="40A070"/>
          <w:spacing w:val="3"/>
          <w:bdr w:val="none" w:sz="0" w:space="0" w:color="auto" w:frame="1"/>
        </w:rPr>
        <w:t>1000</w:t>
      </w:r>
      <w:r>
        <w:rPr>
          <w:rStyle w:val="HTMLCode"/>
          <w:rFonts w:ascii="Consolas" w:hAnsi="Consolas" w:cs="Consolas"/>
          <w:color w:val="333333"/>
          <w:spacing w:val="3"/>
          <w:bdr w:val="none" w:sz="0" w:space="0" w:color="auto" w:frame="1"/>
        </w:rPr>
        <w:t xml:space="preserve"> </w:t>
      </w:r>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number</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of</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draws</w:t>
      </w:r>
      <w:proofErr w:type="spellEnd"/>
    </w:p>
    <w:p w14:paraId="2D830674"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p>
    <w:p w14:paraId="169B5022" w14:textId="77777777" w:rsidR="005103C0" w:rsidRP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lang w:val="en-US"/>
        </w:rPr>
      </w:pPr>
      <w:r w:rsidRPr="005103C0">
        <w:rPr>
          <w:rStyle w:val="co"/>
          <w:rFonts w:ascii="Consolas" w:hAnsi="Consolas" w:cs="Consolas"/>
          <w:i/>
          <w:iCs/>
          <w:color w:val="60A0B0"/>
          <w:spacing w:val="3"/>
          <w:bdr w:val="none" w:sz="0" w:space="0" w:color="auto" w:frame="1"/>
          <w:lang w:val="en-US"/>
        </w:rPr>
        <w:t># z: n draws of the binomial</w:t>
      </w:r>
    </w:p>
    <w:p w14:paraId="5F5DE079"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with</w:t>
      </w:r>
      <w:proofErr w:type="spellEnd"/>
      <w:r>
        <w:rPr>
          <w:rStyle w:val="co"/>
          <w:rFonts w:ascii="Consolas" w:hAnsi="Consolas" w:cs="Consolas"/>
          <w:i/>
          <w:iCs/>
          <w:color w:val="60A0B0"/>
          <w:spacing w:val="3"/>
          <w:bdr w:val="none" w:sz="0" w:space="0" w:color="auto" w:frame="1"/>
        </w:rPr>
        <w:t xml:space="preserve"> 2 </w:t>
      </w:r>
      <w:proofErr w:type="spellStart"/>
      <w:r>
        <w:rPr>
          <w:rStyle w:val="co"/>
          <w:rFonts w:ascii="Consolas" w:hAnsi="Consolas" w:cs="Consolas"/>
          <w:i/>
          <w:iCs/>
          <w:color w:val="60A0B0"/>
          <w:spacing w:val="3"/>
          <w:bdr w:val="none" w:sz="0" w:space="0" w:color="auto" w:frame="1"/>
        </w:rPr>
        <w:t>trials</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and</w:t>
      </w:r>
      <w:proofErr w:type="spellEnd"/>
      <w:r>
        <w:rPr>
          <w:rStyle w:val="co"/>
          <w:rFonts w:ascii="Consolas" w:hAnsi="Consolas" w:cs="Consolas"/>
          <w:i/>
          <w:iCs/>
          <w:color w:val="60A0B0"/>
          <w:spacing w:val="3"/>
          <w:bdr w:val="none" w:sz="0" w:space="0" w:color="auto" w:frame="1"/>
        </w:rPr>
        <w:t xml:space="preserve"> prob=0.5 </w:t>
      </w:r>
    </w:p>
    <w:p w14:paraId="2F795DAC"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z &lt;-</w:t>
      </w:r>
      <w:r>
        <w:rPr>
          <w:rStyle w:val="st"/>
          <w:rFonts w:ascii="Consolas" w:hAnsi="Consolas" w:cs="Consolas"/>
          <w:color w:val="4070A0"/>
          <w:spacing w:val="3"/>
          <w:bdr w:val="none" w:sz="0" w:space="0" w:color="auto" w:frame="1"/>
        </w:rPr>
        <w:t xml:space="preserve"> </w:t>
      </w:r>
      <w:proofErr w:type="spellStart"/>
      <w:proofErr w:type="gramStart"/>
      <w:r w:rsidRPr="00A857A1">
        <w:rPr>
          <w:rStyle w:val="kw"/>
          <w:rFonts w:ascii="Consolas" w:hAnsi="Consolas" w:cs="Consolas"/>
          <w:b/>
          <w:bCs/>
          <w:color w:val="007020"/>
          <w:spacing w:val="3"/>
          <w:highlight w:val="cyan"/>
          <w:bdr w:val="none" w:sz="0" w:space="0" w:color="auto" w:frame="1"/>
        </w:rPr>
        <w:t>rbinom</w:t>
      </w:r>
      <w:proofErr w:type="spellEnd"/>
      <w:r w:rsidRPr="00A857A1">
        <w:rPr>
          <w:rStyle w:val="HTMLCode"/>
          <w:rFonts w:ascii="Consolas" w:hAnsi="Consolas" w:cs="Consolas"/>
          <w:color w:val="333333"/>
          <w:spacing w:val="3"/>
          <w:highlight w:val="cyan"/>
          <w:bdr w:val="none" w:sz="0" w:space="0" w:color="auto" w:frame="1"/>
        </w:rPr>
        <w:t>(</w:t>
      </w:r>
      <w:proofErr w:type="gramEnd"/>
      <w:r w:rsidRPr="00A857A1">
        <w:rPr>
          <w:rStyle w:val="HTMLCode"/>
          <w:rFonts w:ascii="Consolas" w:hAnsi="Consolas" w:cs="Consolas"/>
          <w:color w:val="333333"/>
          <w:spacing w:val="3"/>
          <w:highlight w:val="cyan"/>
          <w:bdr w:val="none" w:sz="0" w:space="0" w:color="auto" w:frame="1"/>
        </w:rPr>
        <w:t xml:space="preserve">n, </w:t>
      </w:r>
      <w:r w:rsidRPr="00A857A1">
        <w:rPr>
          <w:rStyle w:val="dv"/>
          <w:rFonts w:ascii="Consolas" w:hAnsi="Consolas" w:cs="Consolas"/>
          <w:color w:val="40A070"/>
          <w:spacing w:val="3"/>
          <w:highlight w:val="cyan"/>
          <w:bdr w:val="none" w:sz="0" w:space="0" w:color="auto" w:frame="1"/>
        </w:rPr>
        <w:t>2</w:t>
      </w:r>
      <w:r w:rsidRPr="00A857A1">
        <w:rPr>
          <w:rStyle w:val="HTMLCode"/>
          <w:rFonts w:ascii="Consolas" w:hAnsi="Consolas" w:cs="Consolas"/>
          <w:color w:val="333333"/>
          <w:spacing w:val="3"/>
          <w:highlight w:val="cyan"/>
          <w:bdr w:val="none" w:sz="0" w:space="0" w:color="auto" w:frame="1"/>
        </w:rPr>
        <w:t xml:space="preserve">, </w:t>
      </w:r>
      <w:r w:rsidRPr="00A857A1">
        <w:rPr>
          <w:rStyle w:val="dt"/>
          <w:rFonts w:ascii="Consolas" w:hAnsi="Consolas" w:cs="Consolas"/>
          <w:color w:val="902000"/>
          <w:spacing w:val="3"/>
          <w:highlight w:val="cyan"/>
          <w:bdr w:val="none" w:sz="0" w:space="0" w:color="auto" w:frame="1"/>
        </w:rPr>
        <w:t>prob=</w:t>
      </w:r>
      <w:r w:rsidRPr="00A857A1">
        <w:rPr>
          <w:rStyle w:val="fl"/>
          <w:rFonts w:ascii="Consolas" w:hAnsi="Consolas" w:cs="Consolas"/>
          <w:color w:val="40A070"/>
          <w:spacing w:val="3"/>
          <w:highlight w:val="cyan"/>
          <w:bdr w:val="none" w:sz="0" w:space="0" w:color="auto" w:frame="1"/>
        </w:rPr>
        <w:t>0.5</w:t>
      </w:r>
      <w:r w:rsidRPr="00A857A1">
        <w:rPr>
          <w:rStyle w:val="HTMLCode"/>
          <w:rFonts w:ascii="Consolas" w:hAnsi="Consolas" w:cs="Consolas"/>
          <w:color w:val="333333"/>
          <w:spacing w:val="3"/>
          <w:highlight w:val="cyan"/>
          <w:bdr w:val="none" w:sz="0" w:space="0" w:color="auto" w:frame="1"/>
        </w:rPr>
        <w:t>)</w:t>
      </w:r>
      <w:r>
        <w:rPr>
          <w:rStyle w:val="HTMLCode"/>
          <w:rFonts w:ascii="Consolas" w:hAnsi="Consolas" w:cs="Consolas"/>
          <w:color w:val="333333"/>
          <w:spacing w:val="3"/>
          <w:bdr w:val="none" w:sz="0" w:space="0" w:color="auto" w:frame="1"/>
        </w:rPr>
        <w:t xml:space="preserve"> </w:t>
      </w:r>
    </w:p>
    <w:p w14:paraId="5E0B4F8C"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p>
    <w:p w14:paraId="72F7934F"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ml:space="preserve"># x: </w:t>
      </w:r>
      <w:proofErr w:type="spellStart"/>
      <w:r>
        <w:rPr>
          <w:rStyle w:val="co"/>
          <w:rFonts w:ascii="Consolas" w:hAnsi="Consolas" w:cs="Consolas"/>
          <w:i/>
          <w:iCs/>
          <w:color w:val="60A0B0"/>
          <w:spacing w:val="3"/>
          <w:bdr w:val="none" w:sz="0" w:space="0" w:color="auto" w:frame="1"/>
        </w:rPr>
        <w:t>Gaussian</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with</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mean</w:t>
      </w:r>
      <w:proofErr w:type="spellEnd"/>
      <w:r>
        <w:rPr>
          <w:rStyle w:val="co"/>
          <w:rFonts w:ascii="Consolas" w:hAnsi="Consolas" w:cs="Consolas"/>
          <w:i/>
          <w:iCs/>
          <w:color w:val="60A0B0"/>
          <w:spacing w:val="3"/>
          <w:bdr w:val="none" w:sz="0" w:space="0" w:color="auto" w:frame="1"/>
        </w:rPr>
        <w:t xml:space="preserve"> z</w:t>
      </w:r>
    </w:p>
    <w:p w14:paraId="1EDB3BA8" w14:textId="3C389DAB" w:rsidR="005103C0" w:rsidRPr="00551A0E" w:rsidRDefault="005103C0" w:rsidP="005103C0">
      <w:pPr>
        <w:pStyle w:val="HTMLVorformatiert"/>
        <w:numPr>
          <w:ilvl w:val="2"/>
          <w:numId w:val="7"/>
        </w:numPr>
        <w:shd w:val="clear" w:color="auto" w:fill="F7F7F7"/>
        <w:rPr>
          <w:rStyle w:val="HTMLCode"/>
          <w:rFonts w:ascii="Consolas" w:hAnsi="Consolas" w:cs="Consolas"/>
          <w:color w:val="333333"/>
          <w:spacing w:val="3"/>
          <w:highlight w:val="yellow"/>
          <w:bdr w:val="none" w:sz="0" w:space="0" w:color="auto" w:frame="1"/>
        </w:rPr>
      </w:pPr>
      <w:r w:rsidRPr="00A65870">
        <w:rPr>
          <w:rStyle w:val="HTMLCode"/>
          <w:rFonts w:ascii="Consolas" w:hAnsi="Consolas" w:cs="Consolas"/>
          <w:b/>
          <w:bCs/>
          <w:color w:val="333333"/>
          <w:spacing w:val="3"/>
          <w:bdr w:val="none" w:sz="0" w:space="0" w:color="auto" w:frame="1"/>
        </w:rPr>
        <w:t>x</w:t>
      </w:r>
      <w:r w:rsidRPr="00700512">
        <w:rPr>
          <w:rStyle w:val="HTMLCode"/>
          <w:rFonts w:ascii="Consolas" w:hAnsi="Consolas" w:cs="Consolas"/>
          <w:color w:val="333333"/>
          <w:spacing w:val="3"/>
          <w:bdr w:val="none" w:sz="0" w:space="0" w:color="auto" w:frame="1"/>
        </w:rPr>
        <w:t xml:space="preserve"> &lt;-</w:t>
      </w:r>
      <w:r w:rsidRPr="00700512">
        <w:rPr>
          <w:rStyle w:val="st"/>
          <w:rFonts w:ascii="Consolas" w:hAnsi="Consolas" w:cs="Consolas"/>
          <w:color w:val="4070A0"/>
          <w:spacing w:val="3"/>
          <w:bdr w:val="none" w:sz="0" w:space="0" w:color="auto" w:frame="1"/>
        </w:rPr>
        <w:t xml:space="preserve"> </w:t>
      </w:r>
      <w:proofErr w:type="spellStart"/>
      <w:proofErr w:type="gramStart"/>
      <w:r w:rsidRPr="00700512">
        <w:rPr>
          <w:rStyle w:val="kw"/>
          <w:rFonts w:ascii="Consolas" w:hAnsi="Consolas" w:cs="Consolas"/>
          <w:b/>
          <w:bCs/>
          <w:color w:val="007020"/>
          <w:spacing w:val="3"/>
          <w:highlight w:val="cyan"/>
          <w:bdr w:val="none" w:sz="0" w:space="0" w:color="auto" w:frame="1"/>
        </w:rPr>
        <w:t>rnorm</w:t>
      </w:r>
      <w:proofErr w:type="spellEnd"/>
      <w:r w:rsidRPr="00700512">
        <w:rPr>
          <w:rStyle w:val="HTMLCode"/>
          <w:rFonts w:ascii="Consolas" w:hAnsi="Consolas" w:cs="Consolas"/>
          <w:color w:val="333333"/>
          <w:spacing w:val="3"/>
          <w:highlight w:val="cyan"/>
          <w:bdr w:val="none" w:sz="0" w:space="0" w:color="auto" w:frame="1"/>
        </w:rPr>
        <w:t>(</w:t>
      </w:r>
      <w:proofErr w:type="gramEnd"/>
      <w:r w:rsidRPr="00700512">
        <w:rPr>
          <w:rStyle w:val="HTMLCode"/>
          <w:rFonts w:ascii="Consolas" w:hAnsi="Consolas" w:cs="Consolas"/>
          <w:color w:val="333333"/>
          <w:spacing w:val="3"/>
          <w:highlight w:val="cyan"/>
          <w:bdr w:val="none" w:sz="0" w:space="0" w:color="auto" w:frame="1"/>
        </w:rPr>
        <w:t xml:space="preserve">n, </w:t>
      </w:r>
      <w:proofErr w:type="spellStart"/>
      <w:r w:rsidRPr="00700512">
        <w:rPr>
          <w:rStyle w:val="dt"/>
          <w:rFonts w:ascii="Consolas" w:hAnsi="Consolas" w:cs="Consolas"/>
          <w:color w:val="902000"/>
          <w:spacing w:val="3"/>
          <w:highlight w:val="cyan"/>
          <w:bdr w:val="none" w:sz="0" w:space="0" w:color="auto" w:frame="1"/>
        </w:rPr>
        <w:t>mean</w:t>
      </w:r>
      <w:proofErr w:type="spellEnd"/>
      <w:r w:rsidRPr="00700512">
        <w:rPr>
          <w:rStyle w:val="dt"/>
          <w:rFonts w:ascii="Consolas" w:hAnsi="Consolas" w:cs="Consolas"/>
          <w:color w:val="902000"/>
          <w:spacing w:val="3"/>
          <w:highlight w:val="cyan"/>
          <w:bdr w:val="none" w:sz="0" w:space="0" w:color="auto" w:frame="1"/>
        </w:rPr>
        <w:t>=</w:t>
      </w:r>
      <w:r w:rsidRPr="00A85417">
        <w:rPr>
          <w:rStyle w:val="HTMLCode"/>
          <w:rFonts w:ascii="Consolas" w:hAnsi="Consolas" w:cs="Consolas"/>
          <w:b/>
          <w:bCs/>
          <w:color w:val="333333"/>
          <w:spacing w:val="3"/>
          <w:highlight w:val="yellow"/>
          <w:bdr w:val="none" w:sz="0" w:space="0" w:color="auto" w:frame="1"/>
        </w:rPr>
        <w:t>z</w:t>
      </w:r>
      <w:r w:rsidRPr="00A65870">
        <w:rPr>
          <w:rStyle w:val="HTMLCode"/>
          <w:rFonts w:ascii="Consolas" w:hAnsi="Consolas" w:cs="Consolas"/>
          <w:b/>
          <w:bCs/>
          <w:color w:val="333333"/>
          <w:spacing w:val="3"/>
          <w:highlight w:val="cyan"/>
          <w:bdr w:val="none" w:sz="0" w:space="0" w:color="auto" w:frame="1"/>
        </w:rPr>
        <w:t xml:space="preserve">, </w:t>
      </w:r>
      <w:proofErr w:type="spellStart"/>
      <w:r w:rsidRPr="00700512">
        <w:rPr>
          <w:rStyle w:val="dt"/>
          <w:rFonts w:ascii="Consolas" w:hAnsi="Consolas" w:cs="Consolas"/>
          <w:color w:val="902000"/>
          <w:spacing w:val="3"/>
          <w:highlight w:val="cyan"/>
          <w:bdr w:val="none" w:sz="0" w:space="0" w:color="auto" w:frame="1"/>
        </w:rPr>
        <w:t>sd</w:t>
      </w:r>
      <w:proofErr w:type="spellEnd"/>
      <w:r w:rsidRPr="00700512">
        <w:rPr>
          <w:rStyle w:val="dt"/>
          <w:rFonts w:ascii="Consolas" w:hAnsi="Consolas" w:cs="Consolas"/>
          <w:color w:val="902000"/>
          <w:spacing w:val="3"/>
          <w:highlight w:val="cyan"/>
          <w:bdr w:val="none" w:sz="0" w:space="0" w:color="auto" w:frame="1"/>
        </w:rPr>
        <w:t>=</w:t>
      </w:r>
      <w:r w:rsidRPr="00700512">
        <w:rPr>
          <w:rStyle w:val="dv"/>
          <w:rFonts w:ascii="Consolas" w:hAnsi="Consolas" w:cs="Consolas"/>
          <w:color w:val="40A070"/>
          <w:spacing w:val="3"/>
          <w:highlight w:val="cyan"/>
          <w:bdr w:val="none" w:sz="0" w:space="0" w:color="auto" w:frame="1"/>
        </w:rPr>
        <w:t>1</w:t>
      </w:r>
      <w:r w:rsidRPr="00700512">
        <w:rPr>
          <w:rStyle w:val="HTMLCode"/>
          <w:rFonts w:ascii="Consolas" w:hAnsi="Consolas" w:cs="Consolas"/>
          <w:color w:val="333333"/>
          <w:spacing w:val="3"/>
          <w:highlight w:val="cyan"/>
          <w:bdr w:val="none" w:sz="0" w:space="0" w:color="auto" w:frame="1"/>
        </w:rPr>
        <w:t>)</w:t>
      </w:r>
      <w:r w:rsidR="00700512" w:rsidRPr="00700512">
        <w:rPr>
          <w:rStyle w:val="HTMLCode"/>
          <w:rFonts w:ascii="Consolas" w:hAnsi="Consolas" w:cs="Consolas"/>
          <w:color w:val="333333"/>
          <w:spacing w:val="3"/>
          <w:bdr w:val="none" w:sz="0" w:space="0" w:color="auto" w:frame="1"/>
        </w:rPr>
        <w:t xml:space="preserve"> </w:t>
      </w:r>
      <w:r w:rsidR="00700512" w:rsidRPr="00700512">
        <w:rPr>
          <w:rStyle w:val="HTMLCode"/>
          <w:rFonts w:ascii="Consolas" w:hAnsi="Consolas" w:cs="Consolas"/>
          <w:color w:val="333333"/>
          <w:spacing w:val="3"/>
          <w:highlight w:val="yellow"/>
          <w:bdr w:val="none" w:sz="0" w:space="0" w:color="auto" w:frame="1"/>
          <w:lang w:val="en-US"/>
        </w:rPr>
        <w:sym w:font="Wingdings" w:char="F0E0"/>
      </w:r>
      <w:r w:rsidR="00700512" w:rsidRPr="00700512">
        <w:rPr>
          <w:rStyle w:val="HTMLCode"/>
          <w:rFonts w:ascii="Consolas" w:hAnsi="Consolas" w:cs="Consolas"/>
          <w:color w:val="333333"/>
          <w:spacing w:val="3"/>
          <w:highlight w:val="yellow"/>
          <w:bdr w:val="none" w:sz="0" w:space="0" w:color="auto" w:frame="1"/>
        </w:rPr>
        <w:t xml:space="preserve"> von </w:t>
      </w:r>
      <w:r w:rsidR="00551A0E">
        <w:rPr>
          <w:rStyle w:val="HTMLCode"/>
          <w:rFonts w:ascii="Consolas" w:hAnsi="Consolas" w:cs="Consolas"/>
          <w:color w:val="333333"/>
          <w:spacing w:val="3"/>
          <w:highlight w:val="yellow"/>
          <w:bdr w:val="none" w:sz="0" w:space="0" w:color="auto" w:frame="1"/>
        </w:rPr>
        <w:t>z(</w:t>
      </w:r>
      <w:r w:rsidR="00551A0E" w:rsidRPr="00551A0E">
        <w:rPr>
          <w:rStyle w:val="HTMLCode"/>
          <w:rFonts w:ascii="Consolas" w:hAnsi="Consolas" w:cs="Consolas"/>
          <w:b/>
          <w:bCs/>
          <w:color w:val="333333"/>
          <w:spacing w:val="3"/>
          <w:highlight w:val="yellow"/>
          <w:bdr w:val="none" w:sz="0" w:space="0" w:color="auto" w:frame="1"/>
        </w:rPr>
        <w:t>innen</w:t>
      </w:r>
      <w:r w:rsidR="00551A0E">
        <w:rPr>
          <w:rStyle w:val="HTMLCode"/>
          <w:rFonts w:ascii="Consolas" w:hAnsi="Consolas" w:cs="Consolas"/>
          <w:color w:val="333333"/>
          <w:spacing w:val="3"/>
          <w:highlight w:val="yellow"/>
          <w:bdr w:val="none" w:sz="0" w:space="0" w:color="auto" w:frame="1"/>
        </w:rPr>
        <w:t>)</w:t>
      </w:r>
      <w:r w:rsidR="00700512" w:rsidRPr="00700512">
        <w:rPr>
          <w:rStyle w:val="HTMLCode"/>
          <w:rFonts w:ascii="Consolas" w:hAnsi="Consolas" w:cs="Consolas"/>
          <w:color w:val="333333"/>
          <w:spacing w:val="3"/>
          <w:highlight w:val="yellow"/>
          <w:bdr w:val="none" w:sz="0" w:space="0" w:color="auto" w:frame="1"/>
        </w:rPr>
        <w:t xml:space="preserve"> </w:t>
      </w:r>
      <w:r w:rsidR="00700512" w:rsidRPr="00551A0E">
        <w:rPr>
          <w:rStyle w:val="HTMLCode"/>
          <w:rFonts w:ascii="Consolas" w:hAnsi="Consolas" w:cs="Consolas"/>
          <w:color w:val="333333"/>
          <w:spacing w:val="3"/>
          <w:highlight w:val="yellow"/>
          <w:bdr w:val="none" w:sz="0" w:space="0" w:color="auto" w:frame="1"/>
        </w:rPr>
        <w:t>nach x</w:t>
      </w:r>
      <w:r w:rsidR="00551A0E" w:rsidRPr="00551A0E">
        <w:rPr>
          <w:rStyle w:val="HTMLCode"/>
          <w:rFonts w:ascii="Consolas" w:hAnsi="Consolas" w:cs="Consolas"/>
          <w:color w:val="333333"/>
          <w:spacing w:val="3"/>
          <w:highlight w:val="yellow"/>
          <w:bdr w:val="none" w:sz="0" w:space="0" w:color="auto" w:frame="1"/>
        </w:rPr>
        <w:t xml:space="preserve"> (</w:t>
      </w:r>
      <w:r w:rsidR="00551A0E" w:rsidRPr="00551A0E">
        <w:rPr>
          <w:rStyle w:val="HTMLCode"/>
          <w:rFonts w:ascii="Consolas" w:hAnsi="Consolas" w:cs="Consolas"/>
          <w:b/>
          <w:bCs/>
          <w:color w:val="333333"/>
          <w:spacing w:val="3"/>
          <w:highlight w:val="yellow"/>
          <w:bdr w:val="none" w:sz="0" w:space="0" w:color="auto" w:frame="1"/>
        </w:rPr>
        <w:t>außen</w:t>
      </w:r>
      <w:r w:rsidR="00551A0E" w:rsidRPr="00551A0E">
        <w:rPr>
          <w:rStyle w:val="HTMLCode"/>
          <w:rFonts w:ascii="Consolas" w:hAnsi="Consolas" w:cs="Consolas"/>
          <w:color w:val="333333"/>
          <w:spacing w:val="3"/>
          <w:highlight w:val="yellow"/>
          <w:bdr w:val="none" w:sz="0" w:space="0" w:color="auto" w:frame="1"/>
        </w:rPr>
        <w:t>)</w:t>
      </w:r>
    </w:p>
    <w:p w14:paraId="5B8C5C8B" w14:textId="77777777" w:rsidR="005103C0" w:rsidRPr="00700512"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p>
    <w:p w14:paraId="32C72966"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ml:space="preserve"># y: </w:t>
      </w:r>
      <w:proofErr w:type="spellStart"/>
      <w:r>
        <w:rPr>
          <w:rStyle w:val="co"/>
          <w:rFonts w:ascii="Consolas" w:hAnsi="Consolas" w:cs="Consolas"/>
          <w:i/>
          <w:iCs/>
          <w:color w:val="60A0B0"/>
          <w:spacing w:val="3"/>
          <w:bdr w:val="none" w:sz="0" w:space="0" w:color="auto" w:frame="1"/>
        </w:rPr>
        <w:t>Gaussian</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with</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mean</w:t>
      </w:r>
      <w:proofErr w:type="spellEnd"/>
      <w:r>
        <w:rPr>
          <w:rStyle w:val="co"/>
          <w:rFonts w:ascii="Consolas" w:hAnsi="Consolas" w:cs="Consolas"/>
          <w:i/>
          <w:iCs/>
          <w:color w:val="60A0B0"/>
          <w:spacing w:val="3"/>
          <w:bdr w:val="none" w:sz="0" w:space="0" w:color="auto" w:frame="1"/>
        </w:rPr>
        <w:t xml:space="preserve"> 2*z</w:t>
      </w:r>
    </w:p>
    <w:p w14:paraId="1D8BECEC" w14:textId="2219F37B" w:rsidR="005103C0" w:rsidRPr="00700512" w:rsidRDefault="005103C0" w:rsidP="005103C0">
      <w:pPr>
        <w:pStyle w:val="HTMLVorformatiert"/>
        <w:numPr>
          <w:ilvl w:val="2"/>
          <w:numId w:val="7"/>
        </w:numPr>
        <w:shd w:val="clear" w:color="auto" w:fill="F7F7F7"/>
        <w:rPr>
          <w:rStyle w:val="HTMLCode"/>
          <w:rFonts w:ascii="Consolas" w:hAnsi="Consolas" w:cs="Consolas"/>
          <w:color w:val="333333"/>
          <w:spacing w:val="3"/>
          <w:highlight w:val="yellow"/>
          <w:bdr w:val="none" w:sz="0" w:space="0" w:color="auto" w:frame="1"/>
          <w:lang w:val="en-US"/>
        </w:rPr>
      </w:pPr>
      <w:r w:rsidRPr="005103C0">
        <w:rPr>
          <w:rStyle w:val="HTMLCode"/>
          <w:rFonts w:ascii="Consolas" w:hAnsi="Consolas" w:cs="Consolas"/>
          <w:color w:val="333333"/>
          <w:spacing w:val="3"/>
          <w:bdr w:val="none" w:sz="0" w:space="0" w:color="auto" w:frame="1"/>
          <w:lang w:val="en-US"/>
        </w:rPr>
        <w:t>y &lt;-</w:t>
      </w:r>
      <w:r w:rsidRPr="005103C0">
        <w:rPr>
          <w:rStyle w:val="st"/>
          <w:rFonts w:ascii="Consolas" w:hAnsi="Consolas" w:cs="Consolas"/>
          <w:color w:val="4070A0"/>
          <w:spacing w:val="3"/>
          <w:bdr w:val="none" w:sz="0" w:space="0" w:color="auto" w:frame="1"/>
          <w:lang w:val="en-US"/>
        </w:rPr>
        <w:t xml:space="preserve"> </w:t>
      </w:r>
      <w:proofErr w:type="spellStart"/>
      <w:proofErr w:type="gramStart"/>
      <w:r w:rsidRPr="005103C0">
        <w:rPr>
          <w:rStyle w:val="kw"/>
          <w:rFonts w:ascii="Consolas" w:hAnsi="Consolas" w:cs="Consolas"/>
          <w:b/>
          <w:bCs/>
          <w:color w:val="007020"/>
          <w:spacing w:val="3"/>
          <w:bdr w:val="none" w:sz="0" w:space="0" w:color="auto" w:frame="1"/>
          <w:lang w:val="en-US"/>
        </w:rPr>
        <w:t>rnorm</w:t>
      </w:r>
      <w:proofErr w:type="spellEnd"/>
      <w:r w:rsidRPr="005103C0">
        <w:rPr>
          <w:rStyle w:val="HTMLCode"/>
          <w:rFonts w:ascii="Consolas" w:hAnsi="Consolas" w:cs="Consolas"/>
          <w:color w:val="333333"/>
          <w:spacing w:val="3"/>
          <w:bdr w:val="none" w:sz="0" w:space="0" w:color="auto" w:frame="1"/>
          <w:lang w:val="en-US"/>
        </w:rPr>
        <w:t>(</w:t>
      </w:r>
      <w:proofErr w:type="gramEnd"/>
      <w:r w:rsidRPr="005103C0">
        <w:rPr>
          <w:rStyle w:val="HTMLCode"/>
          <w:rFonts w:ascii="Consolas" w:hAnsi="Consolas" w:cs="Consolas"/>
          <w:color w:val="333333"/>
          <w:spacing w:val="3"/>
          <w:bdr w:val="none" w:sz="0" w:space="0" w:color="auto" w:frame="1"/>
          <w:lang w:val="en-US"/>
        </w:rPr>
        <w:t xml:space="preserve">n, </w:t>
      </w:r>
      <w:r w:rsidRPr="005103C0">
        <w:rPr>
          <w:rStyle w:val="dt"/>
          <w:rFonts w:ascii="Consolas" w:hAnsi="Consolas" w:cs="Consolas"/>
          <w:color w:val="902000"/>
          <w:spacing w:val="3"/>
          <w:bdr w:val="none" w:sz="0" w:space="0" w:color="auto" w:frame="1"/>
          <w:lang w:val="en-US"/>
        </w:rPr>
        <w:t>mean=</w:t>
      </w:r>
      <w:r w:rsidRPr="005103C0">
        <w:rPr>
          <w:rStyle w:val="dv"/>
          <w:rFonts w:ascii="Consolas" w:hAnsi="Consolas" w:cs="Consolas"/>
          <w:color w:val="40A070"/>
          <w:spacing w:val="3"/>
          <w:bdr w:val="none" w:sz="0" w:space="0" w:color="auto" w:frame="1"/>
          <w:lang w:val="en-US"/>
        </w:rPr>
        <w:t>2</w:t>
      </w:r>
      <w:r w:rsidRPr="005103C0">
        <w:rPr>
          <w:rStyle w:val="op"/>
          <w:rFonts w:ascii="Consolas" w:hAnsi="Consolas" w:cs="Consolas"/>
          <w:color w:val="666666"/>
          <w:spacing w:val="3"/>
          <w:bdr w:val="none" w:sz="0" w:space="0" w:color="auto" w:frame="1"/>
          <w:lang w:val="en-US"/>
        </w:rPr>
        <w:t>*</w:t>
      </w:r>
      <w:r w:rsidRPr="005103C0">
        <w:rPr>
          <w:rStyle w:val="HTMLCode"/>
          <w:rFonts w:ascii="Consolas" w:hAnsi="Consolas" w:cs="Consolas"/>
          <w:color w:val="333333"/>
          <w:spacing w:val="3"/>
          <w:bdr w:val="none" w:sz="0" w:space="0" w:color="auto" w:frame="1"/>
          <w:lang w:val="en-US"/>
        </w:rPr>
        <w:t xml:space="preserve">z, </w:t>
      </w:r>
      <w:proofErr w:type="spellStart"/>
      <w:r w:rsidRPr="005103C0">
        <w:rPr>
          <w:rStyle w:val="dt"/>
          <w:rFonts w:ascii="Consolas" w:hAnsi="Consolas" w:cs="Consolas"/>
          <w:color w:val="902000"/>
          <w:spacing w:val="3"/>
          <w:bdr w:val="none" w:sz="0" w:space="0" w:color="auto" w:frame="1"/>
          <w:lang w:val="en-US"/>
        </w:rPr>
        <w:t>sd</w:t>
      </w:r>
      <w:proofErr w:type="spellEnd"/>
      <w:r w:rsidRPr="005103C0">
        <w:rPr>
          <w:rStyle w:val="dt"/>
          <w:rFonts w:ascii="Consolas" w:hAnsi="Consolas" w:cs="Consolas"/>
          <w:color w:val="902000"/>
          <w:spacing w:val="3"/>
          <w:bdr w:val="none" w:sz="0" w:space="0" w:color="auto" w:frame="1"/>
          <w:lang w:val="en-US"/>
        </w:rPr>
        <w:t>=</w:t>
      </w:r>
      <w:r w:rsidRPr="005103C0">
        <w:rPr>
          <w:rStyle w:val="dv"/>
          <w:rFonts w:ascii="Consolas" w:hAnsi="Consolas" w:cs="Consolas"/>
          <w:color w:val="40A070"/>
          <w:spacing w:val="3"/>
          <w:bdr w:val="none" w:sz="0" w:space="0" w:color="auto" w:frame="1"/>
          <w:lang w:val="en-US"/>
        </w:rPr>
        <w:t>1</w:t>
      </w:r>
      <w:r w:rsidRPr="005103C0">
        <w:rPr>
          <w:rStyle w:val="HTMLCode"/>
          <w:rFonts w:ascii="Consolas" w:hAnsi="Consolas" w:cs="Consolas"/>
          <w:color w:val="333333"/>
          <w:spacing w:val="3"/>
          <w:bdr w:val="none" w:sz="0" w:space="0" w:color="auto" w:frame="1"/>
          <w:lang w:val="en-US"/>
        </w:rPr>
        <w:t>)</w:t>
      </w:r>
      <w:r w:rsidR="00700512">
        <w:rPr>
          <w:rStyle w:val="HTMLCode"/>
          <w:rFonts w:ascii="Consolas" w:hAnsi="Consolas" w:cs="Consolas"/>
          <w:color w:val="333333"/>
          <w:spacing w:val="3"/>
          <w:bdr w:val="none" w:sz="0" w:space="0" w:color="auto" w:frame="1"/>
          <w:lang w:val="en-US"/>
        </w:rPr>
        <w:t xml:space="preserve">. </w:t>
      </w:r>
      <w:r w:rsidR="00700512" w:rsidRPr="00700512">
        <w:rPr>
          <w:rStyle w:val="HTMLCode"/>
          <w:rFonts w:ascii="Consolas" w:hAnsi="Consolas" w:cs="Consolas"/>
          <w:color w:val="333333"/>
          <w:spacing w:val="3"/>
          <w:highlight w:val="yellow"/>
          <w:bdr w:val="none" w:sz="0" w:space="0" w:color="auto" w:frame="1"/>
          <w:lang w:val="en-US"/>
        </w:rPr>
        <w:sym w:font="Wingdings" w:char="F0E0"/>
      </w:r>
      <w:r w:rsidR="00700512" w:rsidRPr="00700512">
        <w:rPr>
          <w:rStyle w:val="HTMLCode"/>
          <w:rFonts w:ascii="Consolas" w:hAnsi="Consolas" w:cs="Consolas"/>
          <w:color w:val="333333"/>
          <w:spacing w:val="3"/>
          <w:highlight w:val="yellow"/>
          <w:bdr w:val="none" w:sz="0" w:space="0" w:color="auto" w:frame="1"/>
          <w:lang w:val="en-US"/>
        </w:rPr>
        <w:t xml:space="preserve"> von z </w:t>
      </w:r>
      <w:proofErr w:type="spellStart"/>
      <w:r w:rsidR="00700512" w:rsidRPr="00700512">
        <w:rPr>
          <w:rStyle w:val="HTMLCode"/>
          <w:rFonts w:ascii="Consolas" w:hAnsi="Consolas" w:cs="Consolas"/>
          <w:color w:val="333333"/>
          <w:spacing w:val="3"/>
          <w:highlight w:val="yellow"/>
          <w:bdr w:val="none" w:sz="0" w:space="0" w:color="auto" w:frame="1"/>
          <w:lang w:val="en-US"/>
        </w:rPr>
        <w:t>nach</w:t>
      </w:r>
      <w:proofErr w:type="spellEnd"/>
      <w:r w:rsidR="00700512" w:rsidRPr="00700512">
        <w:rPr>
          <w:rStyle w:val="HTMLCode"/>
          <w:rFonts w:ascii="Consolas" w:hAnsi="Consolas" w:cs="Consolas"/>
          <w:color w:val="333333"/>
          <w:spacing w:val="3"/>
          <w:highlight w:val="yellow"/>
          <w:bdr w:val="none" w:sz="0" w:space="0" w:color="auto" w:frame="1"/>
          <w:lang w:val="en-US"/>
        </w:rPr>
        <w:t xml:space="preserve"> y</w:t>
      </w:r>
    </w:p>
    <w:p w14:paraId="1C0CDC6C" w14:textId="77777777" w:rsidR="005103C0" w:rsidRP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lang w:val="en-US"/>
        </w:rPr>
      </w:pPr>
    </w:p>
    <w:p w14:paraId="3470E809"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gather</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into</w:t>
      </w:r>
      <w:proofErr w:type="spellEnd"/>
      <w:r>
        <w:rPr>
          <w:rStyle w:val="co"/>
          <w:rFonts w:ascii="Consolas" w:hAnsi="Consolas" w:cs="Consolas"/>
          <w:i/>
          <w:iCs/>
          <w:color w:val="60A0B0"/>
          <w:spacing w:val="3"/>
          <w:bdr w:val="none" w:sz="0" w:space="0" w:color="auto" w:frame="1"/>
        </w:rPr>
        <w:t xml:space="preserve"> a </w:t>
      </w:r>
      <w:proofErr w:type="spellStart"/>
      <w:r>
        <w:rPr>
          <w:rStyle w:val="co"/>
          <w:rFonts w:ascii="Consolas" w:hAnsi="Consolas" w:cs="Consolas"/>
          <w:i/>
          <w:iCs/>
          <w:color w:val="60A0B0"/>
          <w:spacing w:val="3"/>
          <w:bdr w:val="none" w:sz="0" w:space="0" w:color="auto" w:frame="1"/>
        </w:rPr>
        <w:t>data</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table</w:t>
      </w:r>
      <w:proofErr w:type="spellEnd"/>
    </w:p>
    <w:p w14:paraId="6A828213" w14:textId="77777777" w:rsidR="005103C0" w:rsidRP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lang w:val="en-US"/>
        </w:rPr>
      </w:pPr>
      <w:r w:rsidRPr="005103C0">
        <w:rPr>
          <w:rStyle w:val="co"/>
          <w:rFonts w:ascii="Consolas" w:hAnsi="Consolas" w:cs="Consolas"/>
          <w:i/>
          <w:iCs/>
          <w:color w:val="60A0B0"/>
          <w:spacing w:val="3"/>
          <w:bdr w:val="none" w:sz="0" w:space="0" w:color="auto" w:frame="1"/>
          <w:lang w:val="en-US"/>
        </w:rPr>
        <w:t># we make z a factor for convenience with plotting functions</w:t>
      </w:r>
    </w:p>
    <w:p w14:paraId="2BC506D1"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proofErr w:type="spellStart"/>
      <w:r>
        <w:rPr>
          <w:rStyle w:val="HTMLCode"/>
          <w:rFonts w:ascii="Consolas" w:hAnsi="Consolas" w:cs="Consolas"/>
          <w:color w:val="333333"/>
          <w:spacing w:val="3"/>
          <w:bdr w:val="none" w:sz="0" w:space="0" w:color="auto" w:frame="1"/>
        </w:rPr>
        <w:t>dt</w:t>
      </w:r>
      <w:proofErr w:type="spellEnd"/>
      <w:r>
        <w:rPr>
          <w:rStyle w:val="HTMLCode"/>
          <w:rFonts w:ascii="Consolas" w:hAnsi="Consolas" w:cs="Consolas"/>
          <w:color w:val="333333"/>
          <w:spacing w:val="3"/>
          <w:bdr w:val="none" w:sz="0" w:space="0" w:color="auto" w:frame="1"/>
        </w:rPr>
        <w:t xml:space="preserve"> &lt;-</w:t>
      </w:r>
      <w:r>
        <w:rPr>
          <w:rStyle w:val="st"/>
          <w:rFonts w:ascii="Consolas" w:hAnsi="Consolas" w:cs="Consolas"/>
          <w:color w:val="4070A0"/>
          <w:spacing w:val="3"/>
          <w:bdr w:val="none" w:sz="0" w:space="0" w:color="auto" w:frame="1"/>
        </w:rPr>
        <w:t xml:space="preserve"> </w:t>
      </w:r>
      <w:proofErr w:type="spellStart"/>
      <w:proofErr w:type="gramStart"/>
      <w:r>
        <w:rPr>
          <w:rStyle w:val="kw"/>
          <w:rFonts w:ascii="Consolas" w:hAnsi="Consolas" w:cs="Consolas"/>
          <w:b/>
          <w:bCs/>
          <w:color w:val="007020"/>
          <w:spacing w:val="3"/>
          <w:bdr w:val="none" w:sz="0" w:space="0" w:color="auto" w:frame="1"/>
        </w:rPr>
        <w:t>data.table</w:t>
      </w:r>
      <w:proofErr w:type="spellEnd"/>
      <w:proofErr w:type="gramEnd"/>
      <w:r>
        <w:rPr>
          <w:rStyle w:val="HTMLCode"/>
          <w:rFonts w:ascii="Consolas" w:hAnsi="Consolas" w:cs="Consolas"/>
          <w:color w:val="333333"/>
          <w:spacing w:val="3"/>
          <w:bdr w:val="none" w:sz="0" w:space="0" w:color="auto" w:frame="1"/>
        </w:rPr>
        <w:t>(</w:t>
      </w:r>
    </w:p>
    <w:p w14:paraId="40A359B1" w14:textId="77777777"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 xml:space="preserve">    </w:t>
      </w:r>
      <w:proofErr w:type="spellStart"/>
      <w:proofErr w:type="gramStart"/>
      <w:r>
        <w:rPr>
          <w:rStyle w:val="HTMLCode"/>
          <w:rFonts w:ascii="Consolas" w:hAnsi="Consolas" w:cs="Consolas"/>
          <w:color w:val="333333"/>
          <w:spacing w:val="3"/>
          <w:bdr w:val="none" w:sz="0" w:space="0" w:color="auto" w:frame="1"/>
        </w:rPr>
        <w:t>x,y</w:t>
      </w:r>
      <w:proofErr w:type="spellEnd"/>
      <w:proofErr w:type="gramEnd"/>
      <w:r>
        <w:rPr>
          <w:rStyle w:val="HTMLCode"/>
          <w:rFonts w:ascii="Consolas" w:hAnsi="Consolas" w:cs="Consolas"/>
          <w:color w:val="333333"/>
          <w:spacing w:val="3"/>
          <w:bdr w:val="none" w:sz="0" w:space="0" w:color="auto" w:frame="1"/>
        </w:rPr>
        <w:t xml:space="preserve">, </w:t>
      </w:r>
    </w:p>
    <w:p w14:paraId="0E5151E1" w14:textId="63DDC791" w:rsidR="005103C0" w:rsidRDefault="005103C0" w:rsidP="005103C0">
      <w:pPr>
        <w:pStyle w:val="HTMLVorformatiert"/>
        <w:numPr>
          <w:ilvl w:val="2"/>
          <w:numId w:val="7"/>
        </w:numPr>
        <w:shd w:val="clear" w:color="auto" w:fill="F7F7F7"/>
        <w:rPr>
          <w:rStyle w:val="HTMLCode"/>
          <w:rFonts w:ascii="Consolas" w:hAnsi="Consolas" w:cs="Consolas"/>
          <w:color w:val="333333"/>
          <w:spacing w:val="3"/>
          <w:bdr w:val="none" w:sz="0" w:space="0" w:color="auto" w:frame="1"/>
          <w:lang w:val="en-US"/>
        </w:rPr>
      </w:pPr>
      <w:r w:rsidRPr="00FF240E">
        <w:rPr>
          <w:rStyle w:val="HTMLCode"/>
          <w:rFonts w:ascii="Consolas" w:hAnsi="Consolas" w:cs="Consolas"/>
          <w:color w:val="333333"/>
          <w:spacing w:val="3"/>
          <w:bdr w:val="none" w:sz="0" w:space="0" w:color="auto" w:frame="1"/>
          <w:lang w:val="en-US"/>
        </w:rPr>
        <w:t xml:space="preserve">    </w:t>
      </w:r>
      <w:r w:rsidRPr="00FF240E">
        <w:rPr>
          <w:rStyle w:val="dt"/>
          <w:rFonts w:ascii="Consolas" w:hAnsi="Consolas" w:cs="Consolas"/>
          <w:color w:val="902000"/>
          <w:spacing w:val="3"/>
          <w:bdr w:val="none" w:sz="0" w:space="0" w:color="auto" w:frame="1"/>
          <w:lang w:val="en-US"/>
        </w:rPr>
        <w:t>z =</w:t>
      </w:r>
      <w:r w:rsidRPr="00FF240E">
        <w:rPr>
          <w:rStyle w:val="HTMLCode"/>
          <w:rFonts w:ascii="Consolas" w:hAnsi="Consolas" w:cs="Consolas"/>
          <w:color w:val="333333"/>
          <w:spacing w:val="3"/>
          <w:bdr w:val="none" w:sz="0" w:space="0" w:color="auto" w:frame="1"/>
          <w:lang w:val="en-US"/>
        </w:rPr>
        <w:t xml:space="preserve"> </w:t>
      </w:r>
      <w:r w:rsidRPr="00FF240E">
        <w:rPr>
          <w:rStyle w:val="kw"/>
          <w:rFonts w:ascii="Consolas" w:hAnsi="Consolas" w:cs="Consolas"/>
          <w:b/>
          <w:bCs/>
          <w:color w:val="007020"/>
          <w:spacing w:val="3"/>
          <w:bdr w:val="none" w:sz="0" w:space="0" w:color="auto" w:frame="1"/>
          <w:lang w:val="en-US"/>
        </w:rPr>
        <w:t>factor</w:t>
      </w:r>
      <w:r w:rsidRPr="00FF240E">
        <w:rPr>
          <w:rStyle w:val="HTMLCode"/>
          <w:rFonts w:ascii="Consolas" w:hAnsi="Consolas" w:cs="Consolas"/>
          <w:color w:val="333333"/>
          <w:spacing w:val="3"/>
          <w:bdr w:val="none" w:sz="0" w:space="0" w:color="auto" w:frame="1"/>
          <w:lang w:val="en-US"/>
        </w:rPr>
        <w:t>(</w:t>
      </w:r>
      <w:r w:rsidRPr="00FF240E">
        <w:rPr>
          <w:rStyle w:val="kw"/>
          <w:rFonts w:ascii="Consolas" w:hAnsi="Consolas" w:cs="Consolas"/>
          <w:b/>
          <w:bCs/>
          <w:color w:val="007020"/>
          <w:spacing w:val="3"/>
          <w:bdr w:val="none" w:sz="0" w:space="0" w:color="auto" w:frame="1"/>
          <w:lang w:val="en-US"/>
        </w:rPr>
        <w:t>paste0</w:t>
      </w:r>
      <w:r w:rsidRPr="00FF240E">
        <w:rPr>
          <w:rStyle w:val="HTMLCode"/>
          <w:rFonts w:ascii="Consolas" w:hAnsi="Consolas" w:cs="Consolas"/>
          <w:color w:val="333333"/>
          <w:spacing w:val="3"/>
          <w:bdr w:val="none" w:sz="0" w:space="0" w:color="auto" w:frame="1"/>
          <w:lang w:val="en-US"/>
        </w:rPr>
        <w:t>(</w:t>
      </w:r>
      <w:r w:rsidRPr="00FF240E">
        <w:rPr>
          <w:rStyle w:val="st"/>
          <w:rFonts w:ascii="Consolas" w:hAnsi="Consolas" w:cs="Consolas"/>
          <w:color w:val="4070A0"/>
          <w:spacing w:val="3"/>
          <w:bdr w:val="none" w:sz="0" w:space="0" w:color="auto" w:frame="1"/>
          <w:lang w:val="en-US"/>
        </w:rPr>
        <w:t>"z=</w:t>
      </w:r>
      <w:proofErr w:type="gramStart"/>
      <w:r w:rsidRPr="00FF240E">
        <w:rPr>
          <w:rStyle w:val="st"/>
          <w:rFonts w:ascii="Consolas" w:hAnsi="Consolas" w:cs="Consolas"/>
          <w:color w:val="4070A0"/>
          <w:spacing w:val="3"/>
          <w:bdr w:val="none" w:sz="0" w:space="0" w:color="auto" w:frame="1"/>
          <w:lang w:val="en-US"/>
        </w:rPr>
        <w:t>"</w:t>
      </w:r>
      <w:r w:rsidRPr="00FF240E">
        <w:rPr>
          <w:rStyle w:val="HTMLCode"/>
          <w:rFonts w:ascii="Consolas" w:hAnsi="Consolas" w:cs="Consolas"/>
          <w:color w:val="333333"/>
          <w:spacing w:val="3"/>
          <w:bdr w:val="none" w:sz="0" w:space="0" w:color="auto" w:frame="1"/>
          <w:lang w:val="en-US"/>
        </w:rPr>
        <w:t>,z</w:t>
      </w:r>
      <w:proofErr w:type="gramEnd"/>
      <w:r w:rsidRPr="00FF240E">
        <w:rPr>
          <w:rStyle w:val="HTMLCode"/>
          <w:rFonts w:ascii="Consolas" w:hAnsi="Consolas" w:cs="Consolas"/>
          <w:color w:val="333333"/>
          <w:spacing w:val="3"/>
          <w:bdr w:val="none" w:sz="0" w:space="0" w:color="auto" w:frame="1"/>
          <w:lang w:val="en-US"/>
        </w:rPr>
        <w:t>))</w:t>
      </w:r>
    </w:p>
    <w:p w14:paraId="4E3DE715" w14:textId="1F358FA4" w:rsidR="00FF240E" w:rsidRPr="009320BE" w:rsidRDefault="00FF240E" w:rsidP="005103C0">
      <w:pPr>
        <w:pStyle w:val="HTMLVorformatiert"/>
        <w:numPr>
          <w:ilvl w:val="2"/>
          <w:numId w:val="7"/>
        </w:numPr>
        <w:shd w:val="clear" w:color="auto" w:fill="F7F7F7"/>
        <w:rPr>
          <w:rStyle w:val="kw"/>
          <w:b/>
          <w:bCs/>
          <w:color w:val="007020"/>
          <w:lang w:val="en-US"/>
        </w:rPr>
      </w:pPr>
      <w:r w:rsidRPr="009320BE">
        <w:rPr>
          <w:rStyle w:val="kw"/>
          <w:b/>
          <w:bCs/>
          <w:color w:val="007020"/>
        </w:rPr>
        <w:t>table(z)</w:t>
      </w:r>
    </w:p>
    <w:p w14:paraId="1BFB0B87" w14:textId="77777777" w:rsidR="00C30EF8" w:rsidRDefault="00C30EF8" w:rsidP="00C30EF8">
      <w:pPr>
        <w:pStyle w:val="Listenabsatz"/>
        <w:ind w:left="2160"/>
        <w:rPr>
          <w:rFonts w:ascii="Calibri" w:hAnsi="Calibri" w:cs="Calibri"/>
          <w:lang w:val="en-US"/>
        </w:rPr>
      </w:pPr>
    </w:p>
    <w:p w14:paraId="76E1100B" w14:textId="0F2EFEB1" w:rsidR="005103C0" w:rsidRPr="00C30EF8" w:rsidRDefault="00180FDC" w:rsidP="00C30EF8">
      <w:pPr>
        <w:pStyle w:val="Listenabsatz"/>
        <w:numPr>
          <w:ilvl w:val="2"/>
          <w:numId w:val="7"/>
        </w:numPr>
        <w:rPr>
          <w:rFonts w:ascii="Calibri" w:hAnsi="Calibri" w:cs="Calibri"/>
          <w:lang w:val="en-US"/>
        </w:rPr>
      </w:pPr>
      <w:r w:rsidRPr="00C30EF8">
        <w:rPr>
          <w:rFonts w:ascii="Calibri" w:hAnsi="Calibri" w:cs="Calibri"/>
          <w:lang w:val="en-US"/>
        </w:rPr>
        <w:t xml:space="preserve">x and y depend on z: </w:t>
      </w:r>
    </w:p>
    <w:p w14:paraId="3F8BBD52" w14:textId="069513D9" w:rsidR="00180FDC" w:rsidRPr="00180FDC" w:rsidRDefault="00180FDC" w:rsidP="00180FDC">
      <w:pPr>
        <w:pStyle w:val="HTMLVorformatiert"/>
        <w:numPr>
          <w:ilvl w:val="3"/>
          <w:numId w:val="7"/>
        </w:numPr>
        <w:shd w:val="clear" w:color="auto" w:fill="F7F7F7"/>
        <w:rPr>
          <w:rFonts w:ascii="Consolas" w:hAnsi="Consolas" w:cs="Consolas"/>
          <w:color w:val="333333"/>
          <w:spacing w:val="3"/>
          <w:sz w:val="24"/>
          <w:szCs w:val="24"/>
          <w:lang w:val="en-US"/>
        </w:rPr>
      </w:pPr>
      <w:proofErr w:type="spellStart"/>
      <w:proofErr w:type="gramStart"/>
      <w:r w:rsidRPr="00180FDC">
        <w:rPr>
          <w:rStyle w:val="kw"/>
          <w:rFonts w:ascii="Consolas" w:hAnsi="Consolas" w:cs="Consolas"/>
          <w:b/>
          <w:bCs/>
          <w:color w:val="007020"/>
          <w:spacing w:val="3"/>
          <w:bdr w:val="none" w:sz="0" w:space="0" w:color="auto" w:frame="1"/>
          <w:lang w:val="en-US"/>
        </w:rPr>
        <w:t>ggplot</w:t>
      </w:r>
      <w:proofErr w:type="spellEnd"/>
      <w:r w:rsidRPr="00180FDC">
        <w:rPr>
          <w:rStyle w:val="HTMLCode"/>
          <w:rFonts w:ascii="Consolas" w:hAnsi="Consolas" w:cs="Consolas"/>
          <w:color w:val="333333"/>
          <w:spacing w:val="3"/>
          <w:bdr w:val="none" w:sz="0" w:space="0" w:color="auto" w:frame="1"/>
          <w:lang w:val="en-US"/>
        </w:rPr>
        <w:t>(</w:t>
      </w:r>
      <w:proofErr w:type="gramEnd"/>
      <w:r w:rsidRPr="00180FDC">
        <w:rPr>
          <w:rStyle w:val="HTMLCode"/>
          <w:rFonts w:ascii="Consolas" w:hAnsi="Consolas" w:cs="Consolas"/>
          <w:color w:val="333333"/>
          <w:spacing w:val="3"/>
          <w:bdr w:val="none" w:sz="0" w:space="0" w:color="auto" w:frame="1"/>
          <w:lang w:val="en-US"/>
        </w:rPr>
        <w:t xml:space="preserve">dt, </w:t>
      </w:r>
      <w:proofErr w:type="spellStart"/>
      <w:r w:rsidRPr="00180FDC">
        <w:rPr>
          <w:rStyle w:val="kw"/>
          <w:rFonts w:ascii="Consolas" w:hAnsi="Consolas" w:cs="Consolas"/>
          <w:b/>
          <w:bCs/>
          <w:color w:val="007020"/>
          <w:spacing w:val="3"/>
          <w:bdr w:val="none" w:sz="0" w:space="0" w:color="auto" w:frame="1"/>
          <w:lang w:val="en-US"/>
        </w:rPr>
        <w:t>aes</w:t>
      </w:r>
      <w:proofErr w:type="spellEnd"/>
      <w:r w:rsidRPr="00180FDC">
        <w:rPr>
          <w:rStyle w:val="HTMLCode"/>
          <w:rFonts w:ascii="Consolas" w:hAnsi="Consolas" w:cs="Consolas"/>
          <w:color w:val="333333"/>
          <w:spacing w:val="3"/>
          <w:bdr w:val="none" w:sz="0" w:space="0" w:color="auto" w:frame="1"/>
          <w:lang w:val="en-US"/>
        </w:rPr>
        <w:t>(</w:t>
      </w:r>
      <w:r w:rsidRPr="00180FDC">
        <w:rPr>
          <w:rStyle w:val="dt"/>
          <w:rFonts w:ascii="Consolas" w:eastAsiaTheme="majorEastAsia" w:hAnsi="Consolas" w:cs="Consolas"/>
          <w:color w:val="902000"/>
          <w:spacing w:val="3"/>
          <w:bdr w:val="none" w:sz="0" w:space="0" w:color="auto" w:frame="1"/>
          <w:lang w:val="en-US"/>
        </w:rPr>
        <w:t>x=</w:t>
      </w:r>
      <w:r w:rsidRPr="00180FDC">
        <w:rPr>
          <w:rStyle w:val="HTMLCode"/>
          <w:rFonts w:ascii="Consolas" w:hAnsi="Consolas" w:cs="Consolas"/>
          <w:color w:val="333333"/>
          <w:spacing w:val="3"/>
          <w:bdr w:val="none" w:sz="0" w:space="0" w:color="auto" w:frame="1"/>
          <w:lang w:val="en-US"/>
        </w:rPr>
        <w:t xml:space="preserve">z, </w:t>
      </w:r>
      <w:r w:rsidRPr="00180FDC">
        <w:rPr>
          <w:rStyle w:val="dt"/>
          <w:rFonts w:ascii="Consolas" w:eastAsiaTheme="majorEastAsia" w:hAnsi="Consolas" w:cs="Consolas"/>
          <w:color w:val="902000"/>
          <w:spacing w:val="3"/>
          <w:bdr w:val="none" w:sz="0" w:space="0" w:color="auto" w:frame="1"/>
          <w:lang w:val="en-US"/>
        </w:rPr>
        <w:t>y=</w:t>
      </w:r>
      <w:r w:rsidR="00645119">
        <w:rPr>
          <w:rStyle w:val="HTMLCode"/>
          <w:rFonts w:ascii="Consolas" w:hAnsi="Consolas" w:cs="Consolas"/>
          <w:color w:val="333333"/>
          <w:spacing w:val="3"/>
          <w:bdr w:val="none" w:sz="0" w:space="0" w:color="auto" w:frame="1"/>
          <w:lang w:val="en-US"/>
        </w:rPr>
        <w:t>x</w:t>
      </w:r>
      <w:r w:rsidR="00006740">
        <w:rPr>
          <w:rStyle w:val="HTMLCode"/>
          <w:rFonts w:ascii="Consolas" w:hAnsi="Consolas" w:cs="Consolas"/>
          <w:color w:val="333333"/>
          <w:spacing w:val="3"/>
          <w:bdr w:val="none" w:sz="0" w:space="0" w:color="auto" w:frame="1"/>
          <w:lang w:val="en-US"/>
        </w:rPr>
        <w:t xml:space="preserve"> / </w:t>
      </w:r>
      <w:r w:rsidR="00645119">
        <w:rPr>
          <w:rStyle w:val="HTMLCode"/>
          <w:rFonts w:ascii="Consolas" w:hAnsi="Consolas" w:cs="Consolas"/>
          <w:color w:val="333333"/>
          <w:spacing w:val="3"/>
          <w:bdr w:val="none" w:sz="0" w:space="0" w:color="auto" w:frame="1"/>
          <w:lang w:val="en-US"/>
        </w:rPr>
        <w:t>y</w:t>
      </w:r>
      <w:r w:rsidRPr="00180FDC">
        <w:rPr>
          <w:rStyle w:val="HTMLCode"/>
          <w:rFonts w:ascii="Consolas" w:hAnsi="Consolas" w:cs="Consolas"/>
          <w:color w:val="333333"/>
          <w:spacing w:val="3"/>
          <w:bdr w:val="none" w:sz="0" w:space="0" w:color="auto" w:frame="1"/>
          <w:lang w:val="en-US"/>
        </w:rPr>
        <w:t xml:space="preserve">)) </w:t>
      </w:r>
      <w:r w:rsidRPr="00180FDC">
        <w:rPr>
          <w:rStyle w:val="op"/>
          <w:rFonts w:ascii="Consolas" w:hAnsi="Consolas" w:cs="Consolas"/>
          <w:color w:val="666666"/>
          <w:spacing w:val="3"/>
          <w:bdr w:val="none" w:sz="0" w:space="0" w:color="auto" w:frame="1"/>
          <w:lang w:val="en-US"/>
        </w:rPr>
        <w:t>+</w:t>
      </w:r>
      <w:r w:rsidRPr="00180FDC">
        <w:rPr>
          <w:rStyle w:val="st"/>
          <w:rFonts w:ascii="Consolas" w:hAnsi="Consolas" w:cs="Consolas"/>
          <w:color w:val="4070A0"/>
          <w:spacing w:val="3"/>
          <w:bdr w:val="none" w:sz="0" w:space="0" w:color="auto" w:frame="1"/>
          <w:lang w:val="en-US"/>
        </w:rPr>
        <w:t xml:space="preserve"> </w:t>
      </w:r>
      <w:proofErr w:type="spellStart"/>
      <w:r w:rsidRPr="00180FDC">
        <w:rPr>
          <w:rStyle w:val="kw"/>
          <w:rFonts w:ascii="Consolas" w:hAnsi="Consolas" w:cs="Consolas"/>
          <w:b/>
          <w:bCs/>
          <w:color w:val="007020"/>
          <w:spacing w:val="3"/>
          <w:bdr w:val="none" w:sz="0" w:space="0" w:color="auto" w:frame="1"/>
          <w:lang w:val="en-US"/>
        </w:rPr>
        <w:t>geom_boxplot</w:t>
      </w:r>
      <w:proofErr w:type="spellEnd"/>
      <w:r w:rsidRPr="00180FDC">
        <w:rPr>
          <w:rStyle w:val="HTMLCode"/>
          <w:rFonts w:ascii="Consolas" w:hAnsi="Consolas" w:cs="Consolas"/>
          <w:color w:val="333333"/>
          <w:spacing w:val="3"/>
          <w:bdr w:val="none" w:sz="0" w:space="0" w:color="auto" w:frame="1"/>
          <w:lang w:val="en-US"/>
        </w:rPr>
        <w:t>()</w:t>
      </w:r>
    </w:p>
    <w:p w14:paraId="14F753A6" w14:textId="7030EBAB" w:rsidR="00180FDC" w:rsidRPr="00D82C2E" w:rsidRDefault="008B37BD" w:rsidP="00180FDC">
      <w:pPr>
        <w:pStyle w:val="Listenabsatz"/>
        <w:numPr>
          <w:ilvl w:val="2"/>
          <w:numId w:val="7"/>
        </w:numPr>
        <w:rPr>
          <w:rFonts w:ascii="Calibri" w:hAnsi="Calibri" w:cs="Calibri"/>
          <w:b/>
          <w:bCs/>
          <w:lang w:val="en-US"/>
        </w:rPr>
      </w:pPr>
      <w:r w:rsidRPr="00D82C2E">
        <w:rPr>
          <w:rFonts w:ascii="Calibri" w:hAnsi="Calibri" w:cs="Calibri"/>
          <w:b/>
          <w:bCs/>
          <w:lang w:val="en-US"/>
        </w:rPr>
        <w:t>x and y correlate with each other</w:t>
      </w:r>
      <w:r w:rsidR="00D02056" w:rsidRPr="00D82C2E">
        <w:rPr>
          <w:rFonts w:ascii="Calibri" w:hAnsi="Calibri" w:cs="Calibri"/>
          <w:b/>
          <w:bCs/>
          <w:lang w:val="en-US"/>
        </w:rPr>
        <w:t xml:space="preserve"> due to common cause z</w:t>
      </w:r>
      <w:r w:rsidRPr="00D82C2E">
        <w:rPr>
          <w:rFonts w:ascii="Calibri" w:hAnsi="Calibri" w:cs="Calibri"/>
          <w:b/>
          <w:bCs/>
          <w:lang w:val="en-US"/>
        </w:rPr>
        <w:t>:</w:t>
      </w:r>
    </w:p>
    <w:p w14:paraId="58A451C8" w14:textId="77777777" w:rsidR="008B37BD" w:rsidRPr="008B37BD" w:rsidRDefault="008B37BD" w:rsidP="008B37BD">
      <w:pPr>
        <w:pStyle w:val="HTMLVorformatiert"/>
        <w:numPr>
          <w:ilvl w:val="3"/>
          <w:numId w:val="7"/>
        </w:numPr>
        <w:shd w:val="clear" w:color="auto" w:fill="F7F7F7"/>
        <w:rPr>
          <w:rFonts w:ascii="Consolas" w:hAnsi="Consolas" w:cs="Consolas"/>
          <w:color w:val="333333"/>
          <w:spacing w:val="3"/>
          <w:sz w:val="24"/>
          <w:szCs w:val="24"/>
          <w:lang w:val="en-US"/>
        </w:rPr>
      </w:pPr>
      <w:proofErr w:type="spellStart"/>
      <w:proofErr w:type="gramStart"/>
      <w:r w:rsidRPr="008B37BD">
        <w:rPr>
          <w:rStyle w:val="kw"/>
          <w:rFonts w:ascii="Consolas" w:hAnsi="Consolas" w:cs="Consolas"/>
          <w:b/>
          <w:bCs/>
          <w:color w:val="007020"/>
          <w:spacing w:val="3"/>
          <w:bdr w:val="none" w:sz="0" w:space="0" w:color="auto" w:frame="1"/>
          <w:lang w:val="en-US"/>
        </w:rPr>
        <w:t>ggplot</w:t>
      </w:r>
      <w:proofErr w:type="spellEnd"/>
      <w:r w:rsidRPr="008B37BD">
        <w:rPr>
          <w:rStyle w:val="HTMLCode"/>
          <w:rFonts w:ascii="Consolas" w:hAnsi="Consolas" w:cs="Consolas"/>
          <w:color w:val="333333"/>
          <w:spacing w:val="3"/>
          <w:bdr w:val="none" w:sz="0" w:space="0" w:color="auto" w:frame="1"/>
          <w:lang w:val="en-US"/>
        </w:rPr>
        <w:t>(</w:t>
      </w:r>
      <w:proofErr w:type="gramEnd"/>
      <w:r w:rsidRPr="008B37BD">
        <w:rPr>
          <w:rStyle w:val="HTMLCode"/>
          <w:rFonts w:ascii="Consolas" w:hAnsi="Consolas" w:cs="Consolas"/>
          <w:color w:val="333333"/>
          <w:spacing w:val="3"/>
          <w:bdr w:val="none" w:sz="0" w:space="0" w:color="auto" w:frame="1"/>
          <w:lang w:val="en-US"/>
        </w:rPr>
        <w:t xml:space="preserve">dt, </w:t>
      </w:r>
      <w:proofErr w:type="spellStart"/>
      <w:r w:rsidRPr="008B37BD">
        <w:rPr>
          <w:rStyle w:val="kw"/>
          <w:rFonts w:ascii="Consolas" w:hAnsi="Consolas" w:cs="Consolas"/>
          <w:b/>
          <w:bCs/>
          <w:color w:val="007020"/>
          <w:spacing w:val="3"/>
          <w:bdr w:val="none" w:sz="0" w:space="0" w:color="auto" w:frame="1"/>
          <w:lang w:val="en-US"/>
        </w:rPr>
        <w:t>aes</w:t>
      </w:r>
      <w:proofErr w:type="spellEnd"/>
      <w:r w:rsidRPr="008B37BD">
        <w:rPr>
          <w:rStyle w:val="HTMLCode"/>
          <w:rFonts w:ascii="Consolas" w:hAnsi="Consolas" w:cs="Consolas"/>
          <w:color w:val="333333"/>
          <w:spacing w:val="3"/>
          <w:bdr w:val="none" w:sz="0" w:space="0" w:color="auto" w:frame="1"/>
          <w:lang w:val="en-US"/>
        </w:rPr>
        <w:t>(</w:t>
      </w:r>
      <w:r w:rsidRPr="008B37BD">
        <w:rPr>
          <w:rStyle w:val="dt"/>
          <w:rFonts w:ascii="Consolas" w:eastAsiaTheme="majorEastAsia" w:hAnsi="Consolas" w:cs="Consolas"/>
          <w:color w:val="902000"/>
          <w:spacing w:val="3"/>
          <w:bdr w:val="none" w:sz="0" w:space="0" w:color="auto" w:frame="1"/>
          <w:lang w:val="en-US"/>
        </w:rPr>
        <w:t>x=</w:t>
      </w:r>
      <w:r w:rsidRPr="008B37BD">
        <w:rPr>
          <w:rStyle w:val="HTMLCode"/>
          <w:rFonts w:ascii="Consolas" w:hAnsi="Consolas" w:cs="Consolas"/>
          <w:color w:val="333333"/>
          <w:spacing w:val="3"/>
          <w:bdr w:val="none" w:sz="0" w:space="0" w:color="auto" w:frame="1"/>
          <w:lang w:val="en-US"/>
        </w:rPr>
        <w:t xml:space="preserve">x, </w:t>
      </w:r>
      <w:r w:rsidRPr="008B37BD">
        <w:rPr>
          <w:rStyle w:val="dt"/>
          <w:rFonts w:ascii="Consolas" w:eastAsiaTheme="majorEastAsia" w:hAnsi="Consolas" w:cs="Consolas"/>
          <w:color w:val="902000"/>
          <w:spacing w:val="3"/>
          <w:bdr w:val="none" w:sz="0" w:space="0" w:color="auto" w:frame="1"/>
          <w:lang w:val="en-US"/>
        </w:rPr>
        <w:t>y=</w:t>
      </w:r>
      <w:r w:rsidRPr="008B37BD">
        <w:rPr>
          <w:rStyle w:val="HTMLCode"/>
          <w:rFonts w:ascii="Consolas" w:hAnsi="Consolas" w:cs="Consolas"/>
          <w:color w:val="333333"/>
          <w:spacing w:val="3"/>
          <w:bdr w:val="none" w:sz="0" w:space="0" w:color="auto" w:frame="1"/>
          <w:lang w:val="en-US"/>
        </w:rPr>
        <w:t xml:space="preserve">y)) </w:t>
      </w:r>
      <w:r w:rsidRPr="008B37BD">
        <w:rPr>
          <w:rStyle w:val="op"/>
          <w:rFonts w:ascii="Consolas" w:hAnsi="Consolas" w:cs="Consolas"/>
          <w:color w:val="666666"/>
          <w:spacing w:val="3"/>
          <w:bdr w:val="none" w:sz="0" w:space="0" w:color="auto" w:frame="1"/>
          <w:lang w:val="en-US"/>
        </w:rPr>
        <w:t>+</w:t>
      </w:r>
      <w:r w:rsidRPr="008B37BD">
        <w:rPr>
          <w:rStyle w:val="st"/>
          <w:rFonts w:ascii="Consolas" w:hAnsi="Consolas" w:cs="Consolas"/>
          <w:color w:val="4070A0"/>
          <w:spacing w:val="3"/>
          <w:bdr w:val="none" w:sz="0" w:space="0" w:color="auto" w:frame="1"/>
          <w:lang w:val="en-US"/>
        </w:rPr>
        <w:t xml:space="preserve"> </w:t>
      </w:r>
      <w:proofErr w:type="spellStart"/>
      <w:r w:rsidRPr="008B37BD">
        <w:rPr>
          <w:rStyle w:val="kw"/>
          <w:rFonts w:ascii="Consolas" w:hAnsi="Consolas" w:cs="Consolas"/>
          <w:b/>
          <w:bCs/>
          <w:color w:val="007020"/>
          <w:spacing w:val="3"/>
          <w:bdr w:val="none" w:sz="0" w:space="0" w:color="auto" w:frame="1"/>
          <w:lang w:val="en-US"/>
        </w:rPr>
        <w:t>geom_point</w:t>
      </w:r>
      <w:proofErr w:type="spellEnd"/>
      <w:r w:rsidRPr="008B37BD">
        <w:rPr>
          <w:rStyle w:val="HTMLCode"/>
          <w:rFonts w:ascii="Consolas" w:hAnsi="Consolas" w:cs="Consolas"/>
          <w:color w:val="333333"/>
          <w:spacing w:val="3"/>
          <w:bdr w:val="none" w:sz="0" w:space="0" w:color="auto" w:frame="1"/>
          <w:lang w:val="en-US"/>
        </w:rPr>
        <w:t xml:space="preserve">() </w:t>
      </w:r>
      <w:r w:rsidRPr="008B37BD">
        <w:rPr>
          <w:rStyle w:val="op"/>
          <w:rFonts w:ascii="Consolas" w:hAnsi="Consolas" w:cs="Consolas"/>
          <w:color w:val="666666"/>
          <w:spacing w:val="3"/>
          <w:bdr w:val="none" w:sz="0" w:space="0" w:color="auto" w:frame="1"/>
          <w:lang w:val="en-US"/>
        </w:rPr>
        <w:t>+</w:t>
      </w:r>
      <w:r w:rsidRPr="008B37BD">
        <w:rPr>
          <w:rStyle w:val="st"/>
          <w:rFonts w:ascii="Consolas" w:hAnsi="Consolas" w:cs="Consolas"/>
          <w:color w:val="4070A0"/>
          <w:spacing w:val="3"/>
          <w:bdr w:val="none" w:sz="0" w:space="0" w:color="auto" w:frame="1"/>
          <w:lang w:val="en-US"/>
        </w:rPr>
        <w:t xml:space="preserve"> </w:t>
      </w:r>
      <w:proofErr w:type="spellStart"/>
      <w:r w:rsidRPr="008B37BD">
        <w:rPr>
          <w:rStyle w:val="kw"/>
          <w:rFonts w:ascii="Consolas" w:hAnsi="Consolas" w:cs="Consolas"/>
          <w:b/>
          <w:bCs/>
          <w:color w:val="007020"/>
          <w:spacing w:val="3"/>
          <w:bdr w:val="none" w:sz="0" w:space="0" w:color="auto" w:frame="1"/>
          <w:lang w:val="en-US"/>
        </w:rPr>
        <w:t>geom_smooth</w:t>
      </w:r>
      <w:proofErr w:type="spellEnd"/>
      <w:r w:rsidRPr="008B37BD">
        <w:rPr>
          <w:rStyle w:val="HTMLCode"/>
          <w:rFonts w:ascii="Consolas" w:hAnsi="Consolas" w:cs="Consolas"/>
          <w:color w:val="333333"/>
          <w:spacing w:val="3"/>
          <w:bdr w:val="none" w:sz="0" w:space="0" w:color="auto" w:frame="1"/>
          <w:lang w:val="en-US"/>
        </w:rPr>
        <w:t>()</w:t>
      </w:r>
    </w:p>
    <w:p w14:paraId="39BCAED3" w14:textId="2D037FB1" w:rsidR="00D02056" w:rsidRPr="00D02056" w:rsidRDefault="00A804F7" w:rsidP="00D02056">
      <w:pPr>
        <w:pStyle w:val="HTMLVorformatiert"/>
        <w:numPr>
          <w:ilvl w:val="3"/>
          <w:numId w:val="7"/>
        </w:numPr>
        <w:shd w:val="clear" w:color="auto" w:fill="F7F7F7"/>
        <w:rPr>
          <w:rFonts w:ascii="Consolas" w:hAnsi="Consolas" w:cs="Consolas"/>
          <w:color w:val="333333"/>
          <w:spacing w:val="3"/>
          <w:sz w:val="24"/>
          <w:szCs w:val="24"/>
          <w:highlight w:val="cyan"/>
        </w:rPr>
      </w:pPr>
      <w:proofErr w:type="spellStart"/>
      <w:r w:rsidRPr="005128ED">
        <w:rPr>
          <w:rStyle w:val="kw"/>
          <w:rFonts w:ascii="Consolas" w:hAnsi="Consolas" w:cs="Consolas"/>
          <w:b/>
          <w:bCs/>
          <w:color w:val="007020"/>
          <w:spacing w:val="3"/>
          <w:highlight w:val="cyan"/>
          <w:bdr w:val="none" w:sz="0" w:space="0" w:color="auto" w:frame="1"/>
        </w:rPr>
        <w:t>cor</w:t>
      </w:r>
      <w:proofErr w:type="spellEnd"/>
      <w:r w:rsidRPr="005128ED">
        <w:rPr>
          <w:rStyle w:val="HTMLCode"/>
          <w:rFonts w:ascii="Consolas" w:hAnsi="Consolas" w:cs="Consolas"/>
          <w:color w:val="333333"/>
          <w:spacing w:val="3"/>
          <w:highlight w:val="cyan"/>
          <w:bdr w:val="none" w:sz="0" w:space="0" w:color="auto" w:frame="1"/>
        </w:rPr>
        <w:t>(</w:t>
      </w:r>
      <w:proofErr w:type="spellStart"/>
      <w:proofErr w:type="gramStart"/>
      <w:r w:rsidRPr="005128ED">
        <w:rPr>
          <w:rStyle w:val="HTMLCode"/>
          <w:rFonts w:ascii="Consolas" w:hAnsi="Consolas" w:cs="Consolas"/>
          <w:color w:val="333333"/>
          <w:spacing w:val="3"/>
          <w:highlight w:val="cyan"/>
          <w:bdr w:val="none" w:sz="0" w:space="0" w:color="auto" w:frame="1"/>
        </w:rPr>
        <w:t>x,y</w:t>
      </w:r>
      <w:proofErr w:type="spellEnd"/>
      <w:proofErr w:type="gramEnd"/>
      <w:r w:rsidRPr="005128ED">
        <w:rPr>
          <w:rStyle w:val="HTMLCode"/>
          <w:rFonts w:ascii="Consolas" w:hAnsi="Consolas" w:cs="Consolas"/>
          <w:color w:val="333333"/>
          <w:spacing w:val="3"/>
          <w:highlight w:val="cyan"/>
          <w:bdr w:val="none" w:sz="0" w:space="0" w:color="auto" w:frame="1"/>
        </w:rPr>
        <w:t>)</w:t>
      </w:r>
    </w:p>
    <w:p w14:paraId="3C4BBD2A" w14:textId="69274F43" w:rsidR="00D02056" w:rsidRPr="00013926" w:rsidRDefault="00D02056" w:rsidP="00D02056">
      <w:pPr>
        <w:pStyle w:val="Listenabsatz"/>
        <w:numPr>
          <w:ilvl w:val="2"/>
          <w:numId w:val="7"/>
        </w:numPr>
        <w:rPr>
          <w:rFonts w:ascii="Calibri" w:hAnsi="Calibri" w:cs="Calibri"/>
          <w:b/>
          <w:bCs/>
          <w:lang w:val="en-US"/>
        </w:rPr>
      </w:pPr>
      <w:r w:rsidRPr="00013926">
        <w:rPr>
          <w:rFonts w:ascii="Calibri" w:hAnsi="Calibri" w:cs="Calibri"/>
          <w:b/>
          <w:bCs/>
          <w:lang w:val="en-US"/>
        </w:rPr>
        <w:t xml:space="preserve">stratify by z </w:t>
      </w:r>
      <w:r w:rsidRPr="00013926">
        <w:rPr>
          <w:rFonts w:ascii="Calibri" w:hAnsi="Calibri" w:cs="Calibri"/>
          <w:b/>
          <w:bCs/>
          <w:lang w:val="en-US"/>
        </w:rPr>
        <w:sym w:font="Wingdings" w:char="F0E0"/>
      </w:r>
      <w:r w:rsidRPr="00013926">
        <w:rPr>
          <w:rFonts w:ascii="Calibri" w:hAnsi="Calibri" w:cs="Calibri"/>
          <w:b/>
          <w:bCs/>
          <w:lang w:val="en-US"/>
        </w:rPr>
        <w:t xml:space="preserve"> no association</w:t>
      </w:r>
    </w:p>
    <w:p w14:paraId="2418B215" w14:textId="64E6A8ED" w:rsidR="00D02056" w:rsidRPr="00D02056" w:rsidRDefault="00D02056" w:rsidP="00D02056">
      <w:pPr>
        <w:pStyle w:val="HTMLVorformatiert"/>
        <w:numPr>
          <w:ilvl w:val="3"/>
          <w:numId w:val="7"/>
        </w:numPr>
        <w:shd w:val="clear" w:color="auto" w:fill="F7F7F7"/>
        <w:rPr>
          <w:rFonts w:ascii="Consolas" w:hAnsi="Consolas" w:cs="Consolas"/>
          <w:color w:val="333333"/>
          <w:spacing w:val="3"/>
          <w:sz w:val="24"/>
          <w:szCs w:val="24"/>
          <w:lang w:val="en-US"/>
        </w:rPr>
      </w:pPr>
      <w:proofErr w:type="spellStart"/>
      <w:proofErr w:type="gramStart"/>
      <w:r w:rsidRPr="00D02056">
        <w:rPr>
          <w:rStyle w:val="kw"/>
          <w:rFonts w:ascii="Consolas" w:hAnsi="Consolas" w:cs="Consolas"/>
          <w:b/>
          <w:bCs/>
          <w:color w:val="007020"/>
          <w:spacing w:val="3"/>
          <w:bdr w:val="none" w:sz="0" w:space="0" w:color="auto" w:frame="1"/>
          <w:lang w:val="en-US"/>
        </w:rPr>
        <w:t>ggplot</w:t>
      </w:r>
      <w:proofErr w:type="spellEnd"/>
      <w:r w:rsidRPr="00D02056">
        <w:rPr>
          <w:rStyle w:val="HTMLCode"/>
          <w:rFonts w:ascii="Consolas" w:hAnsi="Consolas" w:cs="Consolas"/>
          <w:color w:val="333333"/>
          <w:spacing w:val="3"/>
          <w:bdr w:val="none" w:sz="0" w:space="0" w:color="auto" w:frame="1"/>
          <w:lang w:val="en-US"/>
        </w:rPr>
        <w:t>(</w:t>
      </w:r>
      <w:proofErr w:type="gramEnd"/>
      <w:r w:rsidRPr="00D02056">
        <w:rPr>
          <w:rStyle w:val="HTMLCode"/>
          <w:rFonts w:ascii="Consolas" w:hAnsi="Consolas" w:cs="Consolas"/>
          <w:color w:val="333333"/>
          <w:spacing w:val="3"/>
          <w:bdr w:val="none" w:sz="0" w:space="0" w:color="auto" w:frame="1"/>
          <w:lang w:val="en-US"/>
        </w:rPr>
        <w:t xml:space="preserve">dt, </w:t>
      </w:r>
      <w:proofErr w:type="spellStart"/>
      <w:r w:rsidRPr="00D02056">
        <w:rPr>
          <w:rStyle w:val="kw"/>
          <w:rFonts w:ascii="Consolas" w:hAnsi="Consolas" w:cs="Consolas"/>
          <w:b/>
          <w:bCs/>
          <w:color w:val="007020"/>
          <w:spacing w:val="3"/>
          <w:bdr w:val="none" w:sz="0" w:space="0" w:color="auto" w:frame="1"/>
          <w:lang w:val="en-US"/>
        </w:rPr>
        <w:t>aes</w:t>
      </w:r>
      <w:proofErr w:type="spellEnd"/>
      <w:r w:rsidRPr="00D02056">
        <w:rPr>
          <w:rStyle w:val="HTMLCode"/>
          <w:rFonts w:ascii="Consolas" w:hAnsi="Consolas" w:cs="Consolas"/>
          <w:color w:val="333333"/>
          <w:spacing w:val="3"/>
          <w:bdr w:val="none" w:sz="0" w:space="0" w:color="auto" w:frame="1"/>
          <w:lang w:val="en-US"/>
        </w:rPr>
        <w:t>(</w:t>
      </w:r>
      <w:r w:rsidRPr="00D02056">
        <w:rPr>
          <w:rStyle w:val="dt"/>
          <w:rFonts w:ascii="Consolas" w:eastAsiaTheme="majorEastAsia" w:hAnsi="Consolas" w:cs="Consolas"/>
          <w:color w:val="902000"/>
          <w:spacing w:val="3"/>
          <w:bdr w:val="none" w:sz="0" w:space="0" w:color="auto" w:frame="1"/>
          <w:lang w:val="en-US"/>
        </w:rPr>
        <w:t>x=</w:t>
      </w:r>
      <w:r w:rsidRPr="00D02056">
        <w:rPr>
          <w:rStyle w:val="HTMLCode"/>
          <w:rFonts w:ascii="Consolas" w:hAnsi="Consolas" w:cs="Consolas"/>
          <w:color w:val="333333"/>
          <w:spacing w:val="3"/>
          <w:bdr w:val="none" w:sz="0" w:space="0" w:color="auto" w:frame="1"/>
          <w:lang w:val="en-US"/>
        </w:rPr>
        <w:t xml:space="preserve">x, </w:t>
      </w:r>
      <w:r w:rsidRPr="00D02056">
        <w:rPr>
          <w:rStyle w:val="dt"/>
          <w:rFonts w:ascii="Consolas" w:eastAsiaTheme="majorEastAsia" w:hAnsi="Consolas" w:cs="Consolas"/>
          <w:color w:val="902000"/>
          <w:spacing w:val="3"/>
          <w:bdr w:val="none" w:sz="0" w:space="0" w:color="auto" w:frame="1"/>
          <w:lang w:val="en-US"/>
        </w:rPr>
        <w:t>y=</w:t>
      </w:r>
      <w:r w:rsidRPr="00D02056">
        <w:rPr>
          <w:rStyle w:val="HTMLCode"/>
          <w:rFonts w:ascii="Consolas" w:hAnsi="Consolas" w:cs="Consolas"/>
          <w:color w:val="333333"/>
          <w:spacing w:val="3"/>
          <w:bdr w:val="none" w:sz="0" w:space="0" w:color="auto" w:frame="1"/>
          <w:lang w:val="en-US"/>
        </w:rPr>
        <w:t xml:space="preserve">y)) </w:t>
      </w:r>
      <w:r w:rsidRPr="00D02056">
        <w:rPr>
          <w:rStyle w:val="op"/>
          <w:rFonts w:ascii="Consolas" w:hAnsi="Consolas" w:cs="Consolas"/>
          <w:color w:val="666666"/>
          <w:spacing w:val="3"/>
          <w:bdr w:val="none" w:sz="0" w:space="0" w:color="auto" w:frame="1"/>
          <w:lang w:val="en-US"/>
        </w:rPr>
        <w:t>+</w:t>
      </w:r>
      <w:r w:rsidRPr="00D02056">
        <w:rPr>
          <w:rStyle w:val="st"/>
          <w:rFonts w:ascii="Consolas" w:hAnsi="Consolas" w:cs="Consolas"/>
          <w:color w:val="4070A0"/>
          <w:spacing w:val="3"/>
          <w:bdr w:val="none" w:sz="0" w:space="0" w:color="auto" w:frame="1"/>
          <w:lang w:val="en-US"/>
        </w:rPr>
        <w:t xml:space="preserve"> </w:t>
      </w:r>
      <w:proofErr w:type="spellStart"/>
      <w:r w:rsidRPr="00D02056">
        <w:rPr>
          <w:rStyle w:val="kw"/>
          <w:rFonts w:ascii="Consolas" w:hAnsi="Consolas" w:cs="Consolas"/>
          <w:b/>
          <w:bCs/>
          <w:color w:val="007020"/>
          <w:spacing w:val="3"/>
          <w:bdr w:val="none" w:sz="0" w:space="0" w:color="auto" w:frame="1"/>
          <w:lang w:val="en-US"/>
        </w:rPr>
        <w:t>geom_point</w:t>
      </w:r>
      <w:proofErr w:type="spellEnd"/>
      <w:r w:rsidRPr="00D02056">
        <w:rPr>
          <w:rStyle w:val="HTMLCode"/>
          <w:rFonts w:ascii="Consolas" w:hAnsi="Consolas" w:cs="Consolas"/>
          <w:color w:val="333333"/>
          <w:spacing w:val="3"/>
          <w:bdr w:val="none" w:sz="0" w:space="0" w:color="auto" w:frame="1"/>
          <w:lang w:val="en-US"/>
        </w:rPr>
        <w:t xml:space="preserve">() </w:t>
      </w:r>
      <w:r w:rsidRPr="00D02056">
        <w:rPr>
          <w:rStyle w:val="op"/>
          <w:rFonts w:ascii="Consolas" w:hAnsi="Consolas" w:cs="Consolas"/>
          <w:color w:val="666666"/>
          <w:spacing w:val="3"/>
          <w:bdr w:val="none" w:sz="0" w:space="0" w:color="auto" w:frame="1"/>
          <w:lang w:val="en-US"/>
        </w:rPr>
        <w:t>+</w:t>
      </w:r>
      <w:r w:rsidRPr="00D02056">
        <w:rPr>
          <w:rStyle w:val="st"/>
          <w:rFonts w:ascii="Consolas" w:hAnsi="Consolas" w:cs="Consolas"/>
          <w:color w:val="4070A0"/>
          <w:spacing w:val="3"/>
          <w:bdr w:val="none" w:sz="0" w:space="0" w:color="auto" w:frame="1"/>
          <w:lang w:val="en-US"/>
        </w:rPr>
        <w:t xml:space="preserve"> </w:t>
      </w:r>
      <w:proofErr w:type="spellStart"/>
      <w:r w:rsidRPr="00812FCA">
        <w:rPr>
          <w:rStyle w:val="kw"/>
          <w:rFonts w:ascii="Consolas" w:hAnsi="Consolas" w:cs="Consolas"/>
          <w:b/>
          <w:bCs/>
          <w:color w:val="007020"/>
          <w:spacing w:val="3"/>
          <w:highlight w:val="cyan"/>
          <w:bdr w:val="none" w:sz="0" w:space="0" w:color="auto" w:frame="1"/>
          <w:lang w:val="en-US"/>
        </w:rPr>
        <w:t>facet_wrap</w:t>
      </w:r>
      <w:proofErr w:type="spellEnd"/>
      <w:r w:rsidRPr="00812FCA">
        <w:rPr>
          <w:rStyle w:val="HTMLCode"/>
          <w:rFonts w:ascii="Consolas" w:hAnsi="Consolas" w:cs="Consolas"/>
          <w:color w:val="333333"/>
          <w:spacing w:val="3"/>
          <w:highlight w:val="cyan"/>
          <w:bdr w:val="none" w:sz="0" w:space="0" w:color="auto" w:frame="1"/>
          <w:lang w:val="en-US"/>
        </w:rPr>
        <w:t>(</w:t>
      </w:r>
      <w:r w:rsidRPr="00812FCA">
        <w:rPr>
          <w:rStyle w:val="op"/>
          <w:rFonts w:ascii="Consolas" w:hAnsi="Consolas" w:cs="Consolas"/>
          <w:color w:val="666666"/>
          <w:spacing w:val="3"/>
          <w:highlight w:val="cyan"/>
          <w:bdr w:val="none" w:sz="0" w:space="0" w:color="auto" w:frame="1"/>
          <w:lang w:val="en-US"/>
        </w:rPr>
        <w:t>~</w:t>
      </w:r>
      <w:r w:rsidRPr="00812FCA">
        <w:rPr>
          <w:rStyle w:val="HTMLCode"/>
          <w:rFonts w:ascii="Consolas" w:hAnsi="Consolas" w:cs="Consolas"/>
          <w:color w:val="333333"/>
          <w:spacing w:val="3"/>
          <w:highlight w:val="cyan"/>
          <w:bdr w:val="none" w:sz="0" w:space="0" w:color="auto" w:frame="1"/>
          <w:lang w:val="en-US"/>
        </w:rPr>
        <w:t>z)</w:t>
      </w:r>
    </w:p>
    <w:p w14:paraId="72EA4AE2" w14:textId="77777777" w:rsidR="00BA5FD6" w:rsidRPr="00BA5FD6" w:rsidRDefault="00215F8E" w:rsidP="00603C74">
      <w:pPr>
        <w:pStyle w:val="HTMLVorformatiert"/>
        <w:numPr>
          <w:ilvl w:val="3"/>
          <w:numId w:val="7"/>
        </w:numPr>
        <w:shd w:val="clear" w:color="auto" w:fill="F7F7F7"/>
        <w:rPr>
          <w:rStyle w:val="HTMLCode"/>
          <w:rFonts w:ascii="Consolas" w:hAnsi="Consolas" w:cs="Consolas"/>
          <w:color w:val="333333"/>
          <w:spacing w:val="3"/>
          <w:sz w:val="24"/>
          <w:szCs w:val="24"/>
          <w:highlight w:val="cyan"/>
          <w:lang w:val="en-US"/>
        </w:rPr>
      </w:pPr>
      <w:proofErr w:type="gramStart"/>
      <w:r w:rsidRPr="00812FCA">
        <w:rPr>
          <w:rStyle w:val="HTMLCode"/>
          <w:rFonts w:ascii="Consolas" w:hAnsi="Consolas" w:cs="Consolas"/>
          <w:color w:val="333333"/>
          <w:spacing w:val="3"/>
          <w:highlight w:val="cyan"/>
          <w:bdr w:val="none" w:sz="0" w:space="0" w:color="auto" w:frame="1"/>
          <w:lang w:val="en-US"/>
        </w:rPr>
        <w:t>dt[</w:t>
      </w:r>
      <w:proofErr w:type="gramEnd"/>
      <w:r w:rsidRPr="00812FCA">
        <w:rPr>
          <w:rStyle w:val="HTMLCode"/>
          <w:rFonts w:ascii="Consolas" w:hAnsi="Consolas" w:cs="Consolas"/>
          <w:color w:val="333333"/>
          <w:spacing w:val="3"/>
          <w:highlight w:val="cyan"/>
          <w:bdr w:val="none" w:sz="0" w:space="0" w:color="auto" w:frame="1"/>
          <w:lang w:val="en-US"/>
        </w:rPr>
        <w:t>, .(</w:t>
      </w:r>
      <w:r w:rsidRPr="00812FCA">
        <w:rPr>
          <w:rStyle w:val="dt"/>
          <w:rFonts w:ascii="Consolas" w:hAnsi="Consolas" w:cs="Consolas"/>
          <w:color w:val="902000"/>
          <w:spacing w:val="3"/>
          <w:highlight w:val="cyan"/>
          <w:bdr w:val="none" w:sz="0" w:space="0" w:color="auto" w:frame="1"/>
          <w:lang w:val="en-US"/>
        </w:rPr>
        <w:t>correlation=</w:t>
      </w:r>
      <w:proofErr w:type="spellStart"/>
      <w:r w:rsidRPr="00812FCA">
        <w:rPr>
          <w:rStyle w:val="kw"/>
          <w:rFonts w:ascii="Consolas" w:eastAsiaTheme="majorEastAsia" w:hAnsi="Consolas" w:cs="Consolas"/>
          <w:b/>
          <w:bCs/>
          <w:color w:val="007020"/>
          <w:spacing w:val="3"/>
          <w:highlight w:val="cyan"/>
          <w:bdr w:val="none" w:sz="0" w:space="0" w:color="auto" w:frame="1"/>
          <w:lang w:val="en-US"/>
        </w:rPr>
        <w:t>cor</w:t>
      </w:r>
      <w:proofErr w:type="spellEnd"/>
      <w:r w:rsidRPr="00812FCA">
        <w:rPr>
          <w:rStyle w:val="HTMLCode"/>
          <w:rFonts w:ascii="Consolas" w:hAnsi="Consolas" w:cs="Consolas"/>
          <w:color w:val="333333"/>
          <w:spacing w:val="3"/>
          <w:highlight w:val="cyan"/>
          <w:bdr w:val="none" w:sz="0" w:space="0" w:color="auto" w:frame="1"/>
          <w:lang w:val="en-US"/>
        </w:rPr>
        <w:t>(</w:t>
      </w:r>
      <w:proofErr w:type="spellStart"/>
      <w:r w:rsidRPr="00812FCA">
        <w:rPr>
          <w:rStyle w:val="HTMLCode"/>
          <w:rFonts w:ascii="Consolas" w:hAnsi="Consolas" w:cs="Consolas"/>
          <w:color w:val="333333"/>
          <w:spacing w:val="3"/>
          <w:highlight w:val="cyan"/>
          <w:bdr w:val="none" w:sz="0" w:space="0" w:color="auto" w:frame="1"/>
          <w:lang w:val="en-US"/>
        </w:rPr>
        <w:t>x,y</w:t>
      </w:r>
      <w:proofErr w:type="spellEnd"/>
      <w:r w:rsidRPr="00812FCA">
        <w:rPr>
          <w:rStyle w:val="HTMLCode"/>
          <w:rFonts w:ascii="Consolas" w:hAnsi="Consolas" w:cs="Consolas"/>
          <w:color w:val="333333"/>
          <w:spacing w:val="3"/>
          <w:highlight w:val="cyan"/>
          <w:bdr w:val="none" w:sz="0" w:space="0" w:color="auto" w:frame="1"/>
          <w:lang w:val="en-US"/>
        </w:rPr>
        <w:t>)), by=z]</w:t>
      </w:r>
      <w:r w:rsidR="00013926">
        <w:rPr>
          <w:rStyle w:val="HTMLCode"/>
          <w:rFonts w:ascii="Consolas" w:hAnsi="Consolas" w:cs="Consolas"/>
          <w:color w:val="333333"/>
          <w:spacing w:val="3"/>
          <w:bdr w:val="none" w:sz="0" w:space="0" w:color="auto" w:frame="1"/>
          <w:lang w:val="en-US"/>
        </w:rPr>
        <w:t xml:space="preserve"> </w:t>
      </w:r>
      <w:r w:rsidR="00013926" w:rsidRPr="00013926">
        <w:rPr>
          <w:rStyle w:val="HTMLCode"/>
          <w:rFonts w:ascii="Consolas" w:hAnsi="Consolas" w:cs="Consolas"/>
          <w:b/>
          <w:bCs/>
          <w:color w:val="333333"/>
          <w:spacing w:val="3"/>
          <w:bdr w:val="none" w:sz="0" w:space="0" w:color="auto" w:frame="1"/>
          <w:lang w:val="en-US"/>
        </w:rPr>
        <w:sym w:font="Wingdings" w:char="F0E0"/>
      </w:r>
      <w:r w:rsidR="00013926" w:rsidRPr="00013926">
        <w:rPr>
          <w:rStyle w:val="HTMLCode"/>
          <w:rFonts w:ascii="Consolas" w:hAnsi="Consolas" w:cs="Consolas"/>
          <w:b/>
          <w:bCs/>
          <w:color w:val="333333"/>
          <w:spacing w:val="3"/>
          <w:bdr w:val="none" w:sz="0" w:space="0" w:color="auto" w:frame="1"/>
          <w:lang w:val="en-US"/>
        </w:rPr>
        <w:t xml:space="preserve"> computing </w:t>
      </w:r>
      <w:proofErr w:type="spellStart"/>
      <w:r w:rsidR="00013926" w:rsidRPr="00013926">
        <w:rPr>
          <w:rStyle w:val="HTMLCode"/>
          <w:rFonts w:ascii="Consolas" w:hAnsi="Consolas" w:cs="Consolas"/>
          <w:b/>
          <w:bCs/>
          <w:color w:val="333333"/>
          <w:spacing w:val="3"/>
          <w:bdr w:val="none" w:sz="0" w:space="0" w:color="auto" w:frame="1"/>
          <w:lang w:val="en-US"/>
        </w:rPr>
        <w:t>cors</w:t>
      </w:r>
      <w:proofErr w:type="spellEnd"/>
    </w:p>
    <w:p w14:paraId="1505A3FA" w14:textId="37B2043F" w:rsidR="0089276D" w:rsidRDefault="00BA5FD6" w:rsidP="001E3569">
      <w:pPr>
        <w:pStyle w:val="Listenabsatz"/>
        <w:numPr>
          <w:ilvl w:val="2"/>
          <w:numId w:val="7"/>
        </w:numPr>
        <w:rPr>
          <w:rFonts w:ascii="Calibri" w:hAnsi="Calibri" w:cs="Calibri"/>
          <w:lang w:val="en-US"/>
        </w:rPr>
      </w:pPr>
      <w:r w:rsidRPr="001E3569">
        <w:rPr>
          <w:rFonts w:ascii="Calibri" w:hAnsi="Calibri" w:cs="Calibri"/>
          <w:lang w:val="en-US"/>
        </w:rPr>
        <w:lastRenderedPageBreak/>
        <w:t xml:space="preserve">2 variables x and y are correlated, but their correlation is explained by z. Conditioned on z, their </w:t>
      </w:r>
      <w:proofErr w:type="spellStart"/>
      <w:r w:rsidRPr="001E3569">
        <w:rPr>
          <w:rFonts w:ascii="Calibri" w:hAnsi="Calibri" w:cs="Calibri"/>
          <w:lang w:val="en-US"/>
        </w:rPr>
        <w:t>cor</w:t>
      </w:r>
      <w:proofErr w:type="spellEnd"/>
      <w:r w:rsidRPr="001E3569">
        <w:rPr>
          <w:rFonts w:ascii="Calibri" w:hAnsi="Calibri" w:cs="Calibri"/>
          <w:lang w:val="en-US"/>
        </w:rPr>
        <w:t xml:space="preserve"> = 0.</w:t>
      </w:r>
    </w:p>
    <w:p w14:paraId="4359C146" w14:textId="38E91B23" w:rsidR="001E3569" w:rsidRPr="001E3569" w:rsidRDefault="001E3569" w:rsidP="001E3569">
      <w:pPr>
        <w:pStyle w:val="Listenabsatz"/>
        <w:numPr>
          <w:ilvl w:val="2"/>
          <w:numId w:val="7"/>
        </w:numPr>
        <w:rPr>
          <w:rFonts w:ascii="Calibri" w:hAnsi="Calibri" w:cs="Calibri"/>
          <w:lang w:val="en-US"/>
        </w:rPr>
      </w:pPr>
      <w:r w:rsidRPr="001E3569">
        <w:rPr>
          <w:rFonts w:ascii="Calibri" w:hAnsi="Calibri" w:cs="Calibri"/>
          <w:lang w:val="en-US"/>
        </w:rPr>
        <w:sym w:font="Wingdings" w:char="F0E0"/>
      </w:r>
      <w:r>
        <w:rPr>
          <w:rFonts w:ascii="Calibri" w:hAnsi="Calibri" w:cs="Calibri"/>
          <w:lang w:val="en-US"/>
        </w:rPr>
        <w:t xml:space="preserve"> no Causal Relationship: Correlation never proves causation. Conditioning can ru</w:t>
      </w:r>
      <w:r w:rsidR="00E405A7">
        <w:rPr>
          <w:rFonts w:ascii="Calibri" w:hAnsi="Calibri" w:cs="Calibri"/>
          <w:lang w:val="en-US"/>
        </w:rPr>
        <w:t>l</w:t>
      </w:r>
      <w:r>
        <w:rPr>
          <w:rFonts w:ascii="Calibri" w:hAnsi="Calibri" w:cs="Calibri"/>
          <w:lang w:val="en-US"/>
        </w:rPr>
        <w:t>e out causation.</w:t>
      </w:r>
      <w:r w:rsidR="00E405A7">
        <w:rPr>
          <w:rFonts w:ascii="Calibri" w:hAnsi="Calibri" w:cs="Calibri"/>
          <w:lang w:val="en-US"/>
        </w:rPr>
        <w:t xml:space="preserve"> (as in this case)</w:t>
      </w:r>
    </w:p>
    <w:p w14:paraId="28093010" w14:textId="77777777" w:rsidR="0089276D" w:rsidRPr="0089276D" w:rsidRDefault="0089276D" w:rsidP="0089276D">
      <w:pPr>
        <w:pStyle w:val="Listenabsatz"/>
        <w:ind w:left="2160"/>
        <w:rPr>
          <w:rFonts w:ascii="Consolas" w:hAnsi="Consolas" w:cs="Consolas"/>
          <w:color w:val="333333"/>
          <w:spacing w:val="3"/>
          <w:highlight w:val="cyan"/>
          <w:lang w:val="en-US"/>
        </w:rPr>
      </w:pPr>
    </w:p>
    <w:p w14:paraId="4FF4997D" w14:textId="0F338D59" w:rsidR="00CA1D01" w:rsidRPr="0089276D" w:rsidRDefault="00CA1D01" w:rsidP="0089276D">
      <w:pPr>
        <w:pStyle w:val="Listenabsatz"/>
        <w:numPr>
          <w:ilvl w:val="0"/>
          <w:numId w:val="7"/>
        </w:numPr>
        <w:rPr>
          <w:rFonts w:ascii="Calibri" w:hAnsi="Calibri" w:cs="Calibri"/>
          <w:b/>
          <w:bCs/>
          <w:lang w:val="en-US"/>
        </w:rPr>
      </w:pPr>
      <w:r w:rsidRPr="0089276D">
        <w:rPr>
          <w:rFonts w:ascii="Calibri" w:hAnsi="Calibri" w:cs="Calibri"/>
          <w:b/>
          <w:bCs/>
          <w:lang w:val="en-US"/>
        </w:rPr>
        <w:t>Indirect Cause:</w:t>
      </w:r>
    </w:p>
    <w:p w14:paraId="479E7953" w14:textId="77777777" w:rsidR="002F669D" w:rsidRPr="002F669D"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r w:rsidRPr="002F669D">
        <w:rPr>
          <w:rStyle w:val="co"/>
          <w:rFonts w:ascii="Consolas" w:hAnsi="Consolas" w:cs="Consolas"/>
          <w:i/>
          <w:iCs/>
          <w:color w:val="60A0B0"/>
          <w:spacing w:val="3"/>
          <w:bdr w:val="none" w:sz="0" w:space="0" w:color="auto" w:frame="1"/>
          <w:lang w:val="en-US"/>
        </w:rPr>
        <w:t># first step:  tossing a coin once</w:t>
      </w:r>
    </w:p>
    <w:p w14:paraId="25A1351A" w14:textId="77777777" w:rsidR="002F669D" w:rsidRPr="00C30EF8"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r w:rsidRPr="00C30EF8">
        <w:rPr>
          <w:rStyle w:val="co"/>
          <w:rFonts w:ascii="Consolas" w:hAnsi="Consolas" w:cs="Consolas"/>
          <w:i/>
          <w:iCs/>
          <w:color w:val="60A0B0"/>
          <w:spacing w:val="3"/>
          <w:bdr w:val="none" w:sz="0" w:space="0" w:color="auto" w:frame="1"/>
          <w:lang w:val="en-US"/>
        </w:rPr>
        <w:t># record x=1 if head, x=0 if tail.</w:t>
      </w:r>
    </w:p>
    <w:p w14:paraId="347EF904" w14:textId="77777777" w:rsidR="002F669D"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x &lt;-</w:t>
      </w:r>
      <w:r>
        <w:rPr>
          <w:rStyle w:val="st"/>
          <w:rFonts w:ascii="Consolas" w:hAnsi="Consolas" w:cs="Consolas"/>
          <w:color w:val="4070A0"/>
          <w:spacing w:val="3"/>
          <w:bdr w:val="none" w:sz="0" w:space="0" w:color="auto" w:frame="1"/>
        </w:rPr>
        <w:t xml:space="preserve"> </w:t>
      </w:r>
      <w:proofErr w:type="spellStart"/>
      <w:proofErr w:type="gramStart"/>
      <w:r>
        <w:rPr>
          <w:rStyle w:val="kw"/>
          <w:rFonts w:ascii="Consolas" w:hAnsi="Consolas" w:cs="Consolas"/>
          <w:b/>
          <w:bCs/>
          <w:color w:val="007020"/>
          <w:spacing w:val="3"/>
          <w:bdr w:val="none" w:sz="0" w:space="0" w:color="auto" w:frame="1"/>
        </w:rPr>
        <w:t>rbinom</w:t>
      </w:r>
      <w:proofErr w:type="spellEnd"/>
      <w:r>
        <w:rPr>
          <w:rStyle w:val="HTMLCode"/>
          <w:rFonts w:ascii="Consolas" w:hAnsi="Consolas" w:cs="Consolas"/>
          <w:color w:val="333333"/>
          <w:spacing w:val="3"/>
          <w:bdr w:val="none" w:sz="0" w:space="0" w:color="auto" w:frame="1"/>
        </w:rPr>
        <w:t>(</w:t>
      </w:r>
      <w:proofErr w:type="gramEnd"/>
      <w:r>
        <w:rPr>
          <w:rStyle w:val="HTMLCode"/>
          <w:rFonts w:ascii="Consolas" w:hAnsi="Consolas" w:cs="Consolas"/>
          <w:color w:val="333333"/>
          <w:spacing w:val="3"/>
          <w:bdr w:val="none" w:sz="0" w:space="0" w:color="auto" w:frame="1"/>
        </w:rPr>
        <w:t xml:space="preserve">n, </w:t>
      </w:r>
      <w:proofErr w:type="spellStart"/>
      <w:r>
        <w:rPr>
          <w:rStyle w:val="dt"/>
          <w:rFonts w:ascii="Consolas" w:hAnsi="Consolas" w:cs="Consolas"/>
          <w:color w:val="902000"/>
          <w:spacing w:val="3"/>
          <w:bdr w:val="none" w:sz="0" w:space="0" w:color="auto" w:frame="1"/>
        </w:rPr>
        <w:t>size</w:t>
      </w:r>
      <w:proofErr w:type="spellEnd"/>
      <w:r>
        <w:rPr>
          <w:rStyle w:val="dt"/>
          <w:rFonts w:ascii="Consolas" w:hAnsi="Consolas" w:cs="Consolas"/>
          <w:color w:val="902000"/>
          <w:spacing w:val="3"/>
          <w:bdr w:val="none" w:sz="0" w:space="0" w:color="auto" w:frame="1"/>
        </w:rPr>
        <w:t>=</w:t>
      </w:r>
      <w:r>
        <w:rPr>
          <w:rStyle w:val="dv"/>
          <w:rFonts w:ascii="Consolas" w:hAnsi="Consolas" w:cs="Consolas"/>
          <w:color w:val="40A070"/>
          <w:spacing w:val="3"/>
          <w:bdr w:val="none" w:sz="0" w:space="0" w:color="auto" w:frame="1"/>
        </w:rPr>
        <w:t>1</w:t>
      </w:r>
      <w:r>
        <w:rPr>
          <w:rStyle w:val="HTMLCode"/>
          <w:rFonts w:ascii="Consolas" w:hAnsi="Consolas" w:cs="Consolas"/>
          <w:color w:val="333333"/>
          <w:spacing w:val="3"/>
          <w:bdr w:val="none" w:sz="0" w:space="0" w:color="auto" w:frame="1"/>
        </w:rPr>
        <w:t xml:space="preserve">, </w:t>
      </w:r>
      <w:r>
        <w:rPr>
          <w:rStyle w:val="dt"/>
          <w:rFonts w:ascii="Consolas" w:hAnsi="Consolas" w:cs="Consolas"/>
          <w:color w:val="902000"/>
          <w:spacing w:val="3"/>
          <w:bdr w:val="none" w:sz="0" w:space="0" w:color="auto" w:frame="1"/>
        </w:rPr>
        <w:t>prob=</w:t>
      </w:r>
      <w:r>
        <w:rPr>
          <w:rStyle w:val="fl"/>
          <w:rFonts w:ascii="Consolas" w:hAnsi="Consolas" w:cs="Consolas"/>
          <w:color w:val="40A070"/>
          <w:spacing w:val="3"/>
          <w:bdr w:val="none" w:sz="0" w:space="0" w:color="auto" w:frame="1"/>
        </w:rPr>
        <w:t>0.5</w:t>
      </w:r>
      <w:r>
        <w:rPr>
          <w:rStyle w:val="HTMLCode"/>
          <w:rFonts w:ascii="Consolas" w:hAnsi="Consolas" w:cs="Consolas"/>
          <w:color w:val="333333"/>
          <w:spacing w:val="3"/>
          <w:bdr w:val="none" w:sz="0" w:space="0" w:color="auto" w:frame="1"/>
        </w:rPr>
        <w:t>)</w:t>
      </w:r>
    </w:p>
    <w:p w14:paraId="0623EEBD" w14:textId="77777777" w:rsidR="002F669D"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rPr>
      </w:pPr>
    </w:p>
    <w:p w14:paraId="2B8A8BCC" w14:textId="77777777" w:rsidR="002F669D"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second</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step</w:t>
      </w:r>
      <w:proofErr w:type="spellEnd"/>
    </w:p>
    <w:p w14:paraId="7D21E15B" w14:textId="77777777" w:rsidR="002F669D" w:rsidRPr="00C30EF8"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r w:rsidRPr="00C30EF8">
        <w:rPr>
          <w:rStyle w:val="co"/>
          <w:rFonts w:ascii="Consolas" w:hAnsi="Consolas" w:cs="Consolas"/>
          <w:i/>
          <w:iCs/>
          <w:color w:val="60A0B0"/>
          <w:spacing w:val="3"/>
          <w:bdr w:val="none" w:sz="0" w:space="0" w:color="auto" w:frame="1"/>
          <w:lang w:val="en-US"/>
        </w:rPr>
        <w:t># if x=0, toss the coin once, if x=1, toss the coins twice</w:t>
      </w:r>
    </w:p>
    <w:p w14:paraId="17CF4E81" w14:textId="77777777" w:rsidR="002F669D" w:rsidRPr="00C30EF8"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r w:rsidRPr="00C30EF8">
        <w:rPr>
          <w:rStyle w:val="co"/>
          <w:rFonts w:ascii="Consolas" w:hAnsi="Consolas" w:cs="Consolas"/>
          <w:i/>
          <w:iCs/>
          <w:color w:val="60A0B0"/>
          <w:spacing w:val="3"/>
          <w:bdr w:val="none" w:sz="0" w:space="0" w:color="auto" w:frame="1"/>
          <w:lang w:val="en-US"/>
        </w:rPr>
        <w:t xml:space="preserve"># record z the number of heads of this second step. </w:t>
      </w:r>
    </w:p>
    <w:p w14:paraId="07037AD1" w14:textId="77777777" w:rsidR="002F669D"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z &lt;-</w:t>
      </w:r>
      <w:r>
        <w:rPr>
          <w:rStyle w:val="st"/>
          <w:rFonts w:ascii="Consolas" w:hAnsi="Consolas" w:cs="Consolas"/>
          <w:color w:val="4070A0"/>
          <w:spacing w:val="3"/>
          <w:bdr w:val="none" w:sz="0" w:space="0" w:color="auto" w:frame="1"/>
        </w:rPr>
        <w:t xml:space="preserve"> </w:t>
      </w:r>
      <w:proofErr w:type="spellStart"/>
      <w:proofErr w:type="gramStart"/>
      <w:r>
        <w:rPr>
          <w:rStyle w:val="kw"/>
          <w:rFonts w:ascii="Consolas" w:hAnsi="Consolas" w:cs="Consolas"/>
          <w:b/>
          <w:bCs/>
          <w:color w:val="007020"/>
          <w:spacing w:val="3"/>
          <w:bdr w:val="none" w:sz="0" w:space="0" w:color="auto" w:frame="1"/>
        </w:rPr>
        <w:t>rbinom</w:t>
      </w:r>
      <w:proofErr w:type="spellEnd"/>
      <w:r>
        <w:rPr>
          <w:rStyle w:val="HTMLCode"/>
          <w:rFonts w:ascii="Consolas" w:hAnsi="Consolas" w:cs="Consolas"/>
          <w:color w:val="333333"/>
          <w:spacing w:val="3"/>
          <w:bdr w:val="none" w:sz="0" w:space="0" w:color="auto" w:frame="1"/>
        </w:rPr>
        <w:t>(</w:t>
      </w:r>
      <w:proofErr w:type="gramEnd"/>
      <w:r>
        <w:rPr>
          <w:rStyle w:val="HTMLCode"/>
          <w:rFonts w:ascii="Consolas" w:hAnsi="Consolas" w:cs="Consolas"/>
          <w:color w:val="333333"/>
          <w:spacing w:val="3"/>
          <w:bdr w:val="none" w:sz="0" w:space="0" w:color="auto" w:frame="1"/>
        </w:rPr>
        <w:t xml:space="preserve">n, </w:t>
      </w:r>
      <w:proofErr w:type="spellStart"/>
      <w:r>
        <w:rPr>
          <w:rStyle w:val="dt"/>
          <w:rFonts w:ascii="Consolas" w:hAnsi="Consolas" w:cs="Consolas"/>
          <w:color w:val="902000"/>
          <w:spacing w:val="3"/>
          <w:bdr w:val="none" w:sz="0" w:space="0" w:color="auto" w:frame="1"/>
        </w:rPr>
        <w:t>size</w:t>
      </w:r>
      <w:proofErr w:type="spellEnd"/>
      <w:r>
        <w:rPr>
          <w:rStyle w:val="dt"/>
          <w:rFonts w:ascii="Consolas" w:hAnsi="Consolas" w:cs="Consolas"/>
          <w:color w:val="902000"/>
          <w:spacing w:val="3"/>
          <w:bdr w:val="none" w:sz="0" w:space="0" w:color="auto" w:frame="1"/>
        </w:rPr>
        <w:t>=</w:t>
      </w:r>
      <w:r>
        <w:rPr>
          <w:rStyle w:val="HTMLCode"/>
          <w:rFonts w:ascii="Consolas" w:hAnsi="Consolas" w:cs="Consolas"/>
          <w:color w:val="333333"/>
          <w:spacing w:val="3"/>
          <w:bdr w:val="none" w:sz="0" w:space="0" w:color="auto" w:frame="1"/>
        </w:rPr>
        <w:t>x</w:t>
      </w:r>
      <w:r>
        <w:rPr>
          <w:rStyle w:val="op"/>
          <w:rFonts w:ascii="Consolas" w:hAnsi="Consolas" w:cs="Consolas"/>
          <w:color w:val="666666"/>
          <w:spacing w:val="3"/>
          <w:bdr w:val="none" w:sz="0" w:space="0" w:color="auto" w:frame="1"/>
        </w:rPr>
        <w:t>+</w:t>
      </w:r>
      <w:r>
        <w:rPr>
          <w:rStyle w:val="dv"/>
          <w:rFonts w:ascii="Consolas" w:hAnsi="Consolas" w:cs="Consolas"/>
          <w:color w:val="40A070"/>
          <w:spacing w:val="3"/>
          <w:bdr w:val="none" w:sz="0" w:space="0" w:color="auto" w:frame="1"/>
        </w:rPr>
        <w:t>1</w:t>
      </w:r>
      <w:r>
        <w:rPr>
          <w:rStyle w:val="HTMLCode"/>
          <w:rFonts w:ascii="Consolas" w:hAnsi="Consolas" w:cs="Consolas"/>
          <w:color w:val="333333"/>
          <w:spacing w:val="3"/>
          <w:bdr w:val="none" w:sz="0" w:space="0" w:color="auto" w:frame="1"/>
        </w:rPr>
        <w:t xml:space="preserve">, </w:t>
      </w:r>
      <w:r>
        <w:rPr>
          <w:rStyle w:val="dt"/>
          <w:rFonts w:ascii="Consolas" w:hAnsi="Consolas" w:cs="Consolas"/>
          <w:color w:val="902000"/>
          <w:spacing w:val="3"/>
          <w:bdr w:val="none" w:sz="0" w:space="0" w:color="auto" w:frame="1"/>
        </w:rPr>
        <w:t>prob=</w:t>
      </w:r>
      <w:r>
        <w:rPr>
          <w:rStyle w:val="fl"/>
          <w:rFonts w:ascii="Consolas" w:hAnsi="Consolas" w:cs="Consolas"/>
          <w:color w:val="40A070"/>
          <w:spacing w:val="3"/>
          <w:bdr w:val="none" w:sz="0" w:space="0" w:color="auto" w:frame="1"/>
        </w:rPr>
        <w:t>0.5</w:t>
      </w:r>
      <w:r>
        <w:rPr>
          <w:rStyle w:val="HTMLCode"/>
          <w:rFonts w:ascii="Consolas" w:hAnsi="Consolas" w:cs="Consolas"/>
          <w:color w:val="333333"/>
          <w:spacing w:val="3"/>
          <w:bdr w:val="none" w:sz="0" w:space="0" w:color="auto" w:frame="1"/>
        </w:rPr>
        <w:t xml:space="preserve">) </w:t>
      </w:r>
    </w:p>
    <w:p w14:paraId="2B8B5023" w14:textId="77777777" w:rsidR="002F669D"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rPr>
      </w:pPr>
    </w:p>
    <w:p w14:paraId="1A8E08A3" w14:textId="77777777" w:rsidR="002F669D"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ml:space="preserve">## y: </w:t>
      </w:r>
      <w:proofErr w:type="spellStart"/>
      <w:r>
        <w:rPr>
          <w:rStyle w:val="co"/>
          <w:rFonts w:ascii="Consolas" w:hAnsi="Consolas" w:cs="Consolas"/>
          <w:i/>
          <w:iCs/>
          <w:color w:val="60A0B0"/>
          <w:spacing w:val="3"/>
          <w:bdr w:val="none" w:sz="0" w:space="0" w:color="auto" w:frame="1"/>
        </w:rPr>
        <w:t>Gaussian</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with</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mean</w:t>
      </w:r>
      <w:proofErr w:type="spellEnd"/>
      <w:r>
        <w:rPr>
          <w:rStyle w:val="co"/>
          <w:rFonts w:ascii="Consolas" w:hAnsi="Consolas" w:cs="Consolas"/>
          <w:i/>
          <w:iCs/>
          <w:color w:val="60A0B0"/>
          <w:spacing w:val="3"/>
          <w:bdr w:val="none" w:sz="0" w:space="0" w:color="auto" w:frame="1"/>
        </w:rPr>
        <w:t>=z</w:t>
      </w:r>
    </w:p>
    <w:p w14:paraId="55EE1859" w14:textId="77777777" w:rsidR="002F669D" w:rsidRPr="00C30EF8"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r w:rsidRPr="00C30EF8">
        <w:rPr>
          <w:rStyle w:val="HTMLCode"/>
          <w:rFonts w:ascii="Consolas" w:hAnsi="Consolas" w:cs="Consolas"/>
          <w:color w:val="333333"/>
          <w:spacing w:val="3"/>
          <w:bdr w:val="none" w:sz="0" w:space="0" w:color="auto" w:frame="1"/>
          <w:lang w:val="en-US"/>
        </w:rPr>
        <w:t>y &lt;-</w:t>
      </w:r>
      <w:r w:rsidRPr="00C30EF8">
        <w:rPr>
          <w:rStyle w:val="st"/>
          <w:rFonts w:ascii="Consolas" w:hAnsi="Consolas" w:cs="Consolas"/>
          <w:color w:val="4070A0"/>
          <w:spacing w:val="3"/>
          <w:bdr w:val="none" w:sz="0" w:space="0" w:color="auto" w:frame="1"/>
          <w:lang w:val="en-US"/>
        </w:rPr>
        <w:t xml:space="preserve"> </w:t>
      </w:r>
      <w:proofErr w:type="spellStart"/>
      <w:proofErr w:type="gramStart"/>
      <w:r w:rsidRPr="00C30EF8">
        <w:rPr>
          <w:rStyle w:val="kw"/>
          <w:rFonts w:ascii="Consolas" w:hAnsi="Consolas" w:cs="Consolas"/>
          <w:b/>
          <w:bCs/>
          <w:color w:val="007020"/>
          <w:spacing w:val="3"/>
          <w:bdr w:val="none" w:sz="0" w:space="0" w:color="auto" w:frame="1"/>
          <w:lang w:val="en-US"/>
        </w:rPr>
        <w:t>rnorm</w:t>
      </w:r>
      <w:proofErr w:type="spellEnd"/>
      <w:r w:rsidRPr="00C30EF8">
        <w:rPr>
          <w:rStyle w:val="HTMLCode"/>
          <w:rFonts w:ascii="Consolas" w:hAnsi="Consolas" w:cs="Consolas"/>
          <w:color w:val="333333"/>
          <w:spacing w:val="3"/>
          <w:bdr w:val="none" w:sz="0" w:space="0" w:color="auto" w:frame="1"/>
          <w:lang w:val="en-US"/>
        </w:rPr>
        <w:t>(</w:t>
      </w:r>
      <w:proofErr w:type="gramEnd"/>
      <w:r w:rsidRPr="00C30EF8">
        <w:rPr>
          <w:rStyle w:val="HTMLCode"/>
          <w:rFonts w:ascii="Consolas" w:hAnsi="Consolas" w:cs="Consolas"/>
          <w:color w:val="333333"/>
          <w:spacing w:val="3"/>
          <w:bdr w:val="none" w:sz="0" w:space="0" w:color="auto" w:frame="1"/>
          <w:lang w:val="en-US"/>
        </w:rPr>
        <w:t xml:space="preserve">n, </w:t>
      </w:r>
      <w:r w:rsidRPr="00C30EF8">
        <w:rPr>
          <w:rStyle w:val="dt"/>
          <w:rFonts w:ascii="Consolas" w:hAnsi="Consolas" w:cs="Consolas"/>
          <w:color w:val="902000"/>
          <w:spacing w:val="3"/>
          <w:bdr w:val="none" w:sz="0" w:space="0" w:color="auto" w:frame="1"/>
          <w:lang w:val="en-US"/>
        </w:rPr>
        <w:t>mean=</w:t>
      </w:r>
      <w:r w:rsidRPr="00C30EF8">
        <w:rPr>
          <w:rStyle w:val="HTMLCode"/>
          <w:rFonts w:ascii="Consolas" w:hAnsi="Consolas" w:cs="Consolas"/>
          <w:color w:val="333333"/>
          <w:spacing w:val="3"/>
          <w:bdr w:val="none" w:sz="0" w:space="0" w:color="auto" w:frame="1"/>
          <w:lang w:val="en-US"/>
        </w:rPr>
        <w:t xml:space="preserve">z, </w:t>
      </w:r>
      <w:proofErr w:type="spellStart"/>
      <w:r w:rsidRPr="00C30EF8">
        <w:rPr>
          <w:rStyle w:val="dt"/>
          <w:rFonts w:ascii="Consolas" w:hAnsi="Consolas" w:cs="Consolas"/>
          <w:color w:val="902000"/>
          <w:spacing w:val="3"/>
          <w:bdr w:val="none" w:sz="0" w:space="0" w:color="auto" w:frame="1"/>
          <w:lang w:val="en-US"/>
        </w:rPr>
        <w:t>sd</w:t>
      </w:r>
      <w:proofErr w:type="spellEnd"/>
      <w:r w:rsidRPr="00C30EF8">
        <w:rPr>
          <w:rStyle w:val="dt"/>
          <w:rFonts w:ascii="Consolas" w:hAnsi="Consolas" w:cs="Consolas"/>
          <w:color w:val="902000"/>
          <w:spacing w:val="3"/>
          <w:bdr w:val="none" w:sz="0" w:space="0" w:color="auto" w:frame="1"/>
          <w:lang w:val="en-US"/>
        </w:rPr>
        <w:t>=</w:t>
      </w:r>
      <w:r w:rsidRPr="00C30EF8">
        <w:rPr>
          <w:rStyle w:val="fl"/>
          <w:rFonts w:ascii="Consolas" w:hAnsi="Consolas" w:cs="Consolas"/>
          <w:color w:val="40A070"/>
          <w:spacing w:val="3"/>
          <w:bdr w:val="none" w:sz="0" w:space="0" w:color="auto" w:frame="1"/>
          <w:lang w:val="en-US"/>
        </w:rPr>
        <w:t>0.5</w:t>
      </w:r>
      <w:r w:rsidRPr="00C30EF8">
        <w:rPr>
          <w:rStyle w:val="HTMLCode"/>
          <w:rFonts w:ascii="Consolas" w:hAnsi="Consolas" w:cs="Consolas"/>
          <w:color w:val="333333"/>
          <w:spacing w:val="3"/>
          <w:bdr w:val="none" w:sz="0" w:space="0" w:color="auto" w:frame="1"/>
          <w:lang w:val="en-US"/>
        </w:rPr>
        <w:t>)</w:t>
      </w:r>
    </w:p>
    <w:p w14:paraId="2A2904F2" w14:textId="77777777" w:rsidR="002F669D" w:rsidRPr="00C30EF8"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p>
    <w:p w14:paraId="02AF8000" w14:textId="77777777" w:rsidR="002F669D"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rPr>
      </w:pPr>
      <w:proofErr w:type="spellStart"/>
      <w:r>
        <w:rPr>
          <w:rStyle w:val="HTMLCode"/>
          <w:rFonts w:ascii="Consolas" w:hAnsi="Consolas" w:cs="Consolas"/>
          <w:color w:val="333333"/>
          <w:spacing w:val="3"/>
          <w:bdr w:val="none" w:sz="0" w:space="0" w:color="auto" w:frame="1"/>
        </w:rPr>
        <w:t>dt</w:t>
      </w:r>
      <w:proofErr w:type="spellEnd"/>
      <w:r>
        <w:rPr>
          <w:rStyle w:val="HTMLCode"/>
          <w:rFonts w:ascii="Consolas" w:hAnsi="Consolas" w:cs="Consolas"/>
          <w:color w:val="333333"/>
          <w:spacing w:val="3"/>
          <w:bdr w:val="none" w:sz="0" w:space="0" w:color="auto" w:frame="1"/>
        </w:rPr>
        <w:t xml:space="preserve"> &lt;-</w:t>
      </w:r>
      <w:r>
        <w:rPr>
          <w:rStyle w:val="st"/>
          <w:rFonts w:ascii="Consolas" w:hAnsi="Consolas" w:cs="Consolas"/>
          <w:color w:val="4070A0"/>
          <w:spacing w:val="3"/>
          <w:bdr w:val="none" w:sz="0" w:space="0" w:color="auto" w:frame="1"/>
        </w:rPr>
        <w:t xml:space="preserve"> </w:t>
      </w:r>
      <w:proofErr w:type="spellStart"/>
      <w:proofErr w:type="gramStart"/>
      <w:r>
        <w:rPr>
          <w:rStyle w:val="kw"/>
          <w:rFonts w:ascii="Consolas" w:hAnsi="Consolas" w:cs="Consolas"/>
          <w:b/>
          <w:bCs/>
          <w:color w:val="007020"/>
          <w:spacing w:val="3"/>
          <w:bdr w:val="none" w:sz="0" w:space="0" w:color="auto" w:frame="1"/>
        </w:rPr>
        <w:t>data.table</w:t>
      </w:r>
      <w:proofErr w:type="spellEnd"/>
      <w:proofErr w:type="gramEnd"/>
      <w:r>
        <w:rPr>
          <w:rStyle w:val="HTMLCode"/>
          <w:rFonts w:ascii="Consolas" w:hAnsi="Consolas" w:cs="Consolas"/>
          <w:color w:val="333333"/>
          <w:spacing w:val="3"/>
          <w:bdr w:val="none" w:sz="0" w:space="0" w:color="auto" w:frame="1"/>
        </w:rPr>
        <w:t>(</w:t>
      </w:r>
    </w:p>
    <w:p w14:paraId="21CE2970" w14:textId="77777777" w:rsidR="002F669D" w:rsidRPr="00C30EF8"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r w:rsidRPr="00C30EF8">
        <w:rPr>
          <w:rStyle w:val="HTMLCode"/>
          <w:rFonts w:ascii="Consolas" w:hAnsi="Consolas" w:cs="Consolas"/>
          <w:color w:val="333333"/>
          <w:spacing w:val="3"/>
          <w:bdr w:val="none" w:sz="0" w:space="0" w:color="auto" w:frame="1"/>
          <w:lang w:val="en-US"/>
        </w:rPr>
        <w:t xml:space="preserve">  </w:t>
      </w:r>
      <w:r w:rsidRPr="00C30EF8">
        <w:rPr>
          <w:rStyle w:val="dt"/>
          <w:rFonts w:ascii="Consolas" w:hAnsi="Consolas" w:cs="Consolas"/>
          <w:color w:val="902000"/>
          <w:spacing w:val="3"/>
          <w:bdr w:val="none" w:sz="0" w:space="0" w:color="auto" w:frame="1"/>
          <w:lang w:val="en-US"/>
        </w:rPr>
        <w:t>x =</w:t>
      </w:r>
      <w:r w:rsidRPr="00C30EF8">
        <w:rPr>
          <w:rStyle w:val="HTMLCode"/>
          <w:rFonts w:ascii="Consolas" w:hAnsi="Consolas" w:cs="Consolas"/>
          <w:color w:val="333333"/>
          <w:spacing w:val="3"/>
          <w:bdr w:val="none" w:sz="0" w:space="0" w:color="auto" w:frame="1"/>
          <w:lang w:val="en-US"/>
        </w:rPr>
        <w:t xml:space="preserve"> </w:t>
      </w:r>
      <w:r w:rsidRPr="00C30EF8">
        <w:rPr>
          <w:rStyle w:val="kw"/>
          <w:rFonts w:ascii="Consolas" w:hAnsi="Consolas" w:cs="Consolas"/>
          <w:b/>
          <w:bCs/>
          <w:color w:val="007020"/>
          <w:spacing w:val="3"/>
          <w:bdr w:val="none" w:sz="0" w:space="0" w:color="auto" w:frame="1"/>
          <w:lang w:val="en-US"/>
        </w:rPr>
        <w:t>factor</w:t>
      </w:r>
      <w:r w:rsidRPr="00C30EF8">
        <w:rPr>
          <w:rStyle w:val="HTMLCode"/>
          <w:rFonts w:ascii="Consolas" w:hAnsi="Consolas" w:cs="Consolas"/>
          <w:color w:val="333333"/>
          <w:spacing w:val="3"/>
          <w:bdr w:val="none" w:sz="0" w:space="0" w:color="auto" w:frame="1"/>
          <w:lang w:val="en-US"/>
        </w:rPr>
        <w:t>(</w:t>
      </w:r>
      <w:r w:rsidRPr="00C30EF8">
        <w:rPr>
          <w:rStyle w:val="kw"/>
          <w:rFonts w:ascii="Consolas" w:hAnsi="Consolas" w:cs="Consolas"/>
          <w:b/>
          <w:bCs/>
          <w:color w:val="007020"/>
          <w:spacing w:val="3"/>
          <w:bdr w:val="none" w:sz="0" w:space="0" w:color="auto" w:frame="1"/>
          <w:lang w:val="en-US"/>
        </w:rPr>
        <w:t>paste0</w:t>
      </w:r>
      <w:r w:rsidRPr="00C30EF8">
        <w:rPr>
          <w:rStyle w:val="HTMLCode"/>
          <w:rFonts w:ascii="Consolas" w:hAnsi="Consolas" w:cs="Consolas"/>
          <w:color w:val="333333"/>
          <w:spacing w:val="3"/>
          <w:bdr w:val="none" w:sz="0" w:space="0" w:color="auto" w:frame="1"/>
          <w:lang w:val="en-US"/>
        </w:rPr>
        <w:t>(</w:t>
      </w:r>
      <w:r w:rsidRPr="00C30EF8">
        <w:rPr>
          <w:rStyle w:val="st"/>
          <w:rFonts w:ascii="Consolas" w:hAnsi="Consolas" w:cs="Consolas"/>
          <w:color w:val="4070A0"/>
          <w:spacing w:val="3"/>
          <w:bdr w:val="none" w:sz="0" w:space="0" w:color="auto" w:frame="1"/>
          <w:lang w:val="en-US"/>
        </w:rPr>
        <w:t>"x=</w:t>
      </w:r>
      <w:proofErr w:type="gramStart"/>
      <w:r w:rsidRPr="00C30EF8">
        <w:rPr>
          <w:rStyle w:val="st"/>
          <w:rFonts w:ascii="Consolas" w:hAnsi="Consolas" w:cs="Consolas"/>
          <w:color w:val="4070A0"/>
          <w:spacing w:val="3"/>
          <w:bdr w:val="none" w:sz="0" w:space="0" w:color="auto" w:frame="1"/>
          <w:lang w:val="en-US"/>
        </w:rPr>
        <w:t>"</w:t>
      </w:r>
      <w:r w:rsidRPr="00C30EF8">
        <w:rPr>
          <w:rStyle w:val="HTMLCode"/>
          <w:rFonts w:ascii="Consolas" w:hAnsi="Consolas" w:cs="Consolas"/>
          <w:color w:val="333333"/>
          <w:spacing w:val="3"/>
          <w:bdr w:val="none" w:sz="0" w:space="0" w:color="auto" w:frame="1"/>
          <w:lang w:val="en-US"/>
        </w:rPr>
        <w:t>,x</w:t>
      </w:r>
      <w:proofErr w:type="gramEnd"/>
      <w:r w:rsidRPr="00C30EF8">
        <w:rPr>
          <w:rStyle w:val="HTMLCode"/>
          <w:rFonts w:ascii="Consolas" w:hAnsi="Consolas" w:cs="Consolas"/>
          <w:color w:val="333333"/>
          <w:spacing w:val="3"/>
          <w:bdr w:val="none" w:sz="0" w:space="0" w:color="auto" w:frame="1"/>
          <w:lang w:val="en-US"/>
        </w:rPr>
        <w:t>)),</w:t>
      </w:r>
    </w:p>
    <w:p w14:paraId="7D187252" w14:textId="77777777" w:rsidR="002F669D"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sidRPr="00C30EF8">
        <w:rPr>
          <w:rStyle w:val="HTMLCode"/>
          <w:rFonts w:ascii="Consolas" w:hAnsi="Consolas" w:cs="Consolas"/>
          <w:color w:val="333333"/>
          <w:spacing w:val="3"/>
          <w:bdr w:val="none" w:sz="0" w:space="0" w:color="auto" w:frame="1"/>
          <w:lang w:val="en-US"/>
        </w:rPr>
        <w:t xml:space="preserve">  </w:t>
      </w:r>
      <w:r>
        <w:rPr>
          <w:rStyle w:val="HTMLCode"/>
          <w:rFonts w:ascii="Consolas" w:hAnsi="Consolas" w:cs="Consolas"/>
          <w:color w:val="333333"/>
          <w:spacing w:val="3"/>
          <w:bdr w:val="none" w:sz="0" w:space="0" w:color="auto" w:frame="1"/>
        </w:rPr>
        <w:t xml:space="preserve">y, </w:t>
      </w:r>
    </w:p>
    <w:p w14:paraId="2DE6B352" w14:textId="77777777" w:rsidR="002F669D" w:rsidRPr="00C30EF8" w:rsidRDefault="002F669D" w:rsidP="002F669D">
      <w:pPr>
        <w:pStyle w:val="HTMLVorformatiert"/>
        <w:numPr>
          <w:ilvl w:val="1"/>
          <w:numId w:val="7"/>
        </w:numPr>
        <w:shd w:val="clear" w:color="auto" w:fill="F7F7F7"/>
        <w:rPr>
          <w:rStyle w:val="HTMLCode"/>
          <w:rFonts w:ascii="Consolas" w:hAnsi="Consolas" w:cs="Consolas"/>
          <w:color w:val="333333"/>
          <w:spacing w:val="3"/>
          <w:bdr w:val="none" w:sz="0" w:space="0" w:color="auto" w:frame="1"/>
          <w:lang w:val="en-US"/>
        </w:rPr>
      </w:pPr>
      <w:r w:rsidRPr="00C30EF8">
        <w:rPr>
          <w:rStyle w:val="HTMLCode"/>
          <w:rFonts w:ascii="Consolas" w:hAnsi="Consolas" w:cs="Consolas"/>
          <w:color w:val="333333"/>
          <w:spacing w:val="3"/>
          <w:bdr w:val="none" w:sz="0" w:space="0" w:color="auto" w:frame="1"/>
          <w:lang w:val="en-US"/>
        </w:rPr>
        <w:t xml:space="preserve">  </w:t>
      </w:r>
      <w:r w:rsidRPr="00C30EF8">
        <w:rPr>
          <w:rStyle w:val="dt"/>
          <w:rFonts w:ascii="Consolas" w:hAnsi="Consolas" w:cs="Consolas"/>
          <w:color w:val="902000"/>
          <w:spacing w:val="3"/>
          <w:bdr w:val="none" w:sz="0" w:space="0" w:color="auto" w:frame="1"/>
          <w:lang w:val="en-US"/>
        </w:rPr>
        <w:t>z =</w:t>
      </w:r>
      <w:r w:rsidRPr="00C30EF8">
        <w:rPr>
          <w:rStyle w:val="HTMLCode"/>
          <w:rFonts w:ascii="Consolas" w:hAnsi="Consolas" w:cs="Consolas"/>
          <w:color w:val="333333"/>
          <w:spacing w:val="3"/>
          <w:bdr w:val="none" w:sz="0" w:space="0" w:color="auto" w:frame="1"/>
          <w:lang w:val="en-US"/>
        </w:rPr>
        <w:t xml:space="preserve"> </w:t>
      </w:r>
      <w:r w:rsidRPr="00C30EF8">
        <w:rPr>
          <w:rStyle w:val="kw"/>
          <w:rFonts w:ascii="Consolas" w:hAnsi="Consolas" w:cs="Consolas"/>
          <w:b/>
          <w:bCs/>
          <w:color w:val="007020"/>
          <w:spacing w:val="3"/>
          <w:bdr w:val="none" w:sz="0" w:space="0" w:color="auto" w:frame="1"/>
          <w:lang w:val="en-US"/>
        </w:rPr>
        <w:t>factor</w:t>
      </w:r>
      <w:r w:rsidRPr="00C30EF8">
        <w:rPr>
          <w:rStyle w:val="HTMLCode"/>
          <w:rFonts w:ascii="Consolas" w:hAnsi="Consolas" w:cs="Consolas"/>
          <w:color w:val="333333"/>
          <w:spacing w:val="3"/>
          <w:bdr w:val="none" w:sz="0" w:space="0" w:color="auto" w:frame="1"/>
          <w:lang w:val="en-US"/>
        </w:rPr>
        <w:t>(</w:t>
      </w:r>
      <w:r w:rsidRPr="00C30EF8">
        <w:rPr>
          <w:rStyle w:val="kw"/>
          <w:rFonts w:ascii="Consolas" w:hAnsi="Consolas" w:cs="Consolas"/>
          <w:b/>
          <w:bCs/>
          <w:color w:val="007020"/>
          <w:spacing w:val="3"/>
          <w:bdr w:val="none" w:sz="0" w:space="0" w:color="auto" w:frame="1"/>
          <w:lang w:val="en-US"/>
        </w:rPr>
        <w:t>paste0</w:t>
      </w:r>
      <w:r w:rsidRPr="00C30EF8">
        <w:rPr>
          <w:rStyle w:val="HTMLCode"/>
          <w:rFonts w:ascii="Consolas" w:hAnsi="Consolas" w:cs="Consolas"/>
          <w:color w:val="333333"/>
          <w:spacing w:val="3"/>
          <w:bdr w:val="none" w:sz="0" w:space="0" w:color="auto" w:frame="1"/>
          <w:lang w:val="en-US"/>
        </w:rPr>
        <w:t>(</w:t>
      </w:r>
      <w:r w:rsidRPr="00C30EF8">
        <w:rPr>
          <w:rStyle w:val="st"/>
          <w:rFonts w:ascii="Consolas" w:hAnsi="Consolas" w:cs="Consolas"/>
          <w:color w:val="4070A0"/>
          <w:spacing w:val="3"/>
          <w:bdr w:val="none" w:sz="0" w:space="0" w:color="auto" w:frame="1"/>
          <w:lang w:val="en-US"/>
        </w:rPr>
        <w:t>"z=</w:t>
      </w:r>
      <w:proofErr w:type="gramStart"/>
      <w:r w:rsidRPr="00C30EF8">
        <w:rPr>
          <w:rStyle w:val="st"/>
          <w:rFonts w:ascii="Consolas" w:hAnsi="Consolas" w:cs="Consolas"/>
          <w:color w:val="4070A0"/>
          <w:spacing w:val="3"/>
          <w:bdr w:val="none" w:sz="0" w:space="0" w:color="auto" w:frame="1"/>
          <w:lang w:val="en-US"/>
        </w:rPr>
        <w:t>"</w:t>
      </w:r>
      <w:r w:rsidRPr="00C30EF8">
        <w:rPr>
          <w:rStyle w:val="HTMLCode"/>
          <w:rFonts w:ascii="Consolas" w:hAnsi="Consolas" w:cs="Consolas"/>
          <w:color w:val="333333"/>
          <w:spacing w:val="3"/>
          <w:bdr w:val="none" w:sz="0" w:space="0" w:color="auto" w:frame="1"/>
          <w:lang w:val="en-US"/>
        </w:rPr>
        <w:t>,z</w:t>
      </w:r>
      <w:proofErr w:type="gramEnd"/>
      <w:r w:rsidRPr="00C30EF8">
        <w:rPr>
          <w:rStyle w:val="HTMLCode"/>
          <w:rFonts w:ascii="Consolas" w:hAnsi="Consolas" w:cs="Consolas"/>
          <w:color w:val="333333"/>
          <w:spacing w:val="3"/>
          <w:bdr w:val="none" w:sz="0" w:space="0" w:color="auto" w:frame="1"/>
          <w:lang w:val="en-US"/>
        </w:rPr>
        <w:t>))</w:t>
      </w:r>
    </w:p>
    <w:p w14:paraId="067A0A43" w14:textId="77777777" w:rsidR="002F669D" w:rsidRDefault="002F669D" w:rsidP="002F669D">
      <w:pPr>
        <w:pStyle w:val="HTMLVorformatiert"/>
        <w:numPr>
          <w:ilvl w:val="1"/>
          <w:numId w:val="7"/>
        </w:numPr>
        <w:shd w:val="clear" w:color="auto" w:fill="F7F7F7"/>
        <w:rPr>
          <w:rFonts w:ascii="Consolas" w:hAnsi="Consolas" w:cs="Consolas"/>
          <w:color w:val="333333"/>
          <w:spacing w:val="3"/>
          <w:sz w:val="24"/>
          <w:szCs w:val="24"/>
        </w:rPr>
      </w:pPr>
      <w:r>
        <w:rPr>
          <w:rStyle w:val="HTMLCode"/>
          <w:rFonts w:ascii="Consolas" w:hAnsi="Consolas" w:cs="Consolas"/>
          <w:color w:val="333333"/>
          <w:spacing w:val="3"/>
          <w:bdr w:val="none" w:sz="0" w:space="0" w:color="auto" w:frame="1"/>
        </w:rPr>
        <w:t>)</w:t>
      </w:r>
    </w:p>
    <w:p w14:paraId="7ADF6CE3" w14:textId="3F9734BC" w:rsidR="002F669D" w:rsidRDefault="002F669D" w:rsidP="00E151CB">
      <w:pPr>
        <w:rPr>
          <w:rFonts w:ascii="Calibri" w:hAnsi="Calibri" w:cs="Calibri"/>
          <w:b/>
          <w:bCs/>
          <w:lang w:val="en-US"/>
        </w:rPr>
      </w:pPr>
    </w:p>
    <w:p w14:paraId="5333E1A1" w14:textId="7155FBEE" w:rsidR="00E151CB" w:rsidRPr="00E151CB" w:rsidRDefault="00E151CB" w:rsidP="00E151CB">
      <w:pPr>
        <w:pStyle w:val="Listenabsatz"/>
        <w:numPr>
          <w:ilvl w:val="1"/>
          <w:numId w:val="7"/>
        </w:numPr>
        <w:rPr>
          <w:rFonts w:ascii="Calibri" w:hAnsi="Calibri" w:cs="Calibri"/>
          <w:b/>
          <w:bCs/>
          <w:lang w:val="en-US"/>
        </w:rPr>
      </w:pPr>
      <w:r>
        <w:rPr>
          <w:rFonts w:ascii="Calibri" w:hAnsi="Calibri" w:cs="Calibri"/>
          <w:lang w:val="en-US"/>
        </w:rPr>
        <w:t>y associates with z</w:t>
      </w:r>
    </w:p>
    <w:p w14:paraId="22F04067" w14:textId="77777777" w:rsidR="00E151CB" w:rsidRPr="00E151CB" w:rsidRDefault="00E151CB" w:rsidP="00E151CB">
      <w:pPr>
        <w:pStyle w:val="HTMLVorformatiert"/>
        <w:numPr>
          <w:ilvl w:val="2"/>
          <w:numId w:val="7"/>
        </w:numPr>
        <w:shd w:val="clear" w:color="auto" w:fill="F7F7F7"/>
        <w:rPr>
          <w:rFonts w:ascii="Consolas" w:hAnsi="Consolas" w:cs="Consolas"/>
          <w:color w:val="333333"/>
          <w:spacing w:val="3"/>
          <w:sz w:val="24"/>
          <w:szCs w:val="24"/>
          <w:lang w:val="en-US"/>
        </w:rPr>
      </w:pPr>
      <w:proofErr w:type="spellStart"/>
      <w:proofErr w:type="gramStart"/>
      <w:r w:rsidRPr="00E151CB">
        <w:rPr>
          <w:rStyle w:val="kw"/>
          <w:rFonts w:ascii="Consolas" w:hAnsi="Consolas" w:cs="Consolas"/>
          <w:b/>
          <w:bCs/>
          <w:color w:val="007020"/>
          <w:spacing w:val="3"/>
          <w:bdr w:val="none" w:sz="0" w:space="0" w:color="auto" w:frame="1"/>
          <w:lang w:val="en-US"/>
        </w:rPr>
        <w:t>ggplot</w:t>
      </w:r>
      <w:proofErr w:type="spellEnd"/>
      <w:r w:rsidRPr="00E151CB">
        <w:rPr>
          <w:rStyle w:val="HTMLCode"/>
          <w:rFonts w:ascii="Consolas" w:hAnsi="Consolas" w:cs="Consolas"/>
          <w:color w:val="333333"/>
          <w:spacing w:val="3"/>
          <w:bdr w:val="none" w:sz="0" w:space="0" w:color="auto" w:frame="1"/>
          <w:lang w:val="en-US"/>
        </w:rPr>
        <w:t>(</w:t>
      </w:r>
      <w:proofErr w:type="gramEnd"/>
      <w:r w:rsidRPr="00E151CB">
        <w:rPr>
          <w:rStyle w:val="HTMLCode"/>
          <w:rFonts w:ascii="Consolas" w:hAnsi="Consolas" w:cs="Consolas"/>
          <w:color w:val="333333"/>
          <w:spacing w:val="3"/>
          <w:bdr w:val="none" w:sz="0" w:space="0" w:color="auto" w:frame="1"/>
          <w:lang w:val="en-US"/>
        </w:rPr>
        <w:t xml:space="preserve">dt, </w:t>
      </w:r>
      <w:proofErr w:type="spellStart"/>
      <w:r w:rsidRPr="00E151CB">
        <w:rPr>
          <w:rStyle w:val="kw"/>
          <w:rFonts w:ascii="Consolas" w:hAnsi="Consolas" w:cs="Consolas"/>
          <w:b/>
          <w:bCs/>
          <w:color w:val="007020"/>
          <w:spacing w:val="3"/>
          <w:bdr w:val="none" w:sz="0" w:space="0" w:color="auto" w:frame="1"/>
          <w:lang w:val="en-US"/>
        </w:rPr>
        <w:t>aes</w:t>
      </w:r>
      <w:proofErr w:type="spellEnd"/>
      <w:r w:rsidRPr="00E151CB">
        <w:rPr>
          <w:rStyle w:val="HTMLCode"/>
          <w:rFonts w:ascii="Consolas" w:hAnsi="Consolas" w:cs="Consolas"/>
          <w:color w:val="333333"/>
          <w:spacing w:val="3"/>
          <w:bdr w:val="none" w:sz="0" w:space="0" w:color="auto" w:frame="1"/>
          <w:lang w:val="en-US"/>
        </w:rPr>
        <w:t>(</w:t>
      </w:r>
      <w:r w:rsidRPr="00E151CB">
        <w:rPr>
          <w:rStyle w:val="dt"/>
          <w:rFonts w:ascii="Consolas" w:eastAsiaTheme="majorEastAsia" w:hAnsi="Consolas" w:cs="Consolas"/>
          <w:color w:val="902000"/>
          <w:spacing w:val="3"/>
          <w:bdr w:val="none" w:sz="0" w:space="0" w:color="auto" w:frame="1"/>
          <w:lang w:val="en-US"/>
        </w:rPr>
        <w:t>x=</w:t>
      </w:r>
      <w:r w:rsidRPr="00E151CB">
        <w:rPr>
          <w:rStyle w:val="HTMLCode"/>
          <w:rFonts w:ascii="Consolas" w:hAnsi="Consolas" w:cs="Consolas"/>
          <w:color w:val="333333"/>
          <w:spacing w:val="3"/>
          <w:bdr w:val="none" w:sz="0" w:space="0" w:color="auto" w:frame="1"/>
          <w:lang w:val="en-US"/>
        </w:rPr>
        <w:t xml:space="preserve">x, </w:t>
      </w:r>
      <w:r w:rsidRPr="00E151CB">
        <w:rPr>
          <w:rStyle w:val="dt"/>
          <w:rFonts w:ascii="Consolas" w:eastAsiaTheme="majorEastAsia" w:hAnsi="Consolas" w:cs="Consolas"/>
          <w:color w:val="902000"/>
          <w:spacing w:val="3"/>
          <w:bdr w:val="none" w:sz="0" w:space="0" w:color="auto" w:frame="1"/>
          <w:lang w:val="en-US"/>
        </w:rPr>
        <w:t>y=</w:t>
      </w:r>
      <w:r w:rsidRPr="00E151CB">
        <w:rPr>
          <w:rStyle w:val="HTMLCode"/>
          <w:rFonts w:ascii="Consolas" w:hAnsi="Consolas" w:cs="Consolas"/>
          <w:color w:val="333333"/>
          <w:spacing w:val="3"/>
          <w:bdr w:val="none" w:sz="0" w:space="0" w:color="auto" w:frame="1"/>
          <w:lang w:val="en-US"/>
        </w:rPr>
        <w:t xml:space="preserve">y)) </w:t>
      </w:r>
      <w:r w:rsidRPr="00E151CB">
        <w:rPr>
          <w:rStyle w:val="op"/>
          <w:rFonts w:ascii="Consolas" w:hAnsi="Consolas" w:cs="Consolas"/>
          <w:color w:val="666666"/>
          <w:spacing w:val="3"/>
          <w:bdr w:val="none" w:sz="0" w:space="0" w:color="auto" w:frame="1"/>
          <w:lang w:val="en-US"/>
        </w:rPr>
        <w:t>+</w:t>
      </w:r>
      <w:r w:rsidRPr="00E151CB">
        <w:rPr>
          <w:rStyle w:val="st"/>
          <w:rFonts w:ascii="Consolas" w:hAnsi="Consolas" w:cs="Consolas"/>
          <w:color w:val="4070A0"/>
          <w:spacing w:val="3"/>
          <w:bdr w:val="none" w:sz="0" w:space="0" w:color="auto" w:frame="1"/>
          <w:lang w:val="en-US"/>
        </w:rPr>
        <w:t xml:space="preserve"> </w:t>
      </w:r>
      <w:proofErr w:type="spellStart"/>
      <w:r w:rsidRPr="00E151CB">
        <w:rPr>
          <w:rStyle w:val="kw"/>
          <w:rFonts w:ascii="Consolas" w:hAnsi="Consolas" w:cs="Consolas"/>
          <w:b/>
          <w:bCs/>
          <w:color w:val="007020"/>
          <w:spacing w:val="3"/>
          <w:bdr w:val="none" w:sz="0" w:space="0" w:color="auto" w:frame="1"/>
          <w:lang w:val="en-US"/>
        </w:rPr>
        <w:t>geom_boxplot</w:t>
      </w:r>
      <w:proofErr w:type="spellEnd"/>
      <w:r w:rsidRPr="00E151CB">
        <w:rPr>
          <w:rStyle w:val="HTMLCode"/>
          <w:rFonts w:ascii="Consolas" w:hAnsi="Consolas" w:cs="Consolas"/>
          <w:color w:val="333333"/>
          <w:spacing w:val="3"/>
          <w:bdr w:val="none" w:sz="0" w:space="0" w:color="auto" w:frame="1"/>
          <w:lang w:val="en-US"/>
        </w:rPr>
        <w:t>()</w:t>
      </w:r>
    </w:p>
    <w:p w14:paraId="1B20C50A" w14:textId="5F5E2EA8" w:rsidR="00E151CB" w:rsidRPr="00E151CB" w:rsidRDefault="00E93ECA" w:rsidP="00E151CB">
      <w:pPr>
        <w:pStyle w:val="Listenabsatz"/>
        <w:numPr>
          <w:ilvl w:val="1"/>
          <w:numId w:val="7"/>
        </w:numPr>
        <w:rPr>
          <w:rFonts w:ascii="Calibri" w:hAnsi="Calibri" w:cs="Calibri"/>
          <w:b/>
          <w:bCs/>
          <w:lang w:val="en-US"/>
        </w:rPr>
      </w:pPr>
      <w:r>
        <w:rPr>
          <w:rFonts w:ascii="Calibri" w:hAnsi="Calibri" w:cs="Calibri"/>
          <w:b/>
          <w:bCs/>
          <w:lang w:val="en-US"/>
        </w:rPr>
        <w:t xml:space="preserve">Association vanishes </w:t>
      </w:r>
      <w:r w:rsidRPr="008E4957">
        <w:rPr>
          <w:rFonts w:ascii="Calibri" w:hAnsi="Calibri" w:cs="Calibri"/>
          <w:lang w:val="en-US"/>
        </w:rPr>
        <w:t>when</w:t>
      </w:r>
      <w:r>
        <w:rPr>
          <w:rFonts w:ascii="Calibri" w:hAnsi="Calibri" w:cs="Calibri"/>
          <w:b/>
          <w:bCs/>
          <w:lang w:val="en-US"/>
        </w:rPr>
        <w:t xml:space="preserve"> </w:t>
      </w:r>
      <w:r w:rsidR="008E4957" w:rsidRPr="008E4957">
        <w:rPr>
          <w:rFonts w:ascii="Calibri" w:hAnsi="Calibri" w:cs="Calibri"/>
          <w:lang w:val="en-US"/>
        </w:rPr>
        <w:t>we</w:t>
      </w:r>
      <w:r w:rsidR="008E4957">
        <w:rPr>
          <w:rFonts w:ascii="Calibri" w:hAnsi="Calibri" w:cs="Calibri"/>
          <w:b/>
          <w:bCs/>
          <w:lang w:val="en-US"/>
        </w:rPr>
        <w:t xml:space="preserve"> </w:t>
      </w:r>
      <w:r>
        <w:rPr>
          <w:rFonts w:ascii="Calibri" w:hAnsi="Calibri" w:cs="Calibri"/>
          <w:b/>
          <w:bCs/>
          <w:lang w:val="en-US"/>
        </w:rPr>
        <w:t>condition on z:</w:t>
      </w:r>
    </w:p>
    <w:p w14:paraId="7BC46857" w14:textId="2609F0A4" w:rsidR="00E151CB" w:rsidRPr="00C06E97" w:rsidRDefault="00B0081A" w:rsidP="00C06E97">
      <w:pPr>
        <w:pStyle w:val="HTMLVorformatiert"/>
        <w:numPr>
          <w:ilvl w:val="2"/>
          <w:numId w:val="7"/>
        </w:numPr>
        <w:shd w:val="clear" w:color="auto" w:fill="F7F7F7"/>
        <w:rPr>
          <w:rFonts w:ascii="Consolas" w:hAnsi="Consolas" w:cs="Consolas"/>
          <w:color w:val="333333"/>
          <w:spacing w:val="3"/>
          <w:sz w:val="24"/>
          <w:szCs w:val="24"/>
          <w:highlight w:val="cyan"/>
          <w:lang w:val="en-US"/>
        </w:rPr>
      </w:pPr>
      <w:proofErr w:type="spellStart"/>
      <w:proofErr w:type="gramStart"/>
      <w:r w:rsidRPr="001206AE">
        <w:rPr>
          <w:rStyle w:val="kw"/>
          <w:rFonts w:ascii="Consolas" w:hAnsi="Consolas" w:cs="Consolas"/>
          <w:b/>
          <w:bCs/>
          <w:color w:val="007020"/>
          <w:spacing w:val="3"/>
          <w:highlight w:val="cyan"/>
          <w:bdr w:val="none" w:sz="0" w:space="0" w:color="auto" w:frame="1"/>
          <w:lang w:val="en-US"/>
        </w:rPr>
        <w:t>ggplot</w:t>
      </w:r>
      <w:proofErr w:type="spellEnd"/>
      <w:r w:rsidRPr="001206AE">
        <w:rPr>
          <w:rStyle w:val="HTMLCode"/>
          <w:rFonts w:ascii="Consolas" w:hAnsi="Consolas" w:cs="Consolas"/>
          <w:color w:val="333333"/>
          <w:spacing w:val="3"/>
          <w:highlight w:val="cyan"/>
          <w:bdr w:val="none" w:sz="0" w:space="0" w:color="auto" w:frame="1"/>
          <w:lang w:val="en-US"/>
        </w:rPr>
        <w:t>(</w:t>
      </w:r>
      <w:proofErr w:type="gramEnd"/>
      <w:r w:rsidRPr="001206AE">
        <w:rPr>
          <w:rStyle w:val="HTMLCode"/>
          <w:rFonts w:ascii="Consolas" w:hAnsi="Consolas" w:cs="Consolas"/>
          <w:color w:val="333333"/>
          <w:spacing w:val="3"/>
          <w:highlight w:val="cyan"/>
          <w:bdr w:val="none" w:sz="0" w:space="0" w:color="auto" w:frame="1"/>
          <w:lang w:val="en-US"/>
        </w:rPr>
        <w:t xml:space="preserve">dt, </w:t>
      </w:r>
      <w:proofErr w:type="spellStart"/>
      <w:r w:rsidRPr="001206AE">
        <w:rPr>
          <w:rStyle w:val="kw"/>
          <w:rFonts w:ascii="Consolas" w:hAnsi="Consolas" w:cs="Consolas"/>
          <w:b/>
          <w:bCs/>
          <w:color w:val="007020"/>
          <w:spacing w:val="3"/>
          <w:highlight w:val="cyan"/>
          <w:bdr w:val="none" w:sz="0" w:space="0" w:color="auto" w:frame="1"/>
          <w:lang w:val="en-US"/>
        </w:rPr>
        <w:t>aes</w:t>
      </w:r>
      <w:proofErr w:type="spellEnd"/>
      <w:r w:rsidRPr="001206AE">
        <w:rPr>
          <w:rStyle w:val="HTMLCode"/>
          <w:rFonts w:ascii="Consolas" w:hAnsi="Consolas" w:cs="Consolas"/>
          <w:color w:val="333333"/>
          <w:spacing w:val="3"/>
          <w:highlight w:val="cyan"/>
          <w:bdr w:val="none" w:sz="0" w:space="0" w:color="auto" w:frame="1"/>
          <w:lang w:val="en-US"/>
        </w:rPr>
        <w:t>(</w:t>
      </w:r>
      <w:r w:rsidRPr="001206AE">
        <w:rPr>
          <w:rStyle w:val="dt"/>
          <w:rFonts w:ascii="Consolas" w:eastAsiaTheme="majorEastAsia" w:hAnsi="Consolas" w:cs="Consolas"/>
          <w:color w:val="902000"/>
          <w:spacing w:val="3"/>
          <w:highlight w:val="cyan"/>
          <w:bdr w:val="none" w:sz="0" w:space="0" w:color="auto" w:frame="1"/>
          <w:lang w:val="en-US"/>
        </w:rPr>
        <w:t>x=</w:t>
      </w:r>
      <w:r w:rsidRPr="001206AE">
        <w:rPr>
          <w:rStyle w:val="HTMLCode"/>
          <w:rFonts w:ascii="Consolas" w:hAnsi="Consolas" w:cs="Consolas"/>
          <w:color w:val="333333"/>
          <w:spacing w:val="3"/>
          <w:highlight w:val="cyan"/>
          <w:bdr w:val="none" w:sz="0" w:space="0" w:color="auto" w:frame="1"/>
          <w:lang w:val="en-US"/>
        </w:rPr>
        <w:t xml:space="preserve">x, </w:t>
      </w:r>
      <w:r w:rsidRPr="001206AE">
        <w:rPr>
          <w:rStyle w:val="dt"/>
          <w:rFonts w:ascii="Consolas" w:eastAsiaTheme="majorEastAsia" w:hAnsi="Consolas" w:cs="Consolas"/>
          <w:color w:val="902000"/>
          <w:spacing w:val="3"/>
          <w:highlight w:val="cyan"/>
          <w:bdr w:val="none" w:sz="0" w:space="0" w:color="auto" w:frame="1"/>
          <w:lang w:val="en-US"/>
        </w:rPr>
        <w:t>y=</w:t>
      </w:r>
      <w:r w:rsidRPr="001206AE">
        <w:rPr>
          <w:rStyle w:val="HTMLCode"/>
          <w:rFonts w:ascii="Consolas" w:hAnsi="Consolas" w:cs="Consolas"/>
          <w:color w:val="333333"/>
          <w:spacing w:val="3"/>
          <w:highlight w:val="cyan"/>
          <w:bdr w:val="none" w:sz="0" w:space="0" w:color="auto" w:frame="1"/>
          <w:lang w:val="en-US"/>
        </w:rPr>
        <w:t xml:space="preserve">y)) </w:t>
      </w:r>
      <w:r w:rsidRPr="001206AE">
        <w:rPr>
          <w:rStyle w:val="op"/>
          <w:rFonts w:ascii="Consolas" w:hAnsi="Consolas" w:cs="Consolas"/>
          <w:color w:val="666666"/>
          <w:spacing w:val="3"/>
          <w:highlight w:val="cyan"/>
          <w:bdr w:val="none" w:sz="0" w:space="0" w:color="auto" w:frame="1"/>
          <w:lang w:val="en-US"/>
        </w:rPr>
        <w:t>+</w:t>
      </w:r>
      <w:r w:rsidRPr="001206AE">
        <w:rPr>
          <w:rStyle w:val="st"/>
          <w:rFonts w:ascii="Consolas" w:hAnsi="Consolas" w:cs="Consolas"/>
          <w:color w:val="4070A0"/>
          <w:spacing w:val="3"/>
          <w:highlight w:val="cyan"/>
          <w:bdr w:val="none" w:sz="0" w:space="0" w:color="auto" w:frame="1"/>
          <w:lang w:val="en-US"/>
        </w:rPr>
        <w:t xml:space="preserve"> </w:t>
      </w:r>
      <w:proofErr w:type="spellStart"/>
      <w:r w:rsidRPr="001206AE">
        <w:rPr>
          <w:rStyle w:val="kw"/>
          <w:rFonts w:ascii="Consolas" w:hAnsi="Consolas" w:cs="Consolas"/>
          <w:b/>
          <w:bCs/>
          <w:color w:val="007020"/>
          <w:spacing w:val="3"/>
          <w:highlight w:val="cyan"/>
          <w:bdr w:val="none" w:sz="0" w:space="0" w:color="auto" w:frame="1"/>
          <w:lang w:val="en-US"/>
        </w:rPr>
        <w:t>geom_boxplot</w:t>
      </w:r>
      <w:proofErr w:type="spellEnd"/>
      <w:r w:rsidRPr="001206AE">
        <w:rPr>
          <w:rStyle w:val="HTMLCode"/>
          <w:rFonts w:ascii="Consolas" w:hAnsi="Consolas" w:cs="Consolas"/>
          <w:color w:val="333333"/>
          <w:spacing w:val="3"/>
          <w:highlight w:val="cyan"/>
          <w:bdr w:val="none" w:sz="0" w:space="0" w:color="auto" w:frame="1"/>
          <w:lang w:val="en-US"/>
        </w:rPr>
        <w:t xml:space="preserve">() </w:t>
      </w:r>
      <w:r w:rsidRPr="001206AE">
        <w:rPr>
          <w:rStyle w:val="op"/>
          <w:rFonts w:ascii="Consolas" w:hAnsi="Consolas" w:cs="Consolas"/>
          <w:color w:val="666666"/>
          <w:spacing w:val="3"/>
          <w:highlight w:val="cyan"/>
          <w:bdr w:val="none" w:sz="0" w:space="0" w:color="auto" w:frame="1"/>
          <w:lang w:val="en-US"/>
        </w:rPr>
        <w:t>+</w:t>
      </w:r>
      <w:r w:rsidRPr="001206AE">
        <w:rPr>
          <w:rStyle w:val="st"/>
          <w:rFonts w:ascii="Consolas" w:hAnsi="Consolas" w:cs="Consolas"/>
          <w:color w:val="4070A0"/>
          <w:spacing w:val="3"/>
          <w:highlight w:val="cyan"/>
          <w:bdr w:val="none" w:sz="0" w:space="0" w:color="auto" w:frame="1"/>
          <w:lang w:val="en-US"/>
        </w:rPr>
        <w:t xml:space="preserve"> </w:t>
      </w:r>
      <w:proofErr w:type="spellStart"/>
      <w:r w:rsidRPr="001206AE">
        <w:rPr>
          <w:rStyle w:val="kw"/>
          <w:rFonts w:ascii="Consolas" w:hAnsi="Consolas" w:cs="Consolas"/>
          <w:b/>
          <w:bCs/>
          <w:color w:val="007020"/>
          <w:spacing w:val="3"/>
          <w:highlight w:val="cyan"/>
          <w:bdr w:val="none" w:sz="0" w:space="0" w:color="auto" w:frame="1"/>
          <w:lang w:val="en-US"/>
        </w:rPr>
        <w:t>facet_wrap</w:t>
      </w:r>
      <w:proofErr w:type="spellEnd"/>
      <w:r w:rsidRPr="001206AE">
        <w:rPr>
          <w:rStyle w:val="HTMLCode"/>
          <w:rFonts w:ascii="Consolas" w:hAnsi="Consolas" w:cs="Consolas"/>
          <w:color w:val="333333"/>
          <w:spacing w:val="3"/>
          <w:highlight w:val="cyan"/>
          <w:bdr w:val="none" w:sz="0" w:space="0" w:color="auto" w:frame="1"/>
          <w:lang w:val="en-US"/>
        </w:rPr>
        <w:t>(</w:t>
      </w:r>
      <w:r w:rsidRPr="001206AE">
        <w:rPr>
          <w:rStyle w:val="op"/>
          <w:rFonts w:ascii="Consolas" w:hAnsi="Consolas" w:cs="Consolas"/>
          <w:color w:val="666666"/>
          <w:spacing w:val="3"/>
          <w:highlight w:val="cyan"/>
          <w:bdr w:val="none" w:sz="0" w:space="0" w:color="auto" w:frame="1"/>
          <w:lang w:val="en-US"/>
        </w:rPr>
        <w:t>~</w:t>
      </w:r>
      <w:r w:rsidRPr="001206AE">
        <w:rPr>
          <w:rStyle w:val="HTMLCode"/>
          <w:rFonts w:ascii="Consolas" w:hAnsi="Consolas" w:cs="Consolas"/>
          <w:color w:val="333333"/>
          <w:spacing w:val="3"/>
          <w:highlight w:val="cyan"/>
          <w:bdr w:val="none" w:sz="0" w:space="0" w:color="auto" w:frame="1"/>
          <w:lang w:val="en-US"/>
        </w:rPr>
        <w:t>z)</w:t>
      </w:r>
    </w:p>
    <w:p w14:paraId="6C5F0698" w14:textId="66618B48" w:rsidR="00C06E97" w:rsidRDefault="00C06E97" w:rsidP="00C06E97">
      <w:pPr>
        <w:ind w:left="708" w:firstLine="708"/>
        <w:rPr>
          <w:rFonts w:ascii="Calibri" w:hAnsi="Calibri" w:cs="Calibri"/>
          <w:lang w:val="en-US"/>
        </w:rPr>
      </w:pPr>
      <w:r w:rsidRPr="00C06E97">
        <w:rPr>
          <w:rFonts w:ascii="Calibri" w:hAnsi="Calibri" w:cs="Calibri"/>
          <w:lang w:val="en-US"/>
        </w:rPr>
        <w:sym w:font="Wingdings" w:char="F0E0"/>
      </w:r>
      <w:r>
        <w:rPr>
          <w:rFonts w:ascii="Calibri" w:hAnsi="Calibri" w:cs="Calibri"/>
          <w:lang w:val="en-US"/>
        </w:rPr>
        <w:t xml:space="preserve"> conditioning helped rule out causal relation between x &amp; y</w:t>
      </w:r>
    </w:p>
    <w:p w14:paraId="472942D7" w14:textId="77777777" w:rsidR="00C06E97" w:rsidRDefault="00C06E97" w:rsidP="00C06E97">
      <w:pPr>
        <w:ind w:left="708" w:firstLine="708"/>
        <w:rPr>
          <w:rFonts w:ascii="Calibri" w:hAnsi="Calibri" w:cs="Calibri"/>
          <w:lang w:val="en-US"/>
        </w:rPr>
      </w:pPr>
    </w:p>
    <w:p w14:paraId="63D5CBF6" w14:textId="74146596" w:rsidR="00CA1D01" w:rsidRDefault="00FB3CD9" w:rsidP="00FF5A9B">
      <w:pPr>
        <w:rPr>
          <w:rFonts w:ascii="Calibri" w:hAnsi="Calibri" w:cs="Calibri"/>
          <w:b/>
          <w:bCs/>
          <w:lang w:val="en-US"/>
        </w:rPr>
      </w:pPr>
      <w:r w:rsidRPr="00FB3CD9">
        <w:rPr>
          <w:rFonts w:ascii="Calibri" w:hAnsi="Calibri" w:cs="Calibri"/>
          <w:lang w:val="en-US"/>
        </w:rPr>
        <w:sym w:font="Wingdings" w:char="F0E0"/>
      </w:r>
      <w:r>
        <w:rPr>
          <w:rFonts w:ascii="Calibri" w:hAnsi="Calibri" w:cs="Calibri"/>
          <w:lang w:val="en-US"/>
        </w:rPr>
        <w:t xml:space="preserve"> </w:t>
      </w:r>
      <w:r w:rsidR="00FF5A9B">
        <w:rPr>
          <w:rFonts w:ascii="Calibri" w:hAnsi="Calibri" w:cs="Calibri"/>
          <w:lang w:val="en-US"/>
        </w:rPr>
        <w:t xml:space="preserve">You </w:t>
      </w:r>
      <w:r w:rsidR="00FF5A9B" w:rsidRPr="00D4170C">
        <w:rPr>
          <w:rFonts w:ascii="Calibri" w:hAnsi="Calibri" w:cs="Calibri"/>
          <w:b/>
          <w:bCs/>
          <w:lang w:val="en-US"/>
        </w:rPr>
        <w:t>can’t differentiate between common cause and indirect cause</w:t>
      </w:r>
      <w:r w:rsidR="00313239" w:rsidRPr="00D4170C">
        <w:rPr>
          <w:rFonts w:ascii="Calibri" w:hAnsi="Calibri" w:cs="Calibri"/>
          <w:b/>
          <w:bCs/>
          <w:lang w:val="en-US"/>
        </w:rPr>
        <w:t xml:space="preserve"> generally </w:t>
      </w:r>
      <w:r w:rsidR="00F269BA">
        <w:rPr>
          <w:rFonts w:ascii="Calibri" w:hAnsi="Calibri" w:cs="Calibri"/>
          <w:b/>
          <w:bCs/>
          <w:lang w:val="en-US"/>
        </w:rPr>
        <w:t>from</w:t>
      </w:r>
      <w:r w:rsidR="00313239" w:rsidRPr="00D4170C">
        <w:rPr>
          <w:rFonts w:ascii="Calibri" w:hAnsi="Calibri" w:cs="Calibri"/>
          <w:b/>
          <w:bCs/>
          <w:lang w:val="en-US"/>
        </w:rPr>
        <w:t xml:space="preserve"> observational data</w:t>
      </w:r>
    </w:p>
    <w:p w14:paraId="2E100C73" w14:textId="77777777" w:rsidR="00D4170C" w:rsidRDefault="00D4170C" w:rsidP="00FF5A9B">
      <w:pPr>
        <w:rPr>
          <w:rFonts w:ascii="Calibri" w:hAnsi="Calibri" w:cs="Calibri"/>
          <w:lang w:val="en-US"/>
        </w:rPr>
      </w:pPr>
    </w:p>
    <w:p w14:paraId="5C73C2F6" w14:textId="4B70146F" w:rsidR="00B06176" w:rsidRDefault="00B06176" w:rsidP="00D4170C">
      <w:pPr>
        <w:pStyle w:val="Listenabsatz"/>
        <w:numPr>
          <w:ilvl w:val="0"/>
          <w:numId w:val="7"/>
        </w:numPr>
        <w:rPr>
          <w:rFonts w:ascii="Calibri" w:hAnsi="Calibri" w:cs="Calibri"/>
          <w:b/>
          <w:bCs/>
          <w:lang w:val="en-US"/>
        </w:rPr>
      </w:pPr>
      <w:r w:rsidRPr="00D4170C">
        <w:rPr>
          <w:rFonts w:ascii="Calibri" w:hAnsi="Calibri" w:cs="Calibri"/>
          <w:b/>
          <w:bCs/>
          <w:lang w:val="en-US"/>
        </w:rPr>
        <w:t xml:space="preserve">Common </w:t>
      </w:r>
      <w:r w:rsidR="00D4170C">
        <w:rPr>
          <w:rFonts w:ascii="Calibri" w:hAnsi="Calibri" w:cs="Calibri"/>
          <w:b/>
          <w:bCs/>
          <w:lang w:val="en-US"/>
        </w:rPr>
        <w:t>C</w:t>
      </w:r>
      <w:r w:rsidRPr="00D4170C">
        <w:rPr>
          <w:rFonts w:ascii="Calibri" w:hAnsi="Calibri" w:cs="Calibri"/>
          <w:b/>
          <w:bCs/>
          <w:lang w:val="en-US"/>
        </w:rPr>
        <w:t xml:space="preserve">onsequence </w:t>
      </w:r>
    </w:p>
    <w:p w14:paraId="7B394976" w14:textId="77777777" w:rsidR="000E631E" w:rsidRDefault="000E631E" w:rsidP="000E631E">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w:t>
      </w:r>
    </w:p>
    <w:p w14:paraId="5FC41CC4" w14:textId="77777777" w:rsidR="000E631E" w:rsidRDefault="000E631E" w:rsidP="000E631E">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common</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consequence</w:t>
      </w:r>
      <w:proofErr w:type="spellEnd"/>
      <w:r>
        <w:rPr>
          <w:rStyle w:val="co"/>
          <w:rFonts w:ascii="Consolas" w:hAnsi="Consolas" w:cs="Consolas"/>
          <w:i/>
          <w:iCs/>
          <w:color w:val="60A0B0"/>
          <w:spacing w:val="3"/>
          <w:bdr w:val="none" w:sz="0" w:space="0" w:color="auto" w:frame="1"/>
        </w:rPr>
        <w:t xml:space="preserve"> x-&gt;z&lt;-y</w:t>
      </w:r>
    </w:p>
    <w:p w14:paraId="0190706F" w14:textId="77777777" w:rsidR="000E631E" w:rsidRDefault="000E631E" w:rsidP="000E631E">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w:t>
      </w:r>
    </w:p>
    <w:p w14:paraId="1D361503" w14:textId="77777777" w:rsidR="000E631E" w:rsidRDefault="000E631E" w:rsidP="000E631E">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x &lt;-</w:t>
      </w:r>
      <w:r>
        <w:rPr>
          <w:rStyle w:val="st"/>
          <w:rFonts w:ascii="Consolas" w:hAnsi="Consolas" w:cs="Consolas"/>
          <w:color w:val="4070A0"/>
          <w:spacing w:val="3"/>
          <w:bdr w:val="none" w:sz="0" w:space="0" w:color="auto" w:frame="1"/>
        </w:rPr>
        <w:t xml:space="preserve"> </w:t>
      </w:r>
      <w:proofErr w:type="spellStart"/>
      <w:r>
        <w:rPr>
          <w:rStyle w:val="kw"/>
          <w:rFonts w:ascii="Consolas" w:hAnsi="Consolas" w:cs="Consolas"/>
          <w:b/>
          <w:bCs/>
          <w:color w:val="007020"/>
          <w:spacing w:val="3"/>
          <w:bdr w:val="none" w:sz="0" w:space="0" w:color="auto" w:frame="1"/>
        </w:rPr>
        <w:t>rnorm</w:t>
      </w:r>
      <w:proofErr w:type="spellEnd"/>
      <w:r>
        <w:rPr>
          <w:rStyle w:val="HTMLCode"/>
          <w:rFonts w:ascii="Consolas" w:hAnsi="Consolas" w:cs="Consolas"/>
          <w:color w:val="333333"/>
          <w:spacing w:val="3"/>
          <w:bdr w:val="none" w:sz="0" w:space="0" w:color="auto" w:frame="1"/>
        </w:rPr>
        <w:t>(n)</w:t>
      </w:r>
    </w:p>
    <w:p w14:paraId="3ED0E0E5" w14:textId="77777777" w:rsidR="000E631E" w:rsidRDefault="000E631E" w:rsidP="000E631E">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y &lt;-</w:t>
      </w:r>
      <w:r>
        <w:rPr>
          <w:rStyle w:val="st"/>
          <w:rFonts w:ascii="Consolas" w:hAnsi="Consolas" w:cs="Consolas"/>
          <w:color w:val="4070A0"/>
          <w:spacing w:val="3"/>
          <w:bdr w:val="none" w:sz="0" w:space="0" w:color="auto" w:frame="1"/>
        </w:rPr>
        <w:t xml:space="preserve"> </w:t>
      </w:r>
      <w:proofErr w:type="spellStart"/>
      <w:r>
        <w:rPr>
          <w:rStyle w:val="kw"/>
          <w:rFonts w:ascii="Consolas" w:hAnsi="Consolas" w:cs="Consolas"/>
          <w:b/>
          <w:bCs/>
          <w:color w:val="007020"/>
          <w:spacing w:val="3"/>
          <w:bdr w:val="none" w:sz="0" w:space="0" w:color="auto" w:frame="1"/>
        </w:rPr>
        <w:t>rnorm</w:t>
      </w:r>
      <w:proofErr w:type="spellEnd"/>
      <w:r>
        <w:rPr>
          <w:rStyle w:val="HTMLCode"/>
          <w:rFonts w:ascii="Consolas" w:hAnsi="Consolas" w:cs="Consolas"/>
          <w:color w:val="333333"/>
          <w:spacing w:val="3"/>
          <w:bdr w:val="none" w:sz="0" w:space="0" w:color="auto" w:frame="1"/>
        </w:rPr>
        <w:t>(n)</w:t>
      </w:r>
    </w:p>
    <w:p w14:paraId="6E507722" w14:textId="77777777" w:rsidR="000E631E" w:rsidRDefault="000E631E" w:rsidP="000E631E">
      <w:pPr>
        <w:pStyle w:val="HTMLVorformatiert"/>
        <w:numPr>
          <w:ilvl w:val="1"/>
          <w:numId w:val="7"/>
        </w:numPr>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z &lt;-</w:t>
      </w:r>
      <w:r>
        <w:rPr>
          <w:rStyle w:val="st"/>
          <w:rFonts w:ascii="Consolas" w:hAnsi="Consolas" w:cs="Consolas"/>
          <w:color w:val="4070A0"/>
          <w:spacing w:val="3"/>
          <w:bdr w:val="none" w:sz="0" w:space="0" w:color="auto" w:frame="1"/>
        </w:rPr>
        <w:t xml:space="preserve"> </w:t>
      </w:r>
      <w:proofErr w:type="spellStart"/>
      <w:r>
        <w:rPr>
          <w:rStyle w:val="HTMLCode"/>
          <w:rFonts w:ascii="Consolas" w:hAnsi="Consolas" w:cs="Consolas"/>
          <w:color w:val="333333"/>
          <w:spacing w:val="3"/>
          <w:bdr w:val="none" w:sz="0" w:space="0" w:color="auto" w:frame="1"/>
        </w:rPr>
        <w:t>x</w:t>
      </w:r>
      <w:r>
        <w:rPr>
          <w:rStyle w:val="op"/>
          <w:rFonts w:ascii="Consolas" w:hAnsi="Consolas" w:cs="Consolas"/>
          <w:color w:val="666666"/>
          <w:spacing w:val="3"/>
          <w:bdr w:val="none" w:sz="0" w:space="0" w:color="auto" w:frame="1"/>
        </w:rPr>
        <w:t>+</w:t>
      </w:r>
      <w:r>
        <w:rPr>
          <w:rStyle w:val="HTMLCode"/>
          <w:rFonts w:ascii="Consolas" w:hAnsi="Consolas" w:cs="Consolas"/>
          <w:color w:val="333333"/>
          <w:spacing w:val="3"/>
          <w:bdr w:val="none" w:sz="0" w:space="0" w:color="auto" w:frame="1"/>
        </w:rPr>
        <w:t>y</w:t>
      </w:r>
      <w:proofErr w:type="spellEnd"/>
      <w:r>
        <w:rPr>
          <w:rStyle w:val="HTMLCode"/>
          <w:rFonts w:ascii="Consolas" w:hAnsi="Consolas" w:cs="Consolas"/>
          <w:color w:val="333333"/>
          <w:spacing w:val="3"/>
          <w:bdr w:val="none" w:sz="0" w:space="0" w:color="auto" w:frame="1"/>
        </w:rPr>
        <w:t xml:space="preserve"> </w:t>
      </w:r>
      <w:r>
        <w:rPr>
          <w:rStyle w:val="op"/>
          <w:rFonts w:ascii="Consolas" w:hAnsi="Consolas" w:cs="Consolas"/>
          <w:color w:val="666666"/>
          <w:spacing w:val="3"/>
          <w:bdr w:val="none" w:sz="0" w:space="0" w:color="auto" w:frame="1"/>
        </w:rPr>
        <w:t>&gt;</w:t>
      </w:r>
      <w:r>
        <w:rPr>
          <w:rStyle w:val="st"/>
          <w:rFonts w:ascii="Consolas" w:hAnsi="Consolas" w:cs="Consolas"/>
          <w:color w:val="4070A0"/>
          <w:spacing w:val="3"/>
          <w:bdr w:val="none" w:sz="0" w:space="0" w:color="auto" w:frame="1"/>
        </w:rPr>
        <w:t xml:space="preserve"> </w:t>
      </w:r>
      <w:r>
        <w:rPr>
          <w:rStyle w:val="dv"/>
          <w:rFonts w:ascii="Consolas" w:hAnsi="Consolas" w:cs="Consolas"/>
          <w:color w:val="40A070"/>
          <w:spacing w:val="3"/>
          <w:bdr w:val="none" w:sz="0" w:space="0" w:color="auto" w:frame="1"/>
        </w:rPr>
        <w:t>1</w:t>
      </w:r>
      <w:r>
        <w:rPr>
          <w:rStyle w:val="HTMLCode"/>
          <w:rFonts w:ascii="Consolas" w:hAnsi="Consolas" w:cs="Consolas"/>
          <w:color w:val="333333"/>
          <w:spacing w:val="3"/>
          <w:bdr w:val="none" w:sz="0" w:space="0" w:color="auto" w:frame="1"/>
        </w:rPr>
        <w:t xml:space="preserve">  </w:t>
      </w:r>
    </w:p>
    <w:p w14:paraId="1FF755E1" w14:textId="77777777" w:rsidR="000E631E" w:rsidRDefault="000E631E" w:rsidP="000E631E">
      <w:pPr>
        <w:pStyle w:val="HTMLVorformatiert"/>
        <w:numPr>
          <w:ilvl w:val="1"/>
          <w:numId w:val="7"/>
        </w:numPr>
        <w:shd w:val="clear" w:color="auto" w:fill="F7F7F7"/>
        <w:rPr>
          <w:rStyle w:val="HTMLCode"/>
          <w:rFonts w:ascii="Consolas" w:hAnsi="Consolas" w:cs="Consolas"/>
          <w:color w:val="333333"/>
          <w:spacing w:val="3"/>
          <w:bdr w:val="none" w:sz="0" w:space="0" w:color="auto" w:frame="1"/>
        </w:rPr>
      </w:pPr>
    </w:p>
    <w:p w14:paraId="1D681408" w14:textId="74AD8AF7" w:rsidR="000E631E" w:rsidRPr="00DE56E4" w:rsidRDefault="000E631E" w:rsidP="00DE56E4">
      <w:pPr>
        <w:pStyle w:val="HTMLVorformatiert"/>
        <w:numPr>
          <w:ilvl w:val="1"/>
          <w:numId w:val="7"/>
        </w:numPr>
        <w:shd w:val="clear" w:color="auto" w:fill="F7F7F7"/>
        <w:rPr>
          <w:rFonts w:ascii="Consolas" w:hAnsi="Consolas" w:cs="Consolas"/>
          <w:color w:val="333333"/>
          <w:spacing w:val="3"/>
          <w:bdr w:val="none" w:sz="0" w:space="0" w:color="auto" w:frame="1"/>
          <w:lang w:val="en-US"/>
        </w:rPr>
      </w:pPr>
      <w:r w:rsidRPr="00DE56E4">
        <w:rPr>
          <w:rStyle w:val="HTMLCode"/>
          <w:rFonts w:ascii="Consolas" w:hAnsi="Consolas" w:cs="Consolas"/>
          <w:color w:val="333333"/>
          <w:spacing w:val="3"/>
          <w:bdr w:val="none" w:sz="0" w:space="0" w:color="auto" w:frame="1"/>
          <w:lang w:val="en-US"/>
        </w:rPr>
        <w:t>dt &lt;-</w:t>
      </w:r>
      <w:r w:rsidRPr="00DE56E4">
        <w:rPr>
          <w:rStyle w:val="st"/>
          <w:rFonts w:ascii="Consolas" w:hAnsi="Consolas" w:cs="Consolas"/>
          <w:color w:val="4070A0"/>
          <w:spacing w:val="3"/>
          <w:bdr w:val="none" w:sz="0" w:space="0" w:color="auto" w:frame="1"/>
          <w:lang w:val="en-US"/>
        </w:rPr>
        <w:t xml:space="preserve"> </w:t>
      </w:r>
      <w:proofErr w:type="spellStart"/>
      <w:proofErr w:type="gramStart"/>
      <w:r w:rsidRPr="00DE56E4">
        <w:rPr>
          <w:rStyle w:val="kw"/>
          <w:rFonts w:ascii="Consolas" w:hAnsi="Consolas" w:cs="Consolas"/>
          <w:b/>
          <w:bCs/>
          <w:color w:val="007020"/>
          <w:spacing w:val="3"/>
          <w:bdr w:val="none" w:sz="0" w:space="0" w:color="auto" w:frame="1"/>
          <w:lang w:val="en-US"/>
        </w:rPr>
        <w:t>data.table</w:t>
      </w:r>
      <w:proofErr w:type="spellEnd"/>
      <w:proofErr w:type="gramEnd"/>
      <w:r w:rsidRPr="00DE56E4">
        <w:rPr>
          <w:rStyle w:val="HTMLCode"/>
          <w:rFonts w:ascii="Consolas" w:hAnsi="Consolas" w:cs="Consolas"/>
          <w:color w:val="333333"/>
          <w:spacing w:val="3"/>
          <w:bdr w:val="none" w:sz="0" w:space="0" w:color="auto" w:frame="1"/>
          <w:lang w:val="en-US"/>
        </w:rPr>
        <w:t>(</w:t>
      </w:r>
      <w:proofErr w:type="spellStart"/>
      <w:r w:rsidRPr="00DE56E4">
        <w:rPr>
          <w:rStyle w:val="HTMLCode"/>
          <w:rFonts w:ascii="Consolas" w:hAnsi="Consolas" w:cs="Consolas"/>
          <w:color w:val="333333"/>
          <w:spacing w:val="3"/>
          <w:bdr w:val="none" w:sz="0" w:space="0" w:color="auto" w:frame="1"/>
          <w:lang w:val="en-US"/>
        </w:rPr>
        <w:t>x,y,z</w:t>
      </w:r>
      <w:proofErr w:type="spellEnd"/>
      <w:r w:rsidRPr="00DE56E4">
        <w:rPr>
          <w:rStyle w:val="HTMLCode"/>
          <w:rFonts w:ascii="Consolas" w:hAnsi="Consolas" w:cs="Consolas"/>
          <w:color w:val="333333"/>
          <w:spacing w:val="3"/>
          <w:bdr w:val="none" w:sz="0" w:space="0" w:color="auto" w:frame="1"/>
          <w:lang w:val="en-US"/>
        </w:rPr>
        <w:t>)</w:t>
      </w:r>
    </w:p>
    <w:p w14:paraId="25CCC5B6" w14:textId="6053835A" w:rsidR="000E631E" w:rsidRDefault="000E631E" w:rsidP="00D4170C">
      <w:pPr>
        <w:pStyle w:val="Listenabsatz"/>
        <w:numPr>
          <w:ilvl w:val="0"/>
          <w:numId w:val="7"/>
        </w:numPr>
        <w:rPr>
          <w:rFonts w:ascii="Calibri" w:hAnsi="Calibri" w:cs="Calibri"/>
          <w:b/>
          <w:bCs/>
          <w:lang w:val="en-US"/>
        </w:rPr>
      </w:pPr>
      <w:r>
        <w:rPr>
          <w:rFonts w:ascii="Calibri" w:hAnsi="Calibri" w:cs="Calibri"/>
          <w:b/>
          <w:bCs/>
          <w:lang w:val="en-US"/>
        </w:rPr>
        <w:t>Find if x and y correlate:</w:t>
      </w:r>
      <w:r w:rsidR="004B21F1">
        <w:rPr>
          <w:rFonts w:ascii="Calibri" w:hAnsi="Calibri" w:cs="Calibri"/>
          <w:b/>
          <w:bCs/>
          <w:lang w:val="en-US"/>
        </w:rPr>
        <w:t xml:space="preserve"> </w:t>
      </w:r>
      <w:r w:rsidR="004B21F1" w:rsidRPr="004B21F1">
        <w:rPr>
          <w:rFonts w:ascii="Calibri" w:hAnsi="Calibri" w:cs="Calibri"/>
          <w:lang w:val="en-US"/>
        </w:rPr>
        <w:t>here it doesn’t</w:t>
      </w:r>
    </w:p>
    <w:p w14:paraId="2A190FB5" w14:textId="77777777" w:rsidR="000E631E" w:rsidRPr="000E631E" w:rsidRDefault="000E631E" w:rsidP="000E631E">
      <w:pPr>
        <w:pStyle w:val="HTMLVorformatiert"/>
        <w:numPr>
          <w:ilvl w:val="1"/>
          <w:numId w:val="7"/>
        </w:numPr>
        <w:shd w:val="clear" w:color="auto" w:fill="F7F7F7"/>
        <w:rPr>
          <w:rFonts w:ascii="Consolas" w:hAnsi="Consolas" w:cs="Consolas"/>
          <w:color w:val="333333"/>
          <w:spacing w:val="3"/>
          <w:sz w:val="24"/>
          <w:szCs w:val="24"/>
          <w:lang w:val="en-US"/>
        </w:rPr>
      </w:pPr>
      <w:proofErr w:type="spellStart"/>
      <w:proofErr w:type="gramStart"/>
      <w:r w:rsidRPr="000E631E">
        <w:rPr>
          <w:rStyle w:val="kw"/>
          <w:rFonts w:ascii="Consolas" w:hAnsi="Consolas" w:cs="Consolas"/>
          <w:b/>
          <w:bCs/>
          <w:color w:val="007020"/>
          <w:spacing w:val="3"/>
          <w:bdr w:val="none" w:sz="0" w:space="0" w:color="auto" w:frame="1"/>
          <w:lang w:val="en-US"/>
        </w:rPr>
        <w:t>ggplot</w:t>
      </w:r>
      <w:proofErr w:type="spellEnd"/>
      <w:r w:rsidRPr="000E631E">
        <w:rPr>
          <w:rStyle w:val="HTMLCode"/>
          <w:rFonts w:ascii="Consolas" w:hAnsi="Consolas" w:cs="Consolas"/>
          <w:color w:val="333333"/>
          <w:spacing w:val="3"/>
          <w:bdr w:val="none" w:sz="0" w:space="0" w:color="auto" w:frame="1"/>
          <w:lang w:val="en-US"/>
        </w:rPr>
        <w:t>(</w:t>
      </w:r>
      <w:proofErr w:type="gramEnd"/>
      <w:r w:rsidRPr="000E631E">
        <w:rPr>
          <w:rStyle w:val="HTMLCode"/>
          <w:rFonts w:ascii="Consolas" w:hAnsi="Consolas" w:cs="Consolas"/>
          <w:color w:val="333333"/>
          <w:spacing w:val="3"/>
          <w:bdr w:val="none" w:sz="0" w:space="0" w:color="auto" w:frame="1"/>
          <w:lang w:val="en-US"/>
        </w:rPr>
        <w:t xml:space="preserve">dt, </w:t>
      </w:r>
      <w:proofErr w:type="spellStart"/>
      <w:r w:rsidRPr="000E631E">
        <w:rPr>
          <w:rStyle w:val="kw"/>
          <w:rFonts w:ascii="Consolas" w:hAnsi="Consolas" w:cs="Consolas"/>
          <w:b/>
          <w:bCs/>
          <w:color w:val="007020"/>
          <w:spacing w:val="3"/>
          <w:bdr w:val="none" w:sz="0" w:space="0" w:color="auto" w:frame="1"/>
          <w:lang w:val="en-US"/>
        </w:rPr>
        <w:t>aes</w:t>
      </w:r>
      <w:proofErr w:type="spellEnd"/>
      <w:r w:rsidRPr="000E631E">
        <w:rPr>
          <w:rStyle w:val="HTMLCode"/>
          <w:rFonts w:ascii="Consolas" w:hAnsi="Consolas" w:cs="Consolas"/>
          <w:color w:val="333333"/>
          <w:spacing w:val="3"/>
          <w:bdr w:val="none" w:sz="0" w:space="0" w:color="auto" w:frame="1"/>
          <w:lang w:val="en-US"/>
        </w:rPr>
        <w:t>(</w:t>
      </w:r>
      <w:r w:rsidRPr="000E631E">
        <w:rPr>
          <w:rStyle w:val="dt"/>
          <w:rFonts w:ascii="Consolas" w:eastAsiaTheme="majorEastAsia" w:hAnsi="Consolas" w:cs="Consolas"/>
          <w:color w:val="902000"/>
          <w:spacing w:val="3"/>
          <w:bdr w:val="none" w:sz="0" w:space="0" w:color="auto" w:frame="1"/>
          <w:lang w:val="en-US"/>
        </w:rPr>
        <w:t>x=</w:t>
      </w:r>
      <w:r w:rsidRPr="000E631E">
        <w:rPr>
          <w:rStyle w:val="HTMLCode"/>
          <w:rFonts w:ascii="Consolas" w:hAnsi="Consolas" w:cs="Consolas"/>
          <w:color w:val="333333"/>
          <w:spacing w:val="3"/>
          <w:bdr w:val="none" w:sz="0" w:space="0" w:color="auto" w:frame="1"/>
          <w:lang w:val="en-US"/>
        </w:rPr>
        <w:t xml:space="preserve">x, </w:t>
      </w:r>
      <w:r w:rsidRPr="000E631E">
        <w:rPr>
          <w:rStyle w:val="dt"/>
          <w:rFonts w:ascii="Consolas" w:eastAsiaTheme="majorEastAsia" w:hAnsi="Consolas" w:cs="Consolas"/>
          <w:color w:val="902000"/>
          <w:spacing w:val="3"/>
          <w:bdr w:val="none" w:sz="0" w:space="0" w:color="auto" w:frame="1"/>
          <w:lang w:val="en-US"/>
        </w:rPr>
        <w:t>y=</w:t>
      </w:r>
      <w:r w:rsidRPr="000E631E">
        <w:rPr>
          <w:rStyle w:val="HTMLCode"/>
          <w:rFonts w:ascii="Consolas" w:hAnsi="Consolas" w:cs="Consolas"/>
          <w:color w:val="333333"/>
          <w:spacing w:val="3"/>
          <w:bdr w:val="none" w:sz="0" w:space="0" w:color="auto" w:frame="1"/>
          <w:lang w:val="en-US"/>
        </w:rPr>
        <w:t xml:space="preserve">y)) </w:t>
      </w:r>
      <w:r w:rsidRPr="000E631E">
        <w:rPr>
          <w:rStyle w:val="op"/>
          <w:rFonts w:ascii="Consolas" w:hAnsi="Consolas" w:cs="Consolas"/>
          <w:color w:val="666666"/>
          <w:spacing w:val="3"/>
          <w:bdr w:val="none" w:sz="0" w:space="0" w:color="auto" w:frame="1"/>
          <w:lang w:val="en-US"/>
        </w:rPr>
        <w:t>+</w:t>
      </w:r>
      <w:r w:rsidRPr="000E631E">
        <w:rPr>
          <w:rStyle w:val="st"/>
          <w:rFonts w:ascii="Consolas" w:hAnsi="Consolas" w:cs="Consolas"/>
          <w:color w:val="4070A0"/>
          <w:spacing w:val="3"/>
          <w:bdr w:val="none" w:sz="0" w:space="0" w:color="auto" w:frame="1"/>
          <w:lang w:val="en-US"/>
        </w:rPr>
        <w:t xml:space="preserve"> </w:t>
      </w:r>
      <w:proofErr w:type="spellStart"/>
      <w:r w:rsidRPr="000E631E">
        <w:rPr>
          <w:rStyle w:val="kw"/>
          <w:rFonts w:ascii="Consolas" w:hAnsi="Consolas" w:cs="Consolas"/>
          <w:b/>
          <w:bCs/>
          <w:color w:val="007020"/>
          <w:spacing w:val="3"/>
          <w:bdr w:val="none" w:sz="0" w:space="0" w:color="auto" w:frame="1"/>
          <w:lang w:val="en-US"/>
        </w:rPr>
        <w:t>geom_point</w:t>
      </w:r>
      <w:proofErr w:type="spellEnd"/>
      <w:r w:rsidRPr="000E631E">
        <w:rPr>
          <w:rStyle w:val="HTMLCode"/>
          <w:rFonts w:ascii="Consolas" w:hAnsi="Consolas" w:cs="Consolas"/>
          <w:color w:val="333333"/>
          <w:spacing w:val="3"/>
          <w:bdr w:val="none" w:sz="0" w:space="0" w:color="auto" w:frame="1"/>
          <w:lang w:val="en-US"/>
        </w:rPr>
        <w:t>()</w:t>
      </w:r>
    </w:p>
    <w:p w14:paraId="2B037A46" w14:textId="3FF4426B" w:rsidR="00057AD6" w:rsidRPr="00DE56E4" w:rsidRDefault="00EF5551" w:rsidP="00DE56E4">
      <w:pPr>
        <w:pStyle w:val="HTMLVorformatiert"/>
        <w:numPr>
          <w:ilvl w:val="1"/>
          <w:numId w:val="7"/>
        </w:numPr>
        <w:shd w:val="clear" w:color="auto" w:fill="F7F7F7"/>
        <w:rPr>
          <w:rStyle w:val="co"/>
          <w:rFonts w:ascii="Consolas" w:hAnsi="Consolas" w:cs="Consolas"/>
          <w:color w:val="333333"/>
          <w:spacing w:val="3"/>
          <w:sz w:val="24"/>
          <w:szCs w:val="24"/>
        </w:rPr>
      </w:pPr>
      <w:proofErr w:type="spellStart"/>
      <w:r>
        <w:rPr>
          <w:rStyle w:val="kw"/>
          <w:rFonts w:ascii="Consolas" w:hAnsi="Consolas" w:cs="Consolas"/>
          <w:b/>
          <w:bCs/>
          <w:color w:val="007020"/>
          <w:spacing w:val="3"/>
          <w:bdr w:val="none" w:sz="0" w:space="0" w:color="auto" w:frame="1"/>
        </w:rPr>
        <w:t>cor</w:t>
      </w:r>
      <w:proofErr w:type="spellEnd"/>
      <w:r>
        <w:rPr>
          <w:rStyle w:val="HTMLCode"/>
          <w:rFonts w:ascii="Consolas" w:hAnsi="Consolas" w:cs="Consolas"/>
          <w:color w:val="333333"/>
          <w:spacing w:val="3"/>
          <w:bdr w:val="none" w:sz="0" w:space="0" w:color="auto" w:frame="1"/>
        </w:rPr>
        <w:t>(</w:t>
      </w:r>
      <w:proofErr w:type="spellStart"/>
      <w:proofErr w:type="gramStart"/>
      <w:r>
        <w:rPr>
          <w:rStyle w:val="HTMLCode"/>
          <w:rFonts w:ascii="Consolas" w:hAnsi="Consolas" w:cs="Consolas"/>
          <w:color w:val="333333"/>
          <w:spacing w:val="3"/>
          <w:bdr w:val="none" w:sz="0" w:space="0" w:color="auto" w:frame="1"/>
        </w:rPr>
        <w:t>x,y</w:t>
      </w:r>
      <w:proofErr w:type="spellEnd"/>
      <w:proofErr w:type="gramEnd"/>
      <w:r>
        <w:rPr>
          <w:rStyle w:val="HTMLCode"/>
          <w:rFonts w:ascii="Consolas" w:hAnsi="Consolas" w:cs="Consolas"/>
          <w:color w:val="333333"/>
          <w:spacing w:val="3"/>
          <w:bdr w:val="none" w:sz="0" w:space="0" w:color="auto" w:frame="1"/>
        </w:rPr>
        <w:t>)</w:t>
      </w:r>
    </w:p>
    <w:p w14:paraId="0730BB29" w14:textId="3F1530F2" w:rsidR="004B21F1" w:rsidRPr="006A63D2" w:rsidRDefault="004B21F1" w:rsidP="00DE56E4">
      <w:pPr>
        <w:pStyle w:val="HTMLVorformatiert"/>
        <w:numPr>
          <w:ilvl w:val="1"/>
          <w:numId w:val="7"/>
        </w:numPr>
        <w:shd w:val="clear" w:color="auto" w:fill="F7F7F7"/>
        <w:rPr>
          <w:rStyle w:val="HTMLCode"/>
          <w:rFonts w:ascii="Consolas" w:hAnsi="Consolas" w:cs="Consolas"/>
          <w:b/>
          <w:bCs/>
          <w:color w:val="333333"/>
          <w:spacing w:val="3"/>
          <w:bdr w:val="none" w:sz="0" w:space="0" w:color="auto" w:frame="1"/>
          <w:lang w:val="en-US"/>
        </w:rPr>
      </w:pPr>
      <w:r w:rsidRPr="006A63D2">
        <w:rPr>
          <w:rStyle w:val="co"/>
          <w:rFonts w:ascii="Consolas" w:hAnsi="Consolas" w:cs="Consolas"/>
          <w:b/>
          <w:bCs/>
          <w:i/>
          <w:iCs/>
          <w:color w:val="60A0B0"/>
          <w:spacing w:val="3"/>
          <w:bdr w:val="none" w:sz="0" w:space="0" w:color="auto" w:frame="1"/>
          <w:lang w:val="en-US"/>
        </w:rPr>
        <w:t>## x associates with y when z=TRUE</w:t>
      </w:r>
    </w:p>
    <w:p w14:paraId="7388BB74" w14:textId="4E650252" w:rsidR="004B21F1" w:rsidRPr="004B21F1" w:rsidRDefault="004B21F1" w:rsidP="00DE56E4">
      <w:pPr>
        <w:pStyle w:val="HTMLVorformatiert"/>
        <w:numPr>
          <w:ilvl w:val="1"/>
          <w:numId w:val="7"/>
        </w:numPr>
        <w:shd w:val="clear" w:color="auto" w:fill="F7F7F7"/>
        <w:rPr>
          <w:rFonts w:ascii="Consolas" w:hAnsi="Consolas" w:cs="Consolas"/>
          <w:color w:val="333333"/>
          <w:spacing w:val="3"/>
          <w:sz w:val="24"/>
          <w:szCs w:val="24"/>
          <w:lang w:val="en-US"/>
        </w:rPr>
      </w:pPr>
      <w:proofErr w:type="spellStart"/>
      <w:proofErr w:type="gramStart"/>
      <w:r w:rsidRPr="004B21F1">
        <w:rPr>
          <w:rStyle w:val="kw"/>
          <w:rFonts w:ascii="Consolas" w:hAnsi="Consolas" w:cs="Consolas"/>
          <w:b/>
          <w:bCs/>
          <w:color w:val="007020"/>
          <w:spacing w:val="3"/>
          <w:bdr w:val="none" w:sz="0" w:space="0" w:color="auto" w:frame="1"/>
          <w:lang w:val="en-US"/>
        </w:rPr>
        <w:t>ggplot</w:t>
      </w:r>
      <w:proofErr w:type="spellEnd"/>
      <w:r w:rsidRPr="004B21F1">
        <w:rPr>
          <w:rStyle w:val="HTMLCode"/>
          <w:rFonts w:ascii="Consolas" w:hAnsi="Consolas" w:cs="Consolas"/>
          <w:color w:val="333333"/>
          <w:spacing w:val="3"/>
          <w:bdr w:val="none" w:sz="0" w:space="0" w:color="auto" w:frame="1"/>
          <w:lang w:val="en-US"/>
        </w:rPr>
        <w:t>(</w:t>
      </w:r>
      <w:proofErr w:type="gramEnd"/>
      <w:r w:rsidRPr="00057AD6">
        <w:rPr>
          <w:rStyle w:val="HTMLCode"/>
          <w:rFonts w:ascii="Consolas" w:hAnsi="Consolas" w:cs="Consolas"/>
          <w:color w:val="333333"/>
          <w:spacing w:val="3"/>
          <w:highlight w:val="cyan"/>
          <w:bdr w:val="none" w:sz="0" w:space="0" w:color="auto" w:frame="1"/>
          <w:lang w:val="en-US"/>
        </w:rPr>
        <w:t>dt[z</w:t>
      </w:r>
      <w:r w:rsidR="003C1624">
        <w:rPr>
          <w:rStyle w:val="HTMLCode"/>
          <w:rFonts w:ascii="Consolas" w:hAnsi="Consolas" w:cs="Consolas"/>
          <w:color w:val="333333"/>
          <w:spacing w:val="3"/>
          <w:highlight w:val="cyan"/>
          <w:bdr w:val="none" w:sz="0" w:space="0" w:color="auto" w:frame="1"/>
          <w:lang w:val="en-US"/>
        </w:rPr>
        <w:t xml:space="preserve"> == TRUE</w:t>
      </w:r>
      <w:r w:rsidRPr="00057AD6">
        <w:rPr>
          <w:rStyle w:val="HTMLCode"/>
          <w:rFonts w:ascii="Consolas" w:hAnsi="Consolas" w:cs="Consolas"/>
          <w:color w:val="333333"/>
          <w:spacing w:val="3"/>
          <w:highlight w:val="cyan"/>
          <w:bdr w:val="none" w:sz="0" w:space="0" w:color="auto" w:frame="1"/>
          <w:lang w:val="en-US"/>
        </w:rPr>
        <w:t>]</w:t>
      </w:r>
      <w:r w:rsidRPr="004B21F1">
        <w:rPr>
          <w:rStyle w:val="HTMLCode"/>
          <w:rFonts w:ascii="Consolas" w:hAnsi="Consolas" w:cs="Consolas"/>
          <w:color w:val="333333"/>
          <w:spacing w:val="3"/>
          <w:bdr w:val="none" w:sz="0" w:space="0" w:color="auto" w:frame="1"/>
          <w:lang w:val="en-US"/>
        </w:rPr>
        <w:t xml:space="preserve">, </w:t>
      </w:r>
      <w:proofErr w:type="spellStart"/>
      <w:r w:rsidRPr="004B21F1">
        <w:rPr>
          <w:rStyle w:val="kw"/>
          <w:rFonts w:ascii="Consolas" w:hAnsi="Consolas" w:cs="Consolas"/>
          <w:b/>
          <w:bCs/>
          <w:color w:val="007020"/>
          <w:spacing w:val="3"/>
          <w:bdr w:val="none" w:sz="0" w:space="0" w:color="auto" w:frame="1"/>
          <w:lang w:val="en-US"/>
        </w:rPr>
        <w:t>aes</w:t>
      </w:r>
      <w:proofErr w:type="spellEnd"/>
      <w:r w:rsidRPr="004B21F1">
        <w:rPr>
          <w:rStyle w:val="HTMLCode"/>
          <w:rFonts w:ascii="Consolas" w:hAnsi="Consolas" w:cs="Consolas"/>
          <w:color w:val="333333"/>
          <w:spacing w:val="3"/>
          <w:bdr w:val="none" w:sz="0" w:space="0" w:color="auto" w:frame="1"/>
          <w:lang w:val="en-US"/>
        </w:rPr>
        <w:t>(</w:t>
      </w:r>
      <w:r w:rsidRPr="004B21F1">
        <w:rPr>
          <w:rStyle w:val="dt"/>
          <w:rFonts w:ascii="Consolas" w:hAnsi="Consolas" w:cs="Consolas"/>
          <w:color w:val="902000"/>
          <w:spacing w:val="3"/>
          <w:bdr w:val="none" w:sz="0" w:space="0" w:color="auto" w:frame="1"/>
          <w:lang w:val="en-US"/>
        </w:rPr>
        <w:t>x=</w:t>
      </w:r>
      <w:r w:rsidRPr="004B21F1">
        <w:rPr>
          <w:rStyle w:val="HTMLCode"/>
          <w:rFonts w:ascii="Consolas" w:hAnsi="Consolas" w:cs="Consolas"/>
          <w:color w:val="333333"/>
          <w:spacing w:val="3"/>
          <w:bdr w:val="none" w:sz="0" w:space="0" w:color="auto" w:frame="1"/>
          <w:lang w:val="en-US"/>
        </w:rPr>
        <w:t xml:space="preserve">x, </w:t>
      </w:r>
      <w:r w:rsidRPr="004B21F1">
        <w:rPr>
          <w:rStyle w:val="dt"/>
          <w:rFonts w:ascii="Consolas" w:hAnsi="Consolas" w:cs="Consolas"/>
          <w:color w:val="902000"/>
          <w:spacing w:val="3"/>
          <w:bdr w:val="none" w:sz="0" w:space="0" w:color="auto" w:frame="1"/>
          <w:lang w:val="en-US"/>
        </w:rPr>
        <w:t>y=</w:t>
      </w:r>
      <w:r w:rsidRPr="004B21F1">
        <w:rPr>
          <w:rStyle w:val="HTMLCode"/>
          <w:rFonts w:ascii="Consolas" w:hAnsi="Consolas" w:cs="Consolas"/>
          <w:color w:val="333333"/>
          <w:spacing w:val="3"/>
          <w:bdr w:val="none" w:sz="0" w:space="0" w:color="auto" w:frame="1"/>
          <w:lang w:val="en-US"/>
        </w:rPr>
        <w:t xml:space="preserve">y)) </w:t>
      </w:r>
      <w:r w:rsidRPr="004B21F1">
        <w:rPr>
          <w:rStyle w:val="op"/>
          <w:rFonts w:ascii="Consolas" w:hAnsi="Consolas" w:cs="Consolas"/>
          <w:color w:val="666666"/>
          <w:spacing w:val="3"/>
          <w:bdr w:val="none" w:sz="0" w:space="0" w:color="auto" w:frame="1"/>
          <w:lang w:val="en-US"/>
        </w:rPr>
        <w:t>+</w:t>
      </w:r>
      <w:r w:rsidRPr="004B21F1">
        <w:rPr>
          <w:rStyle w:val="st"/>
          <w:rFonts w:ascii="Consolas" w:hAnsi="Consolas" w:cs="Consolas"/>
          <w:color w:val="4070A0"/>
          <w:spacing w:val="3"/>
          <w:bdr w:val="none" w:sz="0" w:space="0" w:color="auto" w:frame="1"/>
          <w:lang w:val="en-US"/>
        </w:rPr>
        <w:t xml:space="preserve"> </w:t>
      </w:r>
      <w:proofErr w:type="spellStart"/>
      <w:r w:rsidRPr="004B21F1">
        <w:rPr>
          <w:rStyle w:val="kw"/>
          <w:rFonts w:ascii="Consolas" w:hAnsi="Consolas" w:cs="Consolas"/>
          <w:b/>
          <w:bCs/>
          <w:color w:val="007020"/>
          <w:spacing w:val="3"/>
          <w:bdr w:val="none" w:sz="0" w:space="0" w:color="auto" w:frame="1"/>
          <w:lang w:val="en-US"/>
        </w:rPr>
        <w:t>geom_point</w:t>
      </w:r>
      <w:proofErr w:type="spellEnd"/>
      <w:r w:rsidRPr="004B21F1">
        <w:rPr>
          <w:rStyle w:val="HTMLCode"/>
          <w:rFonts w:ascii="Consolas" w:hAnsi="Consolas" w:cs="Consolas"/>
          <w:color w:val="333333"/>
          <w:spacing w:val="3"/>
          <w:bdr w:val="none" w:sz="0" w:space="0" w:color="auto" w:frame="1"/>
          <w:lang w:val="en-US"/>
        </w:rPr>
        <w:t>()</w:t>
      </w:r>
    </w:p>
    <w:p w14:paraId="5BB9FF47" w14:textId="77777777" w:rsidR="00C336BB" w:rsidRPr="00C336BB" w:rsidRDefault="00C336BB" w:rsidP="00DE56E4">
      <w:pPr>
        <w:pStyle w:val="HTMLVorformatiert"/>
        <w:numPr>
          <w:ilvl w:val="1"/>
          <w:numId w:val="7"/>
        </w:numPr>
        <w:shd w:val="clear" w:color="auto" w:fill="F7F7F7"/>
        <w:rPr>
          <w:rFonts w:ascii="Consolas" w:hAnsi="Consolas" w:cs="Consolas"/>
          <w:color w:val="333333"/>
          <w:spacing w:val="3"/>
          <w:sz w:val="24"/>
          <w:szCs w:val="24"/>
          <w:highlight w:val="cyan"/>
        </w:rPr>
      </w:pPr>
      <w:proofErr w:type="spellStart"/>
      <w:proofErr w:type="gramStart"/>
      <w:r w:rsidRPr="00C336BB">
        <w:rPr>
          <w:rStyle w:val="HTMLCode"/>
          <w:rFonts w:ascii="Consolas" w:hAnsi="Consolas" w:cs="Consolas"/>
          <w:color w:val="333333"/>
          <w:spacing w:val="3"/>
          <w:highlight w:val="cyan"/>
          <w:bdr w:val="none" w:sz="0" w:space="0" w:color="auto" w:frame="1"/>
        </w:rPr>
        <w:t>dt</w:t>
      </w:r>
      <w:proofErr w:type="spellEnd"/>
      <w:r w:rsidRPr="00C336BB">
        <w:rPr>
          <w:rStyle w:val="HTMLCode"/>
          <w:rFonts w:ascii="Consolas" w:hAnsi="Consolas" w:cs="Consolas"/>
          <w:color w:val="333333"/>
          <w:spacing w:val="3"/>
          <w:highlight w:val="cyan"/>
          <w:bdr w:val="none" w:sz="0" w:space="0" w:color="auto" w:frame="1"/>
        </w:rPr>
        <w:t>[</w:t>
      </w:r>
      <w:proofErr w:type="gramEnd"/>
      <w:r w:rsidRPr="00C336BB">
        <w:rPr>
          <w:rStyle w:val="HTMLCode"/>
          <w:rFonts w:ascii="Consolas" w:hAnsi="Consolas" w:cs="Consolas"/>
          <w:color w:val="333333"/>
          <w:spacing w:val="3"/>
          <w:highlight w:val="cyan"/>
          <w:bdr w:val="none" w:sz="0" w:space="0" w:color="auto" w:frame="1"/>
        </w:rPr>
        <w:t xml:space="preserve">z, </w:t>
      </w:r>
      <w:proofErr w:type="spellStart"/>
      <w:r w:rsidRPr="00C336BB">
        <w:rPr>
          <w:rStyle w:val="kw"/>
          <w:rFonts w:ascii="Consolas" w:hAnsi="Consolas" w:cs="Consolas"/>
          <w:b/>
          <w:bCs/>
          <w:color w:val="007020"/>
          <w:spacing w:val="3"/>
          <w:highlight w:val="cyan"/>
          <w:bdr w:val="none" w:sz="0" w:space="0" w:color="auto" w:frame="1"/>
        </w:rPr>
        <w:t>cor</w:t>
      </w:r>
      <w:proofErr w:type="spellEnd"/>
      <w:r w:rsidRPr="00C336BB">
        <w:rPr>
          <w:rStyle w:val="HTMLCode"/>
          <w:rFonts w:ascii="Consolas" w:hAnsi="Consolas" w:cs="Consolas"/>
          <w:color w:val="333333"/>
          <w:spacing w:val="3"/>
          <w:highlight w:val="cyan"/>
          <w:bdr w:val="none" w:sz="0" w:space="0" w:color="auto" w:frame="1"/>
        </w:rPr>
        <w:t>(</w:t>
      </w:r>
      <w:proofErr w:type="spellStart"/>
      <w:r w:rsidRPr="00C336BB">
        <w:rPr>
          <w:rStyle w:val="HTMLCode"/>
          <w:rFonts w:ascii="Consolas" w:hAnsi="Consolas" w:cs="Consolas"/>
          <w:color w:val="333333"/>
          <w:spacing w:val="3"/>
          <w:highlight w:val="cyan"/>
          <w:bdr w:val="none" w:sz="0" w:space="0" w:color="auto" w:frame="1"/>
        </w:rPr>
        <w:t>x,y</w:t>
      </w:r>
      <w:proofErr w:type="spellEnd"/>
      <w:r w:rsidRPr="00C336BB">
        <w:rPr>
          <w:rStyle w:val="HTMLCode"/>
          <w:rFonts w:ascii="Consolas" w:hAnsi="Consolas" w:cs="Consolas"/>
          <w:color w:val="333333"/>
          <w:spacing w:val="3"/>
          <w:highlight w:val="cyan"/>
          <w:bdr w:val="none" w:sz="0" w:space="0" w:color="auto" w:frame="1"/>
        </w:rPr>
        <w:t>)]</w:t>
      </w:r>
    </w:p>
    <w:p w14:paraId="1892635A" w14:textId="77777777" w:rsidR="00DE56E4" w:rsidRDefault="00DE56E4" w:rsidP="00DE56E4">
      <w:pPr>
        <w:pStyle w:val="Listenabsatz"/>
        <w:rPr>
          <w:rFonts w:ascii="Calibri" w:hAnsi="Calibri" w:cs="Calibri"/>
          <w:lang w:val="en-US"/>
        </w:rPr>
      </w:pPr>
    </w:p>
    <w:p w14:paraId="5E03AD05" w14:textId="4AFD6D65" w:rsidR="00363D54" w:rsidRDefault="00773E06" w:rsidP="00DE56E4">
      <w:pPr>
        <w:pStyle w:val="Listenabsatz"/>
        <w:rPr>
          <w:rFonts w:ascii="Calibri" w:hAnsi="Calibri" w:cs="Calibri"/>
          <w:lang w:val="en-US"/>
        </w:rPr>
      </w:pPr>
      <w:r w:rsidRPr="00F232B1">
        <w:rPr>
          <w:rFonts w:ascii="Calibri" w:hAnsi="Calibri" w:cs="Calibri"/>
          <w:lang w:val="en-US"/>
        </w:rPr>
        <w:sym w:font="Wingdings" w:char="F0E0"/>
      </w:r>
      <w:r w:rsidRPr="00F232B1">
        <w:rPr>
          <w:rFonts w:ascii="Calibri" w:hAnsi="Calibri" w:cs="Calibri"/>
          <w:lang w:val="en-US"/>
        </w:rPr>
        <w:t xml:space="preserve"> </w:t>
      </w:r>
      <w:proofErr w:type="spellStart"/>
      <w:r w:rsidRPr="006A63D2">
        <w:rPr>
          <w:rFonts w:ascii="Calibri" w:hAnsi="Calibri" w:cs="Calibri"/>
          <w:b/>
          <w:bCs/>
          <w:lang w:val="en-US"/>
        </w:rPr>
        <w:t>Berkson’s</w:t>
      </w:r>
      <w:proofErr w:type="spellEnd"/>
      <w:r w:rsidRPr="00F232B1">
        <w:rPr>
          <w:rFonts w:ascii="Calibri" w:hAnsi="Calibri" w:cs="Calibri"/>
          <w:lang w:val="en-US"/>
        </w:rPr>
        <w:t xml:space="preserve"> </w:t>
      </w:r>
      <w:r w:rsidRPr="006A63D2">
        <w:rPr>
          <w:rFonts w:ascii="Calibri" w:hAnsi="Calibri" w:cs="Calibri"/>
          <w:b/>
          <w:bCs/>
          <w:lang w:val="en-US"/>
        </w:rPr>
        <w:t>paradox</w:t>
      </w:r>
      <w:r w:rsidRPr="00F232B1">
        <w:rPr>
          <w:rFonts w:ascii="Calibri" w:hAnsi="Calibri" w:cs="Calibri"/>
          <w:lang w:val="en-US"/>
        </w:rPr>
        <w:t>:</w:t>
      </w:r>
      <w:r w:rsidR="00363D54" w:rsidRPr="00107D7E">
        <w:rPr>
          <w:rFonts w:ascii="Helvetica Neue" w:hAnsi="Helvetica Neue"/>
          <w:color w:val="333333"/>
          <w:spacing w:val="3"/>
          <w:shd w:val="clear" w:color="auto" w:fill="FFFFFF"/>
          <w:lang w:val="en-US"/>
        </w:rPr>
        <w:t xml:space="preserve"> </w:t>
      </w:r>
      <w:r w:rsidR="00363D54" w:rsidRPr="00107D7E">
        <w:rPr>
          <w:rFonts w:ascii="Calibri" w:hAnsi="Calibri" w:cs="Calibri"/>
          <w:lang w:val="en-US"/>
        </w:rPr>
        <w:t>patients are in the hospital because they are sick, risk factors for their diseases, which do not correlate in the general population, happen to negatively correlate among them</w:t>
      </w:r>
    </w:p>
    <w:p w14:paraId="775A8724" w14:textId="1BD9C9EA" w:rsidR="006A63D2" w:rsidRDefault="006A63D2" w:rsidP="00DE56E4">
      <w:pPr>
        <w:pStyle w:val="Listenabsatz"/>
        <w:rPr>
          <w:rFonts w:ascii="Calibri" w:hAnsi="Calibri" w:cs="Calibri"/>
          <w:b/>
          <w:bCs/>
          <w:lang w:val="en-US"/>
        </w:rPr>
      </w:pPr>
      <w:r w:rsidRPr="006A63D2">
        <w:rPr>
          <w:rFonts w:ascii="Calibri" w:hAnsi="Calibri" w:cs="Calibri"/>
          <w:lang w:val="en-US"/>
        </w:rPr>
        <w:sym w:font="Wingdings" w:char="F0E0"/>
      </w:r>
      <w:r>
        <w:rPr>
          <w:rFonts w:ascii="Calibri" w:hAnsi="Calibri" w:cs="Calibri"/>
          <w:lang w:val="en-US"/>
        </w:rPr>
        <w:t xml:space="preserve"> </w:t>
      </w:r>
      <w:r w:rsidRPr="006A63D2">
        <w:rPr>
          <w:rFonts w:ascii="Calibri" w:hAnsi="Calibri" w:cs="Calibri"/>
          <w:b/>
          <w:bCs/>
          <w:lang w:val="en-US"/>
        </w:rPr>
        <w:t>Association</w:t>
      </w:r>
      <w:r>
        <w:rPr>
          <w:rFonts w:ascii="Calibri" w:hAnsi="Calibri" w:cs="Calibri"/>
          <w:lang w:val="en-US"/>
        </w:rPr>
        <w:t xml:space="preserve"> </w:t>
      </w:r>
      <w:r w:rsidRPr="006A63D2">
        <w:rPr>
          <w:rFonts w:ascii="Calibri" w:hAnsi="Calibri" w:cs="Calibri"/>
          <w:b/>
          <w:bCs/>
          <w:lang w:val="en-US"/>
        </w:rPr>
        <w:t>arises</w:t>
      </w:r>
      <w:r>
        <w:rPr>
          <w:rFonts w:ascii="Calibri" w:hAnsi="Calibri" w:cs="Calibri"/>
          <w:lang w:val="en-US"/>
        </w:rPr>
        <w:t xml:space="preserve"> once we </w:t>
      </w:r>
      <w:r w:rsidRPr="006A63D2">
        <w:rPr>
          <w:rFonts w:ascii="Calibri" w:hAnsi="Calibri" w:cs="Calibri"/>
          <w:b/>
          <w:bCs/>
          <w:lang w:val="en-US"/>
        </w:rPr>
        <w:t>condition on the third variable</w:t>
      </w:r>
    </w:p>
    <w:p w14:paraId="0D23E13D" w14:textId="57BD3AF5" w:rsidR="006A63D2" w:rsidRDefault="006A63D2" w:rsidP="006A63D2">
      <w:pPr>
        <w:pStyle w:val="Listenabsatz"/>
        <w:numPr>
          <w:ilvl w:val="1"/>
          <w:numId w:val="7"/>
        </w:numPr>
        <w:rPr>
          <w:rFonts w:ascii="Calibri" w:hAnsi="Calibri" w:cs="Calibri"/>
          <w:lang w:val="en-US"/>
        </w:rPr>
      </w:pPr>
      <w:r>
        <w:rPr>
          <w:rFonts w:ascii="Calibri" w:hAnsi="Calibri" w:cs="Calibri"/>
          <w:lang w:val="en-US"/>
        </w:rPr>
        <w:t>conditioning should not be done systematically</w:t>
      </w:r>
    </w:p>
    <w:p w14:paraId="118B9E0D" w14:textId="0DF27695" w:rsidR="006A63D2" w:rsidRPr="00107D7E" w:rsidRDefault="006A63D2" w:rsidP="006A63D2">
      <w:pPr>
        <w:pStyle w:val="Listenabsatz"/>
        <w:numPr>
          <w:ilvl w:val="1"/>
          <w:numId w:val="7"/>
        </w:numPr>
        <w:rPr>
          <w:rFonts w:ascii="Calibri" w:hAnsi="Calibri" w:cs="Calibri"/>
          <w:lang w:val="en-US"/>
        </w:rPr>
      </w:pPr>
      <w:r>
        <w:rPr>
          <w:rFonts w:ascii="Calibri" w:hAnsi="Calibri" w:cs="Calibri"/>
          <w:lang w:val="en-US"/>
        </w:rPr>
        <w:lastRenderedPageBreak/>
        <w:t>data may already be conditioned we don’t know it</w:t>
      </w:r>
    </w:p>
    <w:p w14:paraId="5D42C977" w14:textId="4E117E6B" w:rsidR="000E631E" w:rsidRPr="003442BF" w:rsidRDefault="000E631E" w:rsidP="003442BF">
      <w:pPr>
        <w:rPr>
          <w:rFonts w:ascii="Calibri" w:hAnsi="Calibri" w:cs="Calibri"/>
          <w:lang w:val="en-US"/>
        </w:rPr>
      </w:pPr>
    </w:p>
    <w:p w14:paraId="44B7EB11" w14:textId="2B33DA17" w:rsidR="00D90A25" w:rsidRDefault="00B06176" w:rsidP="00D90A25">
      <w:pPr>
        <w:rPr>
          <w:rFonts w:ascii="Calibri" w:hAnsi="Calibri" w:cs="Calibri"/>
          <w:lang w:val="en-US"/>
        </w:rPr>
      </w:pPr>
      <w:r w:rsidRPr="00B06176">
        <w:rPr>
          <w:rFonts w:ascii="Calibri" w:hAnsi="Calibri" w:cs="Calibri"/>
          <w:lang w:val="en-US"/>
        </w:rPr>
        <w:sym w:font="Wingdings" w:char="F0E0"/>
      </w:r>
      <w:r>
        <w:rPr>
          <w:rFonts w:ascii="Calibri" w:hAnsi="Calibri" w:cs="Calibri"/>
          <w:lang w:val="en-US"/>
        </w:rPr>
        <w:t xml:space="preserve"> If you control for everything</w:t>
      </w:r>
      <w:r w:rsidR="00CA793D">
        <w:rPr>
          <w:rFonts w:ascii="Calibri" w:hAnsi="Calibri" w:cs="Calibri"/>
          <w:lang w:val="en-US"/>
        </w:rPr>
        <w:t>, include everything</w:t>
      </w:r>
      <w:r>
        <w:rPr>
          <w:rFonts w:ascii="Calibri" w:hAnsi="Calibri" w:cs="Calibri"/>
          <w:lang w:val="en-US"/>
        </w:rPr>
        <w:t xml:space="preserve">, you may induce correlations that were not there!! </w:t>
      </w:r>
    </w:p>
    <w:p w14:paraId="0696607D" w14:textId="77777777" w:rsidR="00241744" w:rsidRDefault="003442BF" w:rsidP="00B8369C">
      <w:pPr>
        <w:pStyle w:val="berschrift2"/>
        <w:rPr>
          <w:rFonts w:ascii="Calibri" w:hAnsi="Calibri" w:cs="Calibri"/>
          <w:b/>
          <w:bCs/>
          <w:lang w:val="en-US"/>
        </w:rPr>
      </w:pPr>
      <w:r w:rsidRPr="00B8369C">
        <w:rPr>
          <w:b/>
          <w:bCs/>
          <w:noProof/>
        </w:rPr>
        <w:drawing>
          <wp:anchor distT="0" distB="0" distL="114300" distR="114300" simplePos="0" relativeHeight="251665408" behindDoc="0" locked="0" layoutInCell="1" allowOverlap="1" wp14:anchorId="45DCC2C0" wp14:editId="49C0E84D">
            <wp:simplePos x="0" y="0"/>
            <wp:positionH relativeFrom="column">
              <wp:posOffset>3175</wp:posOffset>
            </wp:positionH>
            <wp:positionV relativeFrom="paragraph">
              <wp:posOffset>203897</wp:posOffset>
            </wp:positionV>
            <wp:extent cx="5756910" cy="2752090"/>
            <wp:effectExtent l="0" t="0" r="0" b="3810"/>
            <wp:wrapThrough wrapText="bothSides">
              <wp:wrapPolygon edited="0">
                <wp:start x="0" y="0"/>
                <wp:lineTo x="0" y="21530"/>
                <wp:lineTo x="21538" y="21530"/>
                <wp:lineTo x="21538" y="0"/>
                <wp:lineTo x="0" y="0"/>
              </wp:wrapPolygon>
            </wp:wrapThrough>
            <wp:docPr id="15" name="Grafik 15" descr="Simpson's paradox. The sign (+ or -) designates positive or negative effects (causal diagram, left) or associations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pson's paradox. The sign (+ or -) designates positive or negative effects (causal diagram, left) or associations (righ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369C">
        <w:rPr>
          <w:rFonts w:ascii="Calibri" w:hAnsi="Calibri" w:cs="Calibri"/>
          <w:b/>
          <w:bCs/>
          <w:lang w:val="en-US"/>
        </w:rPr>
        <w:t>Simpson’s paradox</w:t>
      </w:r>
    </w:p>
    <w:p w14:paraId="6C459D5C" w14:textId="2A8B26DF" w:rsidR="00241744" w:rsidRPr="00241744" w:rsidRDefault="00241744" w:rsidP="00241744">
      <w:pPr>
        <w:pStyle w:val="Listenabsatz"/>
        <w:numPr>
          <w:ilvl w:val="0"/>
          <w:numId w:val="7"/>
        </w:numPr>
        <w:rPr>
          <w:rFonts w:ascii="Calibri" w:hAnsi="Calibri" w:cs="Calibri"/>
          <w:lang w:val="en-US"/>
        </w:rPr>
      </w:pPr>
      <w:r>
        <w:rPr>
          <w:rFonts w:ascii="Calibri" w:hAnsi="Calibri" w:cs="Calibri"/>
          <w:lang w:val="en-US"/>
        </w:rPr>
        <w:t>variable X relates to Y in a certain way, but flips when stratifying for another var. Z</w:t>
      </w:r>
    </w:p>
    <w:p w14:paraId="0D0F4A6D" w14:textId="65809418" w:rsidR="002E71E6" w:rsidRPr="00666BE1" w:rsidRDefault="003442BF" w:rsidP="00241744">
      <w:pPr>
        <w:rPr>
          <w:rStyle w:val="co"/>
          <w:rFonts w:ascii="Consolas" w:hAnsi="Consolas" w:cs="Consolas"/>
          <w:i/>
          <w:iCs/>
          <w:color w:val="60A0B0"/>
          <w:spacing w:val="3"/>
          <w:sz w:val="20"/>
          <w:szCs w:val="20"/>
          <w:bdr w:val="none" w:sz="0" w:space="0" w:color="auto" w:frame="1"/>
          <w:lang w:val="en-US"/>
        </w:rPr>
      </w:pPr>
      <w:r w:rsidRPr="00B8369C">
        <w:rPr>
          <w:rStyle w:val="co"/>
          <w:rFonts w:ascii="Consolas" w:hAnsi="Consolas" w:cs="Consolas"/>
          <w:i/>
          <w:iCs/>
          <w:color w:val="60A0B0"/>
          <w:spacing w:val="3"/>
          <w:sz w:val="20"/>
          <w:szCs w:val="20"/>
          <w:bdr w:val="none" w:sz="0" w:space="0" w:color="auto" w:frame="1"/>
          <w:lang w:val="en-US"/>
        </w:rPr>
        <w:fldChar w:fldCharType="begin"/>
      </w:r>
      <w:r w:rsidRPr="00666BE1">
        <w:rPr>
          <w:rStyle w:val="co"/>
          <w:rFonts w:ascii="Consolas" w:hAnsi="Consolas" w:cs="Consolas"/>
          <w:i/>
          <w:iCs/>
          <w:color w:val="60A0B0"/>
          <w:spacing w:val="3"/>
          <w:sz w:val="20"/>
          <w:szCs w:val="20"/>
          <w:bdr w:val="none" w:sz="0" w:space="0" w:color="auto" w:frame="1"/>
          <w:lang w:val="en-US"/>
        </w:rPr>
        <w:instrText xml:space="preserve"> INCLUDEPICTURE "/var/folders/z9/pwzwr_y57_bfcvsmfxqjsts40000gn/T/com.microsoft.Word/WebArchiveCopyPasteTempFiles/lec06_simpson_paradox.png" \* MERGEFORMATINET </w:instrText>
      </w:r>
      <w:r w:rsidRPr="00B8369C">
        <w:rPr>
          <w:rStyle w:val="co"/>
          <w:rFonts w:ascii="Consolas" w:hAnsi="Consolas" w:cs="Consolas"/>
          <w:i/>
          <w:iCs/>
          <w:color w:val="60A0B0"/>
          <w:spacing w:val="3"/>
          <w:sz w:val="20"/>
          <w:szCs w:val="20"/>
          <w:bdr w:val="none" w:sz="0" w:space="0" w:color="auto" w:frame="1"/>
          <w:lang w:val="en-US"/>
        </w:rPr>
        <w:fldChar w:fldCharType="end"/>
      </w:r>
    </w:p>
    <w:p w14:paraId="760ECBB3" w14:textId="77777777" w:rsidR="002E71E6" w:rsidRPr="00127B4A" w:rsidRDefault="002E71E6" w:rsidP="002E71E6">
      <w:pPr>
        <w:pStyle w:val="HTMLVorformatiert"/>
        <w:shd w:val="clear" w:color="auto" w:fill="F7F7F7"/>
        <w:rPr>
          <w:rStyle w:val="HTMLCode"/>
          <w:rFonts w:ascii="Consolas" w:hAnsi="Consolas" w:cs="Consolas"/>
          <w:color w:val="333333"/>
          <w:spacing w:val="3"/>
          <w:bdr w:val="none" w:sz="0" w:space="0" w:color="auto" w:frame="1"/>
          <w:lang w:val="en-US"/>
        </w:rPr>
      </w:pPr>
      <w:r w:rsidRPr="00127B4A">
        <w:rPr>
          <w:rStyle w:val="co"/>
          <w:rFonts w:ascii="Consolas" w:hAnsi="Consolas" w:cs="Consolas"/>
          <w:i/>
          <w:iCs/>
          <w:color w:val="60A0B0"/>
          <w:spacing w:val="3"/>
          <w:bdr w:val="none" w:sz="0" w:space="0" w:color="auto" w:frame="1"/>
          <w:lang w:val="en-US"/>
        </w:rPr>
        <w:t xml:space="preserve"># </w:t>
      </w:r>
      <w:proofErr w:type="spellStart"/>
      <w:proofErr w:type="gramStart"/>
      <w:r w:rsidRPr="00127B4A">
        <w:rPr>
          <w:rStyle w:val="co"/>
          <w:rFonts w:ascii="Consolas" w:hAnsi="Consolas" w:cs="Consolas"/>
          <w:i/>
          <w:iCs/>
          <w:color w:val="60A0B0"/>
          <w:spacing w:val="3"/>
          <w:bdr w:val="none" w:sz="0" w:space="0" w:color="auto" w:frame="1"/>
          <w:lang w:val="en-US"/>
        </w:rPr>
        <w:t>devtools</w:t>
      </w:r>
      <w:proofErr w:type="spellEnd"/>
      <w:r w:rsidRPr="00127B4A">
        <w:rPr>
          <w:rStyle w:val="co"/>
          <w:rFonts w:ascii="Consolas" w:hAnsi="Consolas" w:cs="Consolas"/>
          <w:i/>
          <w:iCs/>
          <w:color w:val="60A0B0"/>
          <w:spacing w:val="3"/>
          <w:bdr w:val="none" w:sz="0" w:space="0" w:color="auto" w:frame="1"/>
          <w:lang w:val="en-US"/>
        </w:rPr>
        <w:t>::</w:t>
      </w:r>
      <w:proofErr w:type="spellStart"/>
      <w:proofErr w:type="gramEnd"/>
      <w:r w:rsidRPr="00127B4A">
        <w:rPr>
          <w:rStyle w:val="co"/>
          <w:rFonts w:ascii="Consolas" w:hAnsi="Consolas" w:cs="Consolas"/>
          <w:i/>
          <w:iCs/>
          <w:color w:val="60A0B0"/>
          <w:spacing w:val="3"/>
          <w:bdr w:val="none" w:sz="0" w:space="0" w:color="auto" w:frame="1"/>
          <w:lang w:val="en-US"/>
        </w:rPr>
        <w:t>install_github</w:t>
      </w:r>
      <w:proofErr w:type="spellEnd"/>
      <w:r w:rsidRPr="00127B4A">
        <w:rPr>
          <w:rStyle w:val="co"/>
          <w:rFonts w:ascii="Consolas" w:hAnsi="Consolas" w:cs="Consolas"/>
          <w:i/>
          <w:iCs/>
          <w:color w:val="60A0B0"/>
          <w:spacing w:val="3"/>
          <w:bdr w:val="none" w:sz="0" w:space="0" w:color="auto" w:frame="1"/>
          <w:lang w:val="en-US"/>
        </w:rPr>
        <w:t>("</w:t>
      </w:r>
      <w:proofErr w:type="spellStart"/>
      <w:r w:rsidRPr="00127B4A">
        <w:rPr>
          <w:rStyle w:val="co"/>
          <w:rFonts w:ascii="Consolas" w:hAnsi="Consolas" w:cs="Consolas"/>
          <w:i/>
          <w:iCs/>
          <w:color w:val="60A0B0"/>
          <w:spacing w:val="3"/>
          <w:bdr w:val="none" w:sz="0" w:space="0" w:color="auto" w:frame="1"/>
          <w:lang w:val="en-US"/>
        </w:rPr>
        <w:t>easystats</w:t>
      </w:r>
      <w:proofErr w:type="spellEnd"/>
      <w:r w:rsidRPr="00127B4A">
        <w:rPr>
          <w:rStyle w:val="co"/>
          <w:rFonts w:ascii="Consolas" w:hAnsi="Consolas" w:cs="Consolas"/>
          <w:i/>
          <w:iCs/>
          <w:color w:val="60A0B0"/>
          <w:spacing w:val="3"/>
          <w:bdr w:val="none" w:sz="0" w:space="0" w:color="auto" w:frame="1"/>
          <w:lang w:val="en-US"/>
        </w:rPr>
        <w:t>/correlation")</w:t>
      </w:r>
    </w:p>
    <w:p w14:paraId="30A994C7" w14:textId="77777777" w:rsidR="002E71E6" w:rsidRPr="00127B4A" w:rsidRDefault="002E71E6" w:rsidP="002E71E6">
      <w:pPr>
        <w:pStyle w:val="HTMLVorformatiert"/>
        <w:shd w:val="clear" w:color="auto" w:fill="F7F7F7"/>
        <w:rPr>
          <w:rStyle w:val="HTMLCode"/>
          <w:rFonts w:ascii="Consolas" w:hAnsi="Consolas" w:cs="Consolas"/>
          <w:color w:val="333333"/>
          <w:spacing w:val="3"/>
          <w:bdr w:val="none" w:sz="0" w:space="0" w:color="auto" w:frame="1"/>
          <w:lang w:val="en-US"/>
        </w:rPr>
      </w:pPr>
      <w:r w:rsidRPr="00127B4A">
        <w:rPr>
          <w:rStyle w:val="kw"/>
          <w:rFonts w:ascii="Consolas" w:hAnsi="Consolas" w:cs="Consolas"/>
          <w:b/>
          <w:bCs/>
          <w:color w:val="007020"/>
          <w:spacing w:val="3"/>
          <w:bdr w:val="none" w:sz="0" w:space="0" w:color="auto" w:frame="1"/>
          <w:lang w:val="en-US"/>
        </w:rPr>
        <w:t>library</w:t>
      </w:r>
      <w:r w:rsidRPr="00127B4A">
        <w:rPr>
          <w:rStyle w:val="HTMLCode"/>
          <w:rFonts w:ascii="Consolas" w:hAnsi="Consolas" w:cs="Consolas"/>
          <w:color w:val="333333"/>
          <w:spacing w:val="3"/>
          <w:bdr w:val="none" w:sz="0" w:space="0" w:color="auto" w:frame="1"/>
          <w:lang w:val="en-US"/>
        </w:rPr>
        <w:t>(correlation)</w:t>
      </w:r>
    </w:p>
    <w:p w14:paraId="74BD6EC8" w14:textId="77777777" w:rsidR="002E71E6" w:rsidRPr="00127B4A" w:rsidRDefault="002E71E6" w:rsidP="002E71E6">
      <w:pPr>
        <w:pStyle w:val="HTMLVorformatiert"/>
        <w:shd w:val="clear" w:color="auto" w:fill="F7F7F7"/>
        <w:rPr>
          <w:rStyle w:val="HTMLCode"/>
          <w:rFonts w:ascii="Consolas" w:hAnsi="Consolas" w:cs="Consolas"/>
          <w:color w:val="333333"/>
          <w:spacing w:val="3"/>
          <w:bdr w:val="none" w:sz="0" w:space="0" w:color="auto" w:frame="1"/>
          <w:lang w:val="en-US"/>
        </w:rPr>
      </w:pPr>
      <w:r w:rsidRPr="00127B4A">
        <w:rPr>
          <w:rStyle w:val="HTMLCode"/>
          <w:rFonts w:ascii="Consolas" w:hAnsi="Consolas" w:cs="Consolas"/>
          <w:color w:val="333333"/>
          <w:spacing w:val="3"/>
          <w:bdr w:val="none" w:sz="0" w:space="0" w:color="auto" w:frame="1"/>
          <w:lang w:val="en-US"/>
        </w:rPr>
        <w:t>data &lt;-</w:t>
      </w:r>
      <w:r w:rsidRPr="00127B4A">
        <w:rPr>
          <w:rStyle w:val="st"/>
          <w:rFonts w:ascii="Consolas" w:hAnsi="Consolas" w:cs="Consolas"/>
          <w:color w:val="4070A0"/>
          <w:spacing w:val="3"/>
          <w:bdr w:val="none" w:sz="0" w:space="0" w:color="auto" w:frame="1"/>
          <w:lang w:val="en-US"/>
        </w:rPr>
        <w:t xml:space="preserve"> </w:t>
      </w:r>
      <w:proofErr w:type="spellStart"/>
      <w:r w:rsidRPr="00127B4A">
        <w:rPr>
          <w:rStyle w:val="kw"/>
          <w:rFonts w:ascii="Consolas" w:hAnsi="Consolas" w:cs="Consolas"/>
          <w:b/>
          <w:bCs/>
          <w:color w:val="007020"/>
          <w:spacing w:val="3"/>
          <w:highlight w:val="cyan"/>
          <w:bdr w:val="none" w:sz="0" w:space="0" w:color="auto" w:frame="1"/>
          <w:lang w:val="en-US"/>
        </w:rPr>
        <w:t>simulate_</w:t>
      </w:r>
      <w:proofErr w:type="gramStart"/>
      <w:r w:rsidRPr="00127B4A">
        <w:rPr>
          <w:rStyle w:val="kw"/>
          <w:rFonts w:ascii="Consolas" w:hAnsi="Consolas" w:cs="Consolas"/>
          <w:b/>
          <w:bCs/>
          <w:color w:val="007020"/>
          <w:spacing w:val="3"/>
          <w:highlight w:val="cyan"/>
          <w:bdr w:val="none" w:sz="0" w:space="0" w:color="auto" w:frame="1"/>
          <w:lang w:val="en-US"/>
        </w:rPr>
        <w:t>simpson</w:t>
      </w:r>
      <w:proofErr w:type="spellEnd"/>
      <w:r w:rsidRPr="00127B4A">
        <w:rPr>
          <w:rStyle w:val="HTMLCode"/>
          <w:rFonts w:ascii="Consolas" w:hAnsi="Consolas" w:cs="Consolas"/>
          <w:color w:val="333333"/>
          <w:spacing w:val="3"/>
          <w:highlight w:val="cyan"/>
          <w:bdr w:val="none" w:sz="0" w:space="0" w:color="auto" w:frame="1"/>
          <w:lang w:val="en-US"/>
        </w:rPr>
        <w:t>(</w:t>
      </w:r>
      <w:proofErr w:type="gramEnd"/>
      <w:r w:rsidRPr="00127B4A">
        <w:rPr>
          <w:rStyle w:val="dt"/>
          <w:rFonts w:ascii="Consolas" w:hAnsi="Consolas" w:cs="Consolas"/>
          <w:color w:val="902000"/>
          <w:spacing w:val="3"/>
          <w:highlight w:val="cyan"/>
          <w:bdr w:val="none" w:sz="0" w:space="0" w:color="auto" w:frame="1"/>
          <w:lang w:val="en-US"/>
        </w:rPr>
        <w:t>n =</w:t>
      </w:r>
      <w:r w:rsidRPr="00127B4A">
        <w:rPr>
          <w:rStyle w:val="HTMLCode"/>
          <w:rFonts w:ascii="Consolas" w:hAnsi="Consolas" w:cs="Consolas"/>
          <w:color w:val="333333"/>
          <w:spacing w:val="3"/>
          <w:highlight w:val="cyan"/>
          <w:bdr w:val="none" w:sz="0" w:space="0" w:color="auto" w:frame="1"/>
          <w:lang w:val="en-US"/>
        </w:rPr>
        <w:t xml:space="preserve"> </w:t>
      </w:r>
      <w:r w:rsidRPr="00127B4A">
        <w:rPr>
          <w:rStyle w:val="dv"/>
          <w:rFonts w:ascii="Consolas" w:hAnsi="Consolas" w:cs="Consolas"/>
          <w:color w:val="40A070"/>
          <w:spacing w:val="3"/>
          <w:highlight w:val="cyan"/>
          <w:bdr w:val="none" w:sz="0" w:space="0" w:color="auto" w:frame="1"/>
          <w:lang w:val="en-US"/>
        </w:rPr>
        <w:t>100</w:t>
      </w:r>
      <w:r w:rsidRPr="00127B4A">
        <w:rPr>
          <w:rStyle w:val="HTMLCode"/>
          <w:rFonts w:ascii="Consolas" w:hAnsi="Consolas" w:cs="Consolas"/>
          <w:color w:val="333333"/>
          <w:spacing w:val="3"/>
          <w:highlight w:val="cyan"/>
          <w:bdr w:val="none" w:sz="0" w:space="0" w:color="auto" w:frame="1"/>
          <w:lang w:val="en-US"/>
        </w:rPr>
        <w:t xml:space="preserve">, </w:t>
      </w:r>
      <w:r w:rsidRPr="00127B4A">
        <w:rPr>
          <w:rStyle w:val="dt"/>
          <w:rFonts w:ascii="Consolas" w:hAnsi="Consolas" w:cs="Consolas"/>
          <w:color w:val="902000"/>
          <w:spacing w:val="3"/>
          <w:highlight w:val="cyan"/>
          <w:bdr w:val="none" w:sz="0" w:space="0" w:color="auto" w:frame="1"/>
          <w:lang w:val="en-US"/>
        </w:rPr>
        <w:t>groups =</w:t>
      </w:r>
      <w:r w:rsidRPr="00127B4A">
        <w:rPr>
          <w:rStyle w:val="HTMLCode"/>
          <w:rFonts w:ascii="Consolas" w:hAnsi="Consolas" w:cs="Consolas"/>
          <w:color w:val="333333"/>
          <w:spacing w:val="3"/>
          <w:highlight w:val="cyan"/>
          <w:bdr w:val="none" w:sz="0" w:space="0" w:color="auto" w:frame="1"/>
          <w:lang w:val="en-US"/>
        </w:rPr>
        <w:t xml:space="preserve"> </w:t>
      </w:r>
      <w:r w:rsidRPr="00127B4A">
        <w:rPr>
          <w:rStyle w:val="dv"/>
          <w:rFonts w:ascii="Consolas" w:hAnsi="Consolas" w:cs="Consolas"/>
          <w:color w:val="40A070"/>
          <w:spacing w:val="3"/>
          <w:highlight w:val="cyan"/>
          <w:bdr w:val="none" w:sz="0" w:space="0" w:color="auto" w:frame="1"/>
          <w:lang w:val="en-US"/>
        </w:rPr>
        <w:t>4</w:t>
      </w:r>
      <w:r w:rsidRPr="00127B4A">
        <w:rPr>
          <w:rStyle w:val="HTMLCode"/>
          <w:rFonts w:ascii="Consolas" w:hAnsi="Consolas" w:cs="Consolas"/>
          <w:color w:val="333333"/>
          <w:spacing w:val="3"/>
          <w:highlight w:val="cyan"/>
          <w:bdr w:val="none" w:sz="0" w:space="0" w:color="auto" w:frame="1"/>
          <w:lang w:val="en-US"/>
        </w:rPr>
        <w:t xml:space="preserve">, </w:t>
      </w:r>
      <w:r w:rsidRPr="00127B4A">
        <w:rPr>
          <w:rStyle w:val="dt"/>
          <w:rFonts w:ascii="Consolas" w:hAnsi="Consolas" w:cs="Consolas"/>
          <w:color w:val="902000"/>
          <w:spacing w:val="3"/>
          <w:highlight w:val="cyan"/>
          <w:bdr w:val="none" w:sz="0" w:space="0" w:color="auto" w:frame="1"/>
          <w:lang w:val="en-US"/>
        </w:rPr>
        <w:t>r =</w:t>
      </w:r>
      <w:r w:rsidRPr="00127B4A">
        <w:rPr>
          <w:rStyle w:val="HTMLCode"/>
          <w:rFonts w:ascii="Consolas" w:hAnsi="Consolas" w:cs="Consolas"/>
          <w:color w:val="333333"/>
          <w:spacing w:val="3"/>
          <w:highlight w:val="cyan"/>
          <w:bdr w:val="none" w:sz="0" w:space="0" w:color="auto" w:frame="1"/>
          <w:lang w:val="en-US"/>
        </w:rPr>
        <w:t xml:space="preserve"> </w:t>
      </w:r>
      <w:r w:rsidRPr="00127B4A">
        <w:rPr>
          <w:rStyle w:val="fl"/>
          <w:rFonts w:ascii="Consolas" w:hAnsi="Consolas" w:cs="Consolas"/>
          <w:color w:val="40A070"/>
          <w:spacing w:val="3"/>
          <w:highlight w:val="cyan"/>
          <w:bdr w:val="none" w:sz="0" w:space="0" w:color="auto" w:frame="1"/>
          <w:lang w:val="en-US"/>
        </w:rPr>
        <w:t>0.6</w:t>
      </w:r>
      <w:r w:rsidRPr="00127B4A">
        <w:rPr>
          <w:rStyle w:val="HTMLCode"/>
          <w:rFonts w:ascii="Consolas" w:hAnsi="Consolas" w:cs="Consolas"/>
          <w:color w:val="333333"/>
          <w:spacing w:val="3"/>
          <w:highlight w:val="cyan"/>
          <w:bdr w:val="none" w:sz="0" w:space="0" w:color="auto" w:frame="1"/>
          <w:lang w:val="en-US"/>
        </w:rPr>
        <w:t xml:space="preserve">) </w:t>
      </w:r>
      <w:r w:rsidRPr="00127B4A">
        <w:rPr>
          <w:rStyle w:val="op"/>
          <w:rFonts w:ascii="Consolas" w:hAnsi="Consolas" w:cs="Consolas"/>
          <w:color w:val="666666"/>
          <w:spacing w:val="3"/>
          <w:highlight w:val="cyan"/>
          <w:bdr w:val="none" w:sz="0" w:space="0" w:color="auto" w:frame="1"/>
          <w:lang w:val="en-US"/>
        </w:rPr>
        <w:t>%&gt;%</w:t>
      </w:r>
      <w:r w:rsidRPr="00127B4A">
        <w:rPr>
          <w:rStyle w:val="st"/>
          <w:rFonts w:ascii="Consolas" w:hAnsi="Consolas" w:cs="Consolas"/>
          <w:color w:val="4070A0"/>
          <w:spacing w:val="3"/>
          <w:highlight w:val="cyan"/>
          <w:bdr w:val="none" w:sz="0" w:space="0" w:color="auto" w:frame="1"/>
          <w:lang w:val="en-US"/>
        </w:rPr>
        <w:t xml:space="preserve"> </w:t>
      </w:r>
      <w:proofErr w:type="spellStart"/>
      <w:r w:rsidRPr="00127B4A">
        <w:rPr>
          <w:rStyle w:val="HTMLCode"/>
          <w:rFonts w:ascii="Consolas" w:hAnsi="Consolas" w:cs="Consolas"/>
          <w:color w:val="333333"/>
          <w:spacing w:val="3"/>
          <w:highlight w:val="cyan"/>
          <w:bdr w:val="none" w:sz="0" w:space="0" w:color="auto" w:frame="1"/>
          <w:lang w:val="en-US"/>
        </w:rPr>
        <w:t>as.data.table</w:t>
      </w:r>
      <w:proofErr w:type="spellEnd"/>
    </w:p>
    <w:p w14:paraId="224FDC5A" w14:textId="77777777" w:rsidR="002E71E6" w:rsidRPr="00127B4A" w:rsidRDefault="002E71E6" w:rsidP="002E71E6">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127B4A">
        <w:rPr>
          <w:rStyle w:val="kw"/>
          <w:rFonts w:ascii="Consolas" w:hAnsi="Consolas" w:cs="Consolas"/>
          <w:b/>
          <w:bCs/>
          <w:color w:val="007020"/>
          <w:spacing w:val="3"/>
          <w:bdr w:val="none" w:sz="0" w:space="0" w:color="auto" w:frame="1"/>
          <w:lang w:val="en-US"/>
        </w:rPr>
        <w:t>colnames</w:t>
      </w:r>
      <w:proofErr w:type="spellEnd"/>
      <w:r w:rsidRPr="00127B4A">
        <w:rPr>
          <w:rStyle w:val="HTMLCode"/>
          <w:rFonts w:ascii="Consolas" w:hAnsi="Consolas" w:cs="Consolas"/>
          <w:color w:val="333333"/>
          <w:spacing w:val="3"/>
          <w:bdr w:val="none" w:sz="0" w:space="0" w:color="auto" w:frame="1"/>
          <w:lang w:val="en-US"/>
        </w:rPr>
        <w:t>(data) &lt;-</w:t>
      </w:r>
      <w:r w:rsidRPr="00127B4A">
        <w:rPr>
          <w:rStyle w:val="st"/>
          <w:rFonts w:ascii="Consolas" w:hAnsi="Consolas" w:cs="Consolas"/>
          <w:color w:val="4070A0"/>
          <w:spacing w:val="3"/>
          <w:bdr w:val="none" w:sz="0" w:space="0" w:color="auto" w:frame="1"/>
          <w:lang w:val="en-US"/>
        </w:rPr>
        <w:t xml:space="preserve"> </w:t>
      </w:r>
      <w:proofErr w:type="gramStart"/>
      <w:r w:rsidRPr="00127B4A">
        <w:rPr>
          <w:rStyle w:val="kw"/>
          <w:rFonts w:ascii="Consolas" w:hAnsi="Consolas" w:cs="Consolas"/>
          <w:b/>
          <w:bCs/>
          <w:color w:val="007020"/>
          <w:spacing w:val="3"/>
          <w:bdr w:val="none" w:sz="0" w:space="0" w:color="auto" w:frame="1"/>
          <w:lang w:val="en-US"/>
        </w:rPr>
        <w:t>c</w:t>
      </w:r>
      <w:r w:rsidRPr="00127B4A">
        <w:rPr>
          <w:rStyle w:val="HTMLCode"/>
          <w:rFonts w:ascii="Consolas" w:hAnsi="Consolas" w:cs="Consolas"/>
          <w:color w:val="333333"/>
          <w:spacing w:val="3"/>
          <w:bdr w:val="none" w:sz="0" w:space="0" w:color="auto" w:frame="1"/>
          <w:lang w:val="en-US"/>
        </w:rPr>
        <w:t>(</w:t>
      </w:r>
      <w:proofErr w:type="gramEnd"/>
      <w:r w:rsidRPr="00127B4A">
        <w:rPr>
          <w:rStyle w:val="st"/>
          <w:rFonts w:ascii="Consolas" w:hAnsi="Consolas" w:cs="Consolas"/>
          <w:color w:val="4070A0"/>
          <w:spacing w:val="3"/>
          <w:bdr w:val="none" w:sz="0" w:space="0" w:color="auto" w:frame="1"/>
          <w:lang w:val="en-US"/>
        </w:rPr>
        <w:t>'X'</w:t>
      </w:r>
      <w:r w:rsidRPr="00127B4A">
        <w:rPr>
          <w:rStyle w:val="HTMLCode"/>
          <w:rFonts w:ascii="Consolas" w:hAnsi="Consolas" w:cs="Consolas"/>
          <w:color w:val="333333"/>
          <w:spacing w:val="3"/>
          <w:bdr w:val="none" w:sz="0" w:space="0" w:color="auto" w:frame="1"/>
          <w:lang w:val="en-US"/>
        </w:rPr>
        <w:t xml:space="preserve">, </w:t>
      </w:r>
      <w:r w:rsidRPr="00127B4A">
        <w:rPr>
          <w:rStyle w:val="st"/>
          <w:rFonts w:ascii="Consolas" w:hAnsi="Consolas" w:cs="Consolas"/>
          <w:color w:val="4070A0"/>
          <w:spacing w:val="3"/>
          <w:bdr w:val="none" w:sz="0" w:space="0" w:color="auto" w:frame="1"/>
          <w:lang w:val="en-US"/>
        </w:rPr>
        <w:t>'Y'</w:t>
      </w:r>
      <w:r w:rsidRPr="00127B4A">
        <w:rPr>
          <w:rStyle w:val="HTMLCode"/>
          <w:rFonts w:ascii="Consolas" w:hAnsi="Consolas" w:cs="Consolas"/>
          <w:color w:val="333333"/>
          <w:spacing w:val="3"/>
          <w:bdr w:val="none" w:sz="0" w:space="0" w:color="auto" w:frame="1"/>
          <w:lang w:val="en-US"/>
        </w:rPr>
        <w:t xml:space="preserve">, </w:t>
      </w:r>
      <w:r w:rsidRPr="00127B4A">
        <w:rPr>
          <w:rStyle w:val="st"/>
          <w:rFonts w:ascii="Consolas" w:hAnsi="Consolas" w:cs="Consolas"/>
          <w:color w:val="4070A0"/>
          <w:spacing w:val="3"/>
          <w:bdr w:val="none" w:sz="0" w:space="0" w:color="auto" w:frame="1"/>
          <w:lang w:val="en-US"/>
        </w:rPr>
        <w:t>'Z'</w:t>
      </w:r>
      <w:r w:rsidRPr="00127B4A">
        <w:rPr>
          <w:rStyle w:val="HTMLCode"/>
          <w:rFonts w:ascii="Consolas" w:hAnsi="Consolas" w:cs="Consolas"/>
          <w:color w:val="333333"/>
          <w:spacing w:val="3"/>
          <w:bdr w:val="none" w:sz="0" w:space="0" w:color="auto" w:frame="1"/>
          <w:lang w:val="en-US"/>
        </w:rPr>
        <w:t>)</w:t>
      </w:r>
    </w:p>
    <w:p w14:paraId="7093ED98" w14:textId="5106C7E8" w:rsidR="002E71E6" w:rsidRPr="002E71E6" w:rsidRDefault="002E71E6" w:rsidP="002E71E6">
      <w:pPr>
        <w:pStyle w:val="HTMLVorformatiert"/>
        <w:shd w:val="clear" w:color="auto" w:fill="F7F7F7"/>
        <w:rPr>
          <w:rFonts w:ascii="Consolas" w:hAnsi="Consolas" w:cs="Consolas"/>
          <w:color w:val="333333"/>
          <w:spacing w:val="3"/>
          <w:sz w:val="24"/>
          <w:szCs w:val="24"/>
          <w:lang w:val="en-US"/>
        </w:rPr>
      </w:pPr>
      <w:r w:rsidRPr="002E71E6">
        <w:rPr>
          <w:rStyle w:val="HTMLCode"/>
          <w:rFonts w:ascii="Consolas" w:hAnsi="Consolas" w:cs="Consolas"/>
          <w:color w:val="333333"/>
          <w:spacing w:val="3"/>
          <w:bdr w:val="none" w:sz="0" w:space="0" w:color="auto" w:frame="1"/>
          <w:lang w:val="en-US"/>
        </w:rPr>
        <w:t>data</w:t>
      </w:r>
    </w:p>
    <w:p w14:paraId="3A281637" w14:textId="77777777" w:rsidR="002E71E6" w:rsidRDefault="002E71E6" w:rsidP="00B53CB1">
      <w:pPr>
        <w:rPr>
          <w:rFonts w:ascii="Calibri" w:hAnsi="Calibri" w:cs="Calibri"/>
          <w:lang w:val="en-US"/>
        </w:rPr>
      </w:pPr>
    </w:p>
    <w:p w14:paraId="3C3F4A42" w14:textId="2E419A71" w:rsidR="002E71E6" w:rsidRDefault="004D0B68" w:rsidP="00B53CB1">
      <w:pPr>
        <w:rPr>
          <w:rFonts w:ascii="Calibri" w:hAnsi="Calibri" w:cs="Calibri"/>
          <w:lang w:val="en-US"/>
        </w:rPr>
      </w:pPr>
      <w:r w:rsidRPr="004D0B68">
        <w:rPr>
          <w:rFonts w:ascii="Calibri" w:hAnsi="Calibri" w:cs="Calibri"/>
          <w:lang w:val="en-US"/>
        </w:rPr>
        <w:sym w:font="Wingdings" w:char="F0E0"/>
      </w:r>
      <w:r>
        <w:rPr>
          <w:rFonts w:ascii="Calibri" w:hAnsi="Calibri" w:cs="Calibri"/>
          <w:lang w:val="en-US"/>
        </w:rPr>
        <w:t xml:space="preserve"> </w:t>
      </w:r>
      <w:r w:rsidR="00B53CB1" w:rsidRPr="00B53CB1">
        <w:rPr>
          <w:rFonts w:ascii="Calibri" w:hAnsi="Calibri" w:cs="Calibri"/>
          <w:lang w:val="en-US"/>
        </w:rPr>
        <w:t>When visualizing the relationship between the variables X and Y, we can observe a negative correlation between X and Y</w:t>
      </w:r>
      <w:r w:rsidR="00B53CB1">
        <w:rPr>
          <w:rFonts w:ascii="Calibri" w:hAnsi="Calibri" w:cs="Calibri"/>
          <w:lang w:val="en-US"/>
        </w:rPr>
        <w:t xml:space="preserve">. </w:t>
      </w:r>
    </w:p>
    <w:p w14:paraId="36F94E3E" w14:textId="77777777" w:rsidR="002E71E6" w:rsidRPr="002E71E6" w:rsidRDefault="002E71E6" w:rsidP="002E71E6">
      <w:pPr>
        <w:pStyle w:val="HTMLVorformatiert"/>
        <w:shd w:val="clear" w:color="auto" w:fill="F7F7F7"/>
        <w:rPr>
          <w:rFonts w:ascii="Consolas" w:hAnsi="Consolas" w:cs="Consolas"/>
          <w:color w:val="333333"/>
          <w:spacing w:val="3"/>
          <w:sz w:val="24"/>
          <w:szCs w:val="24"/>
          <w:lang w:val="en-US"/>
        </w:rPr>
      </w:pPr>
      <w:proofErr w:type="spellStart"/>
      <w:proofErr w:type="gramStart"/>
      <w:r w:rsidRPr="002E71E6">
        <w:rPr>
          <w:rStyle w:val="kw"/>
          <w:rFonts w:ascii="Consolas" w:hAnsi="Consolas" w:cs="Consolas"/>
          <w:b/>
          <w:bCs/>
          <w:color w:val="007020"/>
          <w:spacing w:val="3"/>
          <w:bdr w:val="none" w:sz="0" w:space="0" w:color="auto" w:frame="1"/>
          <w:lang w:val="en-US"/>
        </w:rPr>
        <w:t>ggplot</w:t>
      </w:r>
      <w:proofErr w:type="spellEnd"/>
      <w:r w:rsidRPr="002E71E6">
        <w:rPr>
          <w:rStyle w:val="HTMLCode"/>
          <w:rFonts w:ascii="Consolas" w:hAnsi="Consolas" w:cs="Consolas"/>
          <w:color w:val="333333"/>
          <w:spacing w:val="3"/>
          <w:bdr w:val="none" w:sz="0" w:space="0" w:color="auto" w:frame="1"/>
          <w:lang w:val="en-US"/>
        </w:rPr>
        <w:t>(</w:t>
      </w:r>
      <w:proofErr w:type="gramEnd"/>
      <w:r w:rsidRPr="002E71E6">
        <w:rPr>
          <w:rStyle w:val="HTMLCode"/>
          <w:rFonts w:ascii="Consolas" w:hAnsi="Consolas" w:cs="Consolas"/>
          <w:color w:val="333333"/>
          <w:spacing w:val="3"/>
          <w:bdr w:val="none" w:sz="0" w:space="0" w:color="auto" w:frame="1"/>
          <w:lang w:val="en-US"/>
        </w:rPr>
        <w:t xml:space="preserve">data, </w:t>
      </w:r>
      <w:proofErr w:type="spellStart"/>
      <w:r w:rsidRPr="002E71E6">
        <w:rPr>
          <w:rStyle w:val="kw"/>
          <w:rFonts w:ascii="Consolas" w:hAnsi="Consolas" w:cs="Consolas"/>
          <w:b/>
          <w:bCs/>
          <w:color w:val="007020"/>
          <w:spacing w:val="3"/>
          <w:bdr w:val="none" w:sz="0" w:space="0" w:color="auto" w:frame="1"/>
          <w:lang w:val="en-US"/>
        </w:rPr>
        <w:t>aes</w:t>
      </w:r>
      <w:proofErr w:type="spellEnd"/>
      <w:r w:rsidRPr="002E71E6">
        <w:rPr>
          <w:rStyle w:val="HTMLCode"/>
          <w:rFonts w:ascii="Consolas" w:hAnsi="Consolas" w:cs="Consolas"/>
          <w:color w:val="333333"/>
          <w:spacing w:val="3"/>
          <w:bdr w:val="none" w:sz="0" w:space="0" w:color="auto" w:frame="1"/>
          <w:lang w:val="en-US"/>
        </w:rPr>
        <w:t xml:space="preserve">(X,Y)) </w:t>
      </w:r>
      <w:r w:rsidRPr="002E71E6">
        <w:rPr>
          <w:rStyle w:val="op"/>
          <w:rFonts w:ascii="Consolas" w:eastAsiaTheme="majorEastAsia" w:hAnsi="Consolas" w:cs="Consolas"/>
          <w:color w:val="666666"/>
          <w:spacing w:val="3"/>
          <w:bdr w:val="none" w:sz="0" w:space="0" w:color="auto" w:frame="1"/>
          <w:lang w:val="en-US"/>
        </w:rPr>
        <w:t>+</w:t>
      </w:r>
      <w:r w:rsidRPr="002E71E6">
        <w:rPr>
          <w:rStyle w:val="st"/>
          <w:rFonts w:ascii="Consolas" w:hAnsi="Consolas" w:cs="Consolas"/>
          <w:color w:val="4070A0"/>
          <w:spacing w:val="3"/>
          <w:bdr w:val="none" w:sz="0" w:space="0" w:color="auto" w:frame="1"/>
          <w:lang w:val="en-US"/>
        </w:rPr>
        <w:t xml:space="preserve"> </w:t>
      </w:r>
      <w:proofErr w:type="spellStart"/>
      <w:r w:rsidRPr="002E71E6">
        <w:rPr>
          <w:rStyle w:val="kw"/>
          <w:rFonts w:ascii="Consolas" w:hAnsi="Consolas" w:cs="Consolas"/>
          <w:b/>
          <w:bCs/>
          <w:color w:val="007020"/>
          <w:spacing w:val="3"/>
          <w:bdr w:val="none" w:sz="0" w:space="0" w:color="auto" w:frame="1"/>
          <w:lang w:val="en-US"/>
        </w:rPr>
        <w:t>geom_point</w:t>
      </w:r>
      <w:proofErr w:type="spellEnd"/>
      <w:r w:rsidRPr="002E71E6">
        <w:rPr>
          <w:rStyle w:val="HTMLCode"/>
          <w:rFonts w:ascii="Consolas" w:hAnsi="Consolas" w:cs="Consolas"/>
          <w:color w:val="333333"/>
          <w:spacing w:val="3"/>
          <w:bdr w:val="none" w:sz="0" w:space="0" w:color="auto" w:frame="1"/>
          <w:lang w:val="en-US"/>
        </w:rPr>
        <w:t xml:space="preserve">() </w:t>
      </w:r>
      <w:r w:rsidRPr="002E71E6">
        <w:rPr>
          <w:rStyle w:val="op"/>
          <w:rFonts w:ascii="Consolas" w:eastAsiaTheme="majorEastAsia" w:hAnsi="Consolas" w:cs="Consolas"/>
          <w:color w:val="666666"/>
          <w:spacing w:val="3"/>
          <w:bdr w:val="none" w:sz="0" w:space="0" w:color="auto" w:frame="1"/>
          <w:lang w:val="en-US"/>
        </w:rPr>
        <w:t>+</w:t>
      </w:r>
      <w:r w:rsidRPr="002E71E6">
        <w:rPr>
          <w:rStyle w:val="st"/>
          <w:rFonts w:ascii="Consolas" w:hAnsi="Consolas" w:cs="Consolas"/>
          <w:color w:val="4070A0"/>
          <w:spacing w:val="3"/>
          <w:bdr w:val="none" w:sz="0" w:space="0" w:color="auto" w:frame="1"/>
          <w:lang w:val="en-US"/>
        </w:rPr>
        <w:t xml:space="preserve"> </w:t>
      </w:r>
      <w:proofErr w:type="spellStart"/>
      <w:r w:rsidRPr="002E71E6">
        <w:rPr>
          <w:rStyle w:val="kw"/>
          <w:rFonts w:ascii="Consolas" w:hAnsi="Consolas" w:cs="Consolas"/>
          <w:b/>
          <w:bCs/>
          <w:color w:val="007020"/>
          <w:spacing w:val="3"/>
          <w:bdr w:val="none" w:sz="0" w:space="0" w:color="auto" w:frame="1"/>
          <w:lang w:val="en-US"/>
        </w:rPr>
        <w:t>geom_smooth</w:t>
      </w:r>
      <w:proofErr w:type="spellEnd"/>
      <w:r w:rsidRPr="002E71E6">
        <w:rPr>
          <w:rStyle w:val="HTMLCode"/>
          <w:rFonts w:ascii="Consolas" w:hAnsi="Consolas" w:cs="Consolas"/>
          <w:color w:val="333333"/>
          <w:spacing w:val="3"/>
          <w:bdr w:val="none" w:sz="0" w:space="0" w:color="auto" w:frame="1"/>
          <w:lang w:val="en-US"/>
        </w:rPr>
        <w:t>(</w:t>
      </w:r>
      <w:r w:rsidRPr="002E71E6">
        <w:rPr>
          <w:rStyle w:val="dt"/>
          <w:rFonts w:ascii="Consolas" w:hAnsi="Consolas" w:cs="Consolas"/>
          <w:color w:val="902000"/>
          <w:spacing w:val="3"/>
          <w:bdr w:val="none" w:sz="0" w:space="0" w:color="auto" w:frame="1"/>
          <w:lang w:val="en-US"/>
        </w:rPr>
        <w:t>method=</w:t>
      </w:r>
      <w:r w:rsidRPr="002E71E6">
        <w:rPr>
          <w:rStyle w:val="st"/>
          <w:rFonts w:ascii="Consolas" w:hAnsi="Consolas" w:cs="Consolas"/>
          <w:color w:val="4070A0"/>
          <w:spacing w:val="3"/>
          <w:bdr w:val="none" w:sz="0" w:space="0" w:color="auto" w:frame="1"/>
          <w:lang w:val="en-US"/>
        </w:rPr>
        <w:t>'</w:t>
      </w:r>
      <w:proofErr w:type="spellStart"/>
      <w:r w:rsidRPr="002E71E6">
        <w:rPr>
          <w:rStyle w:val="st"/>
          <w:rFonts w:ascii="Consolas" w:hAnsi="Consolas" w:cs="Consolas"/>
          <w:color w:val="4070A0"/>
          <w:spacing w:val="3"/>
          <w:bdr w:val="none" w:sz="0" w:space="0" w:color="auto" w:frame="1"/>
          <w:lang w:val="en-US"/>
        </w:rPr>
        <w:t>lm</w:t>
      </w:r>
      <w:proofErr w:type="spellEnd"/>
      <w:r w:rsidRPr="002E71E6">
        <w:rPr>
          <w:rStyle w:val="st"/>
          <w:rFonts w:ascii="Consolas" w:hAnsi="Consolas" w:cs="Consolas"/>
          <w:color w:val="4070A0"/>
          <w:spacing w:val="3"/>
          <w:bdr w:val="none" w:sz="0" w:space="0" w:color="auto" w:frame="1"/>
          <w:lang w:val="en-US"/>
        </w:rPr>
        <w:t>'</w:t>
      </w:r>
      <w:r w:rsidRPr="002E71E6">
        <w:rPr>
          <w:rStyle w:val="HTMLCode"/>
          <w:rFonts w:ascii="Consolas" w:hAnsi="Consolas" w:cs="Consolas"/>
          <w:color w:val="333333"/>
          <w:spacing w:val="3"/>
          <w:bdr w:val="none" w:sz="0" w:space="0" w:color="auto" w:frame="1"/>
          <w:lang w:val="en-US"/>
        </w:rPr>
        <w:t xml:space="preserve">) </w:t>
      </w:r>
      <w:r w:rsidRPr="002E71E6">
        <w:rPr>
          <w:rStyle w:val="op"/>
          <w:rFonts w:ascii="Consolas" w:eastAsiaTheme="majorEastAsia" w:hAnsi="Consolas" w:cs="Consolas"/>
          <w:color w:val="666666"/>
          <w:spacing w:val="3"/>
          <w:bdr w:val="none" w:sz="0" w:space="0" w:color="auto" w:frame="1"/>
          <w:lang w:val="en-US"/>
        </w:rPr>
        <w:t>+</w:t>
      </w:r>
      <w:r w:rsidRPr="002E71E6">
        <w:rPr>
          <w:rStyle w:val="st"/>
          <w:rFonts w:ascii="Consolas" w:hAnsi="Consolas" w:cs="Consolas"/>
          <w:color w:val="4070A0"/>
          <w:spacing w:val="3"/>
          <w:bdr w:val="none" w:sz="0" w:space="0" w:color="auto" w:frame="1"/>
          <w:lang w:val="en-US"/>
        </w:rPr>
        <w:t xml:space="preserve"> </w:t>
      </w:r>
      <w:r w:rsidRPr="002E71E6">
        <w:rPr>
          <w:rStyle w:val="HTMLCode"/>
          <w:rFonts w:ascii="Consolas" w:hAnsi="Consolas" w:cs="Consolas"/>
          <w:color w:val="333333"/>
          <w:spacing w:val="3"/>
          <w:bdr w:val="none" w:sz="0" w:space="0" w:color="auto" w:frame="1"/>
          <w:lang w:val="en-US"/>
        </w:rPr>
        <w:t>mytheme</w:t>
      </w:r>
    </w:p>
    <w:p w14:paraId="1795B255" w14:textId="77777777" w:rsidR="002E71E6" w:rsidRDefault="002E71E6" w:rsidP="00B53CB1">
      <w:pPr>
        <w:rPr>
          <w:rFonts w:ascii="Calibri" w:hAnsi="Calibri" w:cs="Calibri"/>
          <w:lang w:val="en-US"/>
        </w:rPr>
      </w:pPr>
    </w:p>
    <w:p w14:paraId="0746F268" w14:textId="31BB5EAF" w:rsidR="00B53CB1" w:rsidRPr="004D0B68" w:rsidRDefault="004D0B68" w:rsidP="00B53CB1">
      <w:pPr>
        <w:rPr>
          <w:rFonts w:ascii="Calibri" w:hAnsi="Calibri" w:cs="Calibri"/>
          <w:b/>
          <w:bCs/>
          <w:lang w:val="en-US"/>
        </w:rPr>
      </w:pPr>
      <w:r w:rsidRPr="004D0B68">
        <w:rPr>
          <w:rFonts w:ascii="Calibri" w:hAnsi="Calibri" w:cs="Calibri"/>
          <w:lang w:val="en-US"/>
        </w:rPr>
        <w:sym w:font="Wingdings" w:char="F0E0"/>
      </w:r>
      <w:r>
        <w:rPr>
          <w:rFonts w:ascii="Calibri" w:hAnsi="Calibri" w:cs="Calibri"/>
          <w:lang w:val="en-US"/>
        </w:rPr>
        <w:t xml:space="preserve"> </w:t>
      </w:r>
      <w:r w:rsidR="00B53CB1" w:rsidRPr="00B53CB1">
        <w:rPr>
          <w:rFonts w:ascii="Calibri" w:hAnsi="Calibri" w:cs="Calibri"/>
          <w:lang w:val="en-US"/>
        </w:rPr>
        <w:t xml:space="preserve">when </w:t>
      </w:r>
      <w:r w:rsidR="00B53CB1" w:rsidRPr="004D0B68">
        <w:rPr>
          <w:rFonts w:ascii="Calibri" w:hAnsi="Calibri" w:cs="Calibri"/>
          <w:b/>
          <w:bCs/>
          <w:lang w:val="en-US"/>
        </w:rPr>
        <w:t>grouping by the variable Z</w:t>
      </w:r>
      <w:r w:rsidR="00B53CB1" w:rsidRPr="00B53CB1">
        <w:rPr>
          <w:rFonts w:ascii="Calibri" w:hAnsi="Calibri" w:cs="Calibri"/>
          <w:lang w:val="en-US"/>
        </w:rPr>
        <w:t xml:space="preserve"> we </w:t>
      </w:r>
      <w:r w:rsidR="00B53CB1" w:rsidRPr="004D0B68">
        <w:rPr>
          <w:rFonts w:ascii="Calibri" w:hAnsi="Calibri" w:cs="Calibri"/>
          <w:lang w:val="en-US"/>
        </w:rPr>
        <w:t>observe a positive correlation</w:t>
      </w:r>
      <w:r w:rsidR="00B53CB1" w:rsidRPr="004D0B68">
        <w:rPr>
          <w:rFonts w:ascii="Calibri" w:hAnsi="Calibri" w:cs="Calibri"/>
          <w:b/>
          <w:bCs/>
          <w:lang w:val="en-US"/>
        </w:rPr>
        <w:t xml:space="preserve"> which is the opposite direction as before</w:t>
      </w:r>
    </w:p>
    <w:p w14:paraId="5F096932" w14:textId="77777777" w:rsidR="00914BA9" w:rsidRPr="00914BA9" w:rsidRDefault="00914BA9" w:rsidP="00914BA9">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proofErr w:type="gramStart"/>
      <w:r w:rsidRPr="00914BA9">
        <w:rPr>
          <w:rStyle w:val="kw"/>
          <w:rFonts w:ascii="Consolas" w:hAnsi="Consolas" w:cs="Consolas"/>
          <w:b/>
          <w:bCs/>
          <w:color w:val="007020"/>
          <w:spacing w:val="3"/>
          <w:bdr w:val="none" w:sz="0" w:space="0" w:color="auto" w:frame="1"/>
          <w:lang w:val="en-US"/>
        </w:rPr>
        <w:t>ggplot</w:t>
      </w:r>
      <w:proofErr w:type="spellEnd"/>
      <w:r w:rsidRPr="00914BA9">
        <w:rPr>
          <w:rStyle w:val="HTMLCode"/>
          <w:rFonts w:ascii="Consolas" w:hAnsi="Consolas" w:cs="Consolas"/>
          <w:color w:val="333333"/>
          <w:spacing w:val="3"/>
          <w:bdr w:val="none" w:sz="0" w:space="0" w:color="auto" w:frame="1"/>
          <w:lang w:val="en-US"/>
        </w:rPr>
        <w:t>(</w:t>
      </w:r>
      <w:proofErr w:type="gramEnd"/>
      <w:r w:rsidRPr="00914BA9">
        <w:rPr>
          <w:rStyle w:val="HTMLCode"/>
          <w:rFonts w:ascii="Consolas" w:hAnsi="Consolas" w:cs="Consolas"/>
          <w:color w:val="333333"/>
          <w:spacing w:val="3"/>
          <w:bdr w:val="none" w:sz="0" w:space="0" w:color="auto" w:frame="1"/>
          <w:lang w:val="en-US"/>
        </w:rPr>
        <w:t xml:space="preserve">data, </w:t>
      </w:r>
      <w:proofErr w:type="spellStart"/>
      <w:r w:rsidRPr="00914BA9">
        <w:rPr>
          <w:rStyle w:val="kw"/>
          <w:rFonts w:ascii="Consolas" w:hAnsi="Consolas" w:cs="Consolas"/>
          <w:b/>
          <w:bCs/>
          <w:color w:val="007020"/>
          <w:spacing w:val="3"/>
          <w:bdr w:val="none" w:sz="0" w:space="0" w:color="auto" w:frame="1"/>
          <w:lang w:val="en-US"/>
        </w:rPr>
        <w:t>aes</w:t>
      </w:r>
      <w:proofErr w:type="spellEnd"/>
      <w:r w:rsidRPr="00914BA9">
        <w:rPr>
          <w:rStyle w:val="HTMLCode"/>
          <w:rFonts w:ascii="Consolas" w:hAnsi="Consolas" w:cs="Consolas"/>
          <w:color w:val="333333"/>
          <w:spacing w:val="3"/>
          <w:bdr w:val="none" w:sz="0" w:space="0" w:color="auto" w:frame="1"/>
          <w:lang w:val="en-US"/>
        </w:rPr>
        <w:t>(</w:t>
      </w:r>
      <w:r w:rsidRPr="00914BA9">
        <w:rPr>
          <w:rStyle w:val="dt"/>
          <w:rFonts w:ascii="Consolas" w:eastAsiaTheme="majorEastAsia" w:hAnsi="Consolas" w:cs="Consolas"/>
          <w:color w:val="902000"/>
          <w:spacing w:val="3"/>
          <w:bdr w:val="none" w:sz="0" w:space="0" w:color="auto" w:frame="1"/>
          <w:lang w:val="en-US"/>
        </w:rPr>
        <w:t>x =</w:t>
      </w:r>
      <w:r w:rsidRPr="00914BA9">
        <w:rPr>
          <w:rStyle w:val="HTMLCode"/>
          <w:rFonts w:ascii="Consolas" w:hAnsi="Consolas" w:cs="Consolas"/>
          <w:color w:val="333333"/>
          <w:spacing w:val="3"/>
          <w:bdr w:val="none" w:sz="0" w:space="0" w:color="auto" w:frame="1"/>
          <w:lang w:val="en-US"/>
        </w:rPr>
        <w:t xml:space="preserve"> X, </w:t>
      </w:r>
      <w:r w:rsidRPr="00914BA9">
        <w:rPr>
          <w:rStyle w:val="dt"/>
          <w:rFonts w:ascii="Consolas" w:eastAsiaTheme="majorEastAsia" w:hAnsi="Consolas" w:cs="Consolas"/>
          <w:color w:val="902000"/>
          <w:spacing w:val="3"/>
          <w:bdr w:val="none" w:sz="0" w:space="0" w:color="auto" w:frame="1"/>
          <w:lang w:val="en-US"/>
        </w:rPr>
        <w:t>y =</w:t>
      </w:r>
      <w:r w:rsidRPr="00914BA9">
        <w:rPr>
          <w:rStyle w:val="HTMLCode"/>
          <w:rFonts w:ascii="Consolas" w:hAnsi="Consolas" w:cs="Consolas"/>
          <w:color w:val="333333"/>
          <w:spacing w:val="3"/>
          <w:bdr w:val="none" w:sz="0" w:space="0" w:color="auto" w:frame="1"/>
          <w:lang w:val="en-US"/>
        </w:rPr>
        <w:t xml:space="preserve"> Y)) </w:t>
      </w:r>
      <w:r w:rsidRPr="00914BA9">
        <w:rPr>
          <w:rStyle w:val="op"/>
          <w:rFonts w:ascii="Consolas" w:hAnsi="Consolas" w:cs="Consolas"/>
          <w:color w:val="666666"/>
          <w:spacing w:val="3"/>
          <w:bdr w:val="none" w:sz="0" w:space="0" w:color="auto" w:frame="1"/>
          <w:lang w:val="en-US"/>
        </w:rPr>
        <w:t>+</w:t>
      </w:r>
    </w:p>
    <w:p w14:paraId="0715967C" w14:textId="77777777" w:rsidR="00914BA9" w:rsidRPr="00914BA9" w:rsidRDefault="00914BA9" w:rsidP="00914BA9">
      <w:pPr>
        <w:pStyle w:val="HTMLVorformatiert"/>
        <w:shd w:val="clear" w:color="auto" w:fill="F7F7F7"/>
        <w:rPr>
          <w:rStyle w:val="HTMLCode"/>
          <w:rFonts w:ascii="Consolas" w:hAnsi="Consolas" w:cs="Consolas"/>
          <w:color w:val="333333"/>
          <w:spacing w:val="3"/>
          <w:bdr w:val="none" w:sz="0" w:space="0" w:color="auto" w:frame="1"/>
          <w:lang w:val="en-US"/>
        </w:rPr>
      </w:pPr>
      <w:r w:rsidRPr="00914BA9">
        <w:rPr>
          <w:rStyle w:val="st"/>
          <w:rFonts w:ascii="Consolas" w:hAnsi="Consolas" w:cs="Consolas"/>
          <w:color w:val="4070A0"/>
          <w:spacing w:val="3"/>
          <w:bdr w:val="none" w:sz="0" w:space="0" w:color="auto" w:frame="1"/>
          <w:lang w:val="en-US"/>
        </w:rPr>
        <w:t xml:space="preserve">  </w:t>
      </w:r>
      <w:proofErr w:type="spellStart"/>
      <w:r w:rsidRPr="00914BA9">
        <w:rPr>
          <w:rStyle w:val="kw"/>
          <w:rFonts w:ascii="Consolas" w:hAnsi="Consolas" w:cs="Consolas"/>
          <w:b/>
          <w:bCs/>
          <w:color w:val="007020"/>
          <w:spacing w:val="3"/>
          <w:bdr w:val="none" w:sz="0" w:space="0" w:color="auto" w:frame="1"/>
          <w:lang w:val="en-US"/>
        </w:rPr>
        <w:t>geom_</w:t>
      </w:r>
      <w:proofErr w:type="gramStart"/>
      <w:r w:rsidRPr="00914BA9">
        <w:rPr>
          <w:rStyle w:val="kw"/>
          <w:rFonts w:ascii="Consolas" w:hAnsi="Consolas" w:cs="Consolas"/>
          <w:b/>
          <w:bCs/>
          <w:color w:val="007020"/>
          <w:spacing w:val="3"/>
          <w:bdr w:val="none" w:sz="0" w:space="0" w:color="auto" w:frame="1"/>
          <w:lang w:val="en-US"/>
        </w:rPr>
        <w:t>point</w:t>
      </w:r>
      <w:proofErr w:type="spellEnd"/>
      <w:r w:rsidRPr="00914BA9">
        <w:rPr>
          <w:rStyle w:val="HTMLCode"/>
          <w:rFonts w:ascii="Consolas" w:hAnsi="Consolas" w:cs="Consolas"/>
          <w:color w:val="333333"/>
          <w:spacing w:val="3"/>
          <w:bdr w:val="none" w:sz="0" w:space="0" w:color="auto" w:frame="1"/>
          <w:lang w:val="en-US"/>
        </w:rPr>
        <w:t>(</w:t>
      </w:r>
      <w:proofErr w:type="spellStart"/>
      <w:proofErr w:type="gramEnd"/>
      <w:r w:rsidRPr="00914BA9">
        <w:rPr>
          <w:rStyle w:val="kw"/>
          <w:rFonts w:ascii="Consolas" w:hAnsi="Consolas" w:cs="Consolas"/>
          <w:b/>
          <w:bCs/>
          <w:color w:val="007020"/>
          <w:spacing w:val="3"/>
          <w:bdr w:val="none" w:sz="0" w:space="0" w:color="auto" w:frame="1"/>
          <w:lang w:val="en-US"/>
        </w:rPr>
        <w:t>aes</w:t>
      </w:r>
      <w:proofErr w:type="spellEnd"/>
      <w:r w:rsidRPr="00914BA9">
        <w:rPr>
          <w:rStyle w:val="HTMLCode"/>
          <w:rFonts w:ascii="Consolas" w:hAnsi="Consolas" w:cs="Consolas"/>
          <w:color w:val="333333"/>
          <w:spacing w:val="3"/>
          <w:bdr w:val="none" w:sz="0" w:space="0" w:color="auto" w:frame="1"/>
          <w:lang w:val="en-US"/>
        </w:rPr>
        <w:t>(</w:t>
      </w:r>
      <w:r w:rsidRPr="00914BA9">
        <w:rPr>
          <w:rStyle w:val="dt"/>
          <w:rFonts w:ascii="Consolas" w:eastAsiaTheme="majorEastAsia" w:hAnsi="Consolas" w:cs="Consolas"/>
          <w:color w:val="902000"/>
          <w:spacing w:val="3"/>
          <w:bdr w:val="none" w:sz="0" w:space="0" w:color="auto" w:frame="1"/>
          <w:lang w:val="en-US"/>
        </w:rPr>
        <w:t>color =</w:t>
      </w:r>
      <w:r w:rsidRPr="00914BA9">
        <w:rPr>
          <w:rStyle w:val="HTMLCode"/>
          <w:rFonts w:ascii="Consolas" w:hAnsi="Consolas" w:cs="Consolas"/>
          <w:color w:val="333333"/>
          <w:spacing w:val="3"/>
          <w:bdr w:val="none" w:sz="0" w:space="0" w:color="auto" w:frame="1"/>
          <w:lang w:val="en-US"/>
        </w:rPr>
        <w:t xml:space="preserve"> Z)) </w:t>
      </w:r>
      <w:r w:rsidRPr="00914BA9">
        <w:rPr>
          <w:rStyle w:val="op"/>
          <w:rFonts w:ascii="Consolas" w:hAnsi="Consolas" w:cs="Consolas"/>
          <w:color w:val="666666"/>
          <w:spacing w:val="3"/>
          <w:bdr w:val="none" w:sz="0" w:space="0" w:color="auto" w:frame="1"/>
          <w:lang w:val="en-US"/>
        </w:rPr>
        <w:t>+</w:t>
      </w:r>
    </w:p>
    <w:p w14:paraId="623AB510" w14:textId="77777777" w:rsidR="00914BA9" w:rsidRPr="00914BA9" w:rsidRDefault="00914BA9" w:rsidP="00914BA9">
      <w:pPr>
        <w:pStyle w:val="HTMLVorformatiert"/>
        <w:shd w:val="clear" w:color="auto" w:fill="F7F7F7"/>
        <w:rPr>
          <w:rStyle w:val="HTMLCode"/>
          <w:rFonts w:ascii="Consolas" w:hAnsi="Consolas" w:cs="Consolas"/>
          <w:color w:val="333333"/>
          <w:spacing w:val="3"/>
          <w:bdr w:val="none" w:sz="0" w:space="0" w:color="auto" w:frame="1"/>
          <w:lang w:val="en-US"/>
        </w:rPr>
      </w:pPr>
      <w:r w:rsidRPr="00914BA9">
        <w:rPr>
          <w:rStyle w:val="st"/>
          <w:rFonts w:ascii="Consolas" w:hAnsi="Consolas" w:cs="Consolas"/>
          <w:color w:val="4070A0"/>
          <w:spacing w:val="3"/>
          <w:bdr w:val="none" w:sz="0" w:space="0" w:color="auto" w:frame="1"/>
          <w:lang w:val="en-US"/>
        </w:rPr>
        <w:t xml:space="preserve">  </w:t>
      </w:r>
      <w:proofErr w:type="spellStart"/>
      <w:r w:rsidRPr="00914BA9">
        <w:rPr>
          <w:rStyle w:val="kw"/>
          <w:rFonts w:ascii="Consolas" w:hAnsi="Consolas" w:cs="Consolas"/>
          <w:b/>
          <w:bCs/>
          <w:color w:val="007020"/>
          <w:spacing w:val="3"/>
          <w:bdr w:val="none" w:sz="0" w:space="0" w:color="auto" w:frame="1"/>
          <w:lang w:val="en-US"/>
        </w:rPr>
        <w:t>geom_</w:t>
      </w:r>
      <w:proofErr w:type="gramStart"/>
      <w:r w:rsidRPr="00914BA9">
        <w:rPr>
          <w:rStyle w:val="kw"/>
          <w:rFonts w:ascii="Consolas" w:hAnsi="Consolas" w:cs="Consolas"/>
          <w:b/>
          <w:bCs/>
          <w:color w:val="007020"/>
          <w:spacing w:val="3"/>
          <w:bdr w:val="none" w:sz="0" w:space="0" w:color="auto" w:frame="1"/>
          <w:lang w:val="en-US"/>
        </w:rPr>
        <w:t>smooth</w:t>
      </w:r>
      <w:proofErr w:type="spellEnd"/>
      <w:r w:rsidRPr="00914BA9">
        <w:rPr>
          <w:rStyle w:val="HTMLCode"/>
          <w:rFonts w:ascii="Consolas" w:hAnsi="Consolas" w:cs="Consolas"/>
          <w:color w:val="333333"/>
          <w:spacing w:val="3"/>
          <w:bdr w:val="none" w:sz="0" w:space="0" w:color="auto" w:frame="1"/>
          <w:lang w:val="en-US"/>
        </w:rPr>
        <w:t>(</w:t>
      </w:r>
      <w:proofErr w:type="spellStart"/>
      <w:proofErr w:type="gramEnd"/>
      <w:r w:rsidRPr="00914BA9">
        <w:rPr>
          <w:rStyle w:val="kw"/>
          <w:rFonts w:ascii="Consolas" w:hAnsi="Consolas" w:cs="Consolas"/>
          <w:b/>
          <w:bCs/>
          <w:color w:val="007020"/>
          <w:spacing w:val="3"/>
          <w:bdr w:val="none" w:sz="0" w:space="0" w:color="auto" w:frame="1"/>
          <w:lang w:val="en-US"/>
        </w:rPr>
        <w:t>aes</w:t>
      </w:r>
      <w:proofErr w:type="spellEnd"/>
      <w:r w:rsidRPr="00914BA9">
        <w:rPr>
          <w:rStyle w:val="HTMLCode"/>
          <w:rFonts w:ascii="Consolas" w:hAnsi="Consolas" w:cs="Consolas"/>
          <w:color w:val="333333"/>
          <w:spacing w:val="3"/>
          <w:bdr w:val="none" w:sz="0" w:space="0" w:color="auto" w:frame="1"/>
          <w:lang w:val="en-US"/>
        </w:rPr>
        <w:t>(</w:t>
      </w:r>
      <w:r w:rsidRPr="00914BA9">
        <w:rPr>
          <w:rStyle w:val="dt"/>
          <w:rFonts w:ascii="Consolas" w:eastAsiaTheme="majorEastAsia" w:hAnsi="Consolas" w:cs="Consolas"/>
          <w:color w:val="902000"/>
          <w:spacing w:val="3"/>
          <w:bdr w:val="none" w:sz="0" w:space="0" w:color="auto" w:frame="1"/>
          <w:lang w:val="en-US"/>
        </w:rPr>
        <w:t>color =</w:t>
      </w:r>
      <w:r w:rsidRPr="00914BA9">
        <w:rPr>
          <w:rStyle w:val="HTMLCode"/>
          <w:rFonts w:ascii="Consolas" w:hAnsi="Consolas" w:cs="Consolas"/>
          <w:color w:val="333333"/>
          <w:spacing w:val="3"/>
          <w:bdr w:val="none" w:sz="0" w:space="0" w:color="auto" w:frame="1"/>
          <w:lang w:val="en-US"/>
        </w:rPr>
        <w:t xml:space="preserve"> Z), </w:t>
      </w:r>
      <w:r w:rsidRPr="00914BA9">
        <w:rPr>
          <w:rStyle w:val="dt"/>
          <w:rFonts w:ascii="Consolas" w:eastAsiaTheme="majorEastAsia" w:hAnsi="Consolas" w:cs="Consolas"/>
          <w:color w:val="902000"/>
          <w:spacing w:val="3"/>
          <w:bdr w:val="none" w:sz="0" w:space="0" w:color="auto" w:frame="1"/>
          <w:lang w:val="en-US"/>
        </w:rPr>
        <w:t>method =</w:t>
      </w:r>
      <w:r w:rsidRPr="00914BA9">
        <w:rPr>
          <w:rStyle w:val="HTMLCode"/>
          <w:rFonts w:ascii="Consolas" w:hAnsi="Consolas" w:cs="Consolas"/>
          <w:color w:val="333333"/>
          <w:spacing w:val="3"/>
          <w:bdr w:val="none" w:sz="0" w:space="0" w:color="auto" w:frame="1"/>
          <w:lang w:val="en-US"/>
        </w:rPr>
        <w:t xml:space="preserve"> </w:t>
      </w:r>
      <w:r w:rsidRPr="00914BA9">
        <w:rPr>
          <w:rStyle w:val="st"/>
          <w:rFonts w:ascii="Consolas" w:hAnsi="Consolas" w:cs="Consolas"/>
          <w:color w:val="4070A0"/>
          <w:spacing w:val="3"/>
          <w:bdr w:val="none" w:sz="0" w:space="0" w:color="auto" w:frame="1"/>
          <w:lang w:val="en-US"/>
        </w:rPr>
        <w:t>"</w:t>
      </w:r>
      <w:proofErr w:type="spellStart"/>
      <w:r w:rsidRPr="00914BA9">
        <w:rPr>
          <w:rStyle w:val="st"/>
          <w:rFonts w:ascii="Consolas" w:hAnsi="Consolas" w:cs="Consolas"/>
          <w:color w:val="4070A0"/>
          <w:spacing w:val="3"/>
          <w:bdr w:val="none" w:sz="0" w:space="0" w:color="auto" w:frame="1"/>
          <w:lang w:val="en-US"/>
        </w:rPr>
        <w:t>lm</w:t>
      </w:r>
      <w:proofErr w:type="spellEnd"/>
      <w:r w:rsidRPr="00914BA9">
        <w:rPr>
          <w:rStyle w:val="st"/>
          <w:rFonts w:ascii="Consolas" w:hAnsi="Consolas" w:cs="Consolas"/>
          <w:color w:val="4070A0"/>
          <w:spacing w:val="3"/>
          <w:bdr w:val="none" w:sz="0" w:space="0" w:color="auto" w:frame="1"/>
          <w:lang w:val="en-US"/>
        </w:rPr>
        <w:t>"</w:t>
      </w:r>
      <w:r w:rsidRPr="00914BA9">
        <w:rPr>
          <w:rStyle w:val="HTMLCode"/>
          <w:rFonts w:ascii="Consolas" w:hAnsi="Consolas" w:cs="Consolas"/>
          <w:color w:val="333333"/>
          <w:spacing w:val="3"/>
          <w:bdr w:val="none" w:sz="0" w:space="0" w:color="auto" w:frame="1"/>
          <w:lang w:val="en-US"/>
        </w:rPr>
        <w:t xml:space="preserve">) </w:t>
      </w:r>
      <w:r w:rsidRPr="00914BA9">
        <w:rPr>
          <w:rStyle w:val="op"/>
          <w:rFonts w:ascii="Consolas" w:hAnsi="Consolas" w:cs="Consolas"/>
          <w:color w:val="666666"/>
          <w:spacing w:val="3"/>
          <w:bdr w:val="none" w:sz="0" w:space="0" w:color="auto" w:frame="1"/>
          <w:lang w:val="en-US"/>
        </w:rPr>
        <w:t>+</w:t>
      </w:r>
    </w:p>
    <w:p w14:paraId="0141127D" w14:textId="77777777" w:rsidR="00914BA9" w:rsidRPr="004A7224" w:rsidRDefault="00914BA9" w:rsidP="00914BA9">
      <w:pPr>
        <w:pStyle w:val="HTMLVorformatiert"/>
        <w:shd w:val="clear" w:color="auto" w:fill="F7F7F7"/>
        <w:rPr>
          <w:rFonts w:ascii="Consolas" w:hAnsi="Consolas" w:cs="Consolas"/>
          <w:color w:val="333333"/>
          <w:spacing w:val="3"/>
          <w:sz w:val="24"/>
          <w:szCs w:val="24"/>
          <w:lang w:val="en-US"/>
        </w:rPr>
      </w:pPr>
      <w:r w:rsidRPr="00914BA9">
        <w:rPr>
          <w:rStyle w:val="st"/>
          <w:rFonts w:ascii="Consolas" w:hAnsi="Consolas" w:cs="Consolas"/>
          <w:color w:val="4070A0"/>
          <w:spacing w:val="3"/>
          <w:bdr w:val="none" w:sz="0" w:space="0" w:color="auto" w:frame="1"/>
          <w:lang w:val="en-US"/>
        </w:rPr>
        <w:t xml:space="preserve">  </w:t>
      </w:r>
      <w:proofErr w:type="spellStart"/>
      <w:r w:rsidRPr="004A7224">
        <w:rPr>
          <w:rStyle w:val="kw"/>
          <w:rFonts w:ascii="Consolas" w:hAnsi="Consolas" w:cs="Consolas"/>
          <w:b/>
          <w:bCs/>
          <w:color w:val="007020"/>
          <w:spacing w:val="3"/>
          <w:bdr w:val="none" w:sz="0" w:space="0" w:color="auto" w:frame="1"/>
          <w:lang w:val="en-US"/>
        </w:rPr>
        <w:t>geom_</w:t>
      </w:r>
      <w:proofErr w:type="gramStart"/>
      <w:r w:rsidRPr="004A7224">
        <w:rPr>
          <w:rStyle w:val="kw"/>
          <w:rFonts w:ascii="Consolas" w:hAnsi="Consolas" w:cs="Consolas"/>
          <w:b/>
          <w:bCs/>
          <w:color w:val="007020"/>
          <w:spacing w:val="3"/>
          <w:bdr w:val="none" w:sz="0" w:space="0" w:color="auto" w:frame="1"/>
          <w:lang w:val="en-US"/>
        </w:rPr>
        <w:t>smooth</w:t>
      </w:r>
      <w:proofErr w:type="spellEnd"/>
      <w:r w:rsidRPr="004A7224">
        <w:rPr>
          <w:rStyle w:val="HTMLCode"/>
          <w:rFonts w:ascii="Consolas" w:hAnsi="Consolas" w:cs="Consolas"/>
          <w:color w:val="333333"/>
          <w:spacing w:val="3"/>
          <w:bdr w:val="none" w:sz="0" w:space="0" w:color="auto" w:frame="1"/>
          <w:lang w:val="en-US"/>
        </w:rPr>
        <w:t>(</w:t>
      </w:r>
      <w:proofErr w:type="gramEnd"/>
      <w:r w:rsidRPr="004A7224">
        <w:rPr>
          <w:rStyle w:val="dt"/>
          <w:rFonts w:ascii="Consolas" w:eastAsiaTheme="majorEastAsia" w:hAnsi="Consolas" w:cs="Consolas"/>
          <w:color w:val="902000"/>
          <w:spacing w:val="3"/>
          <w:bdr w:val="none" w:sz="0" w:space="0" w:color="auto" w:frame="1"/>
          <w:lang w:val="en-US"/>
        </w:rPr>
        <w:t>method =</w:t>
      </w:r>
      <w:r w:rsidRPr="004A7224">
        <w:rPr>
          <w:rStyle w:val="HTMLCode"/>
          <w:rFonts w:ascii="Consolas" w:hAnsi="Consolas" w:cs="Consolas"/>
          <w:color w:val="333333"/>
          <w:spacing w:val="3"/>
          <w:bdr w:val="none" w:sz="0" w:space="0" w:color="auto" w:frame="1"/>
          <w:lang w:val="en-US"/>
        </w:rPr>
        <w:t xml:space="preserve"> </w:t>
      </w:r>
      <w:r w:rsidRPr="004A7224">
        <w:rPr>
          <w:rStyle w:val="st"/>
          <w:rFonts w:ascii="Consolas" w:hAnsi="Consolas" w:cs="Consolas"/>
          <w:color w:val="4070A0"/>
          <w:spacing w:val="3"/>
          <w:bdr w:val="none" w:sz="0" w:space="0" w:color="auto" w:frame="1"/>
          <w:lang w:val="en-US"/>
        </w:rPr>
        <w:t>"</w:t>
      </w:r>
      <w:proofErr w:type="spellStart"/>
      <w:r w:rsidRPr="004A7224">
        <w:rPr>
          <w:rStyle w:val="st"/>
          <w:rFonts w:ascii="Consolas" w:hAnsi="Consolas" w:cs="Consolas"/>
          <w:color w:val="4070A0"/>
          <w:spacing w:val="3"/>
          <w:bdr w:val="none" w:sz="0" w:space="0" w:color="auto" w:frame="1"/>
          <w:lang w:val="en-US"/>
        </w:rPr>
        <w:t>lm</w:t>
      </w:r>
      <w:proofErr w:type="spellEnd"/>
      <w:r w:rsidRPr="004A7224">
        <w:rPr>
          <w:rStyle w:val="st"/>
          <w:rFonts w:ascii="Consolas" w:hAnsi="Consolas" w:cs="Consolas"/>
          <w:color w:val="4070A0"/>
          <w:spacing w:val="3"/>
          <w:bdr w:val="none" w:sz="0" w:space="0" w:color="auto" w:frame="1"/>
          <w:lang w:val="en-US"/>
        </w:rPr>
        <w:t>"</w:t>
      </w:r>
      <w:r w:rsidRPr="004A7224">
        <w:rPr>
          <w:rStyle w:val="HTMLCode"/>
          <w:rFonts w:ascii="Consolas" w:hAnsi="Consolas" w:cs="Consolas"/>
          <w:color w:val="333333"/>
          <w:spacing w:val="3"/>
          <w:bdr w:val="none" w:sz="0" w:space="0" w:color="auto" w:frame="1"/>
          <w:lang w:val="en-US"/>
        </w:rPr>
        <w:t xml:space="preserve">) </w:t>
      </w:r>
      <w:r w:rsidRPr="004A7224">
        <w:rPr>
          <w:rStyle w:val="op"/>
          <w:rFonts w:ascii="Consolas" w:hAnsi="Consolas" w:cs="Consolas"/>
          <w:color w:val="666666"/>
          <w:spacing w:val="3"/>
          <w:bdr w:val="none" w:sz="0" w:space="0" w:color="auto" w:frame="1"/>
          <w:lang w:val="en-US"/>
        </w:rPr>
        <w:t>+</w:t>
      </w:r>
      <w:r w:rsidRPr="004A7224">
        <w:rPr>
          <w:rStyle w:val="st"/>
          <w:rFonts w:ascii="Consolas" w:hAnsi="Consolas" w:cs="Consolas"/>
          <w:color w:val="4070A0"/>
          <w:spacing w:val="3"/>
          <w:bdr w:val="none" w:sz="0" w:space="0" w:color="auto" w:frame="1"/>
          <w:lang w:val="en-US"/>
        </w:rPr>
        <w:t xml:space="preserve"> </w:t>
      </w:r>
      <w:r w:rsidRPr="004A7224">
        <w:rPr>
          <w:rStyle w:val="HTMLCode"/>
          <w:rFonts w:ascii="Consolas" w:hAnsi="Consolas" w:cs="Consolas"/>
          <w:color w:val="333333"/>
          <w:spacing w:val="3"/>
          <w:bdr w:val="none" w:sz="0" w:space="0" w:color="auto" w:frame="1"/>
          <w:lang w:val="en-US"/>
        </w:rPr>
        <w:t>mytheme</w:t>
      </w:r>
    </w:p>
    <w:p w14:paraId="7E0F191C" w14:textId="244333AC" w:rsidR="00127B4A" w:rsidRDefault="00127B4A">
      <w:pPr>
        <w:rPr>
          <w:rFonts w:ascii="Calibri" w:hAnsi="Calibri" w:cs="Calibri"/>
          <w:lang w:val="en-US"/>
        </w:rPr>
      </w:pPr>
    </w:p>
    <w:p w14:paraId="59B6A15E" w14:textId="77777777" w:rsidR="00241744" w:rsidRDefault="00241744" w:rsidP="00B53CB1">
      <w:pPr>
        <w:rPr>
          <w:rFonts w:ascii="Calibri" w:hAnsi="Calibri" w:cs="Calibri"/>
          <w:b/>
          <w:bCs/>
          <w:lang w:val="en-US"/>
        </w:rPr>
      </w:pPr>
    </w:p>
    <w:p w14:paraId="56A8C3BD" w14:textId="77777777" w:rsidR="00241744" w:rsidRDefault="00241744" w:rsidP="00B53CB1">
      <w:pPr>
        <w:rPr>
          <w:rFonts w:ascii="Calibri" w:hAnsi="Calibri" w:cs="Calibri"/>
          <w:b/>
          <w:bCs/>
          <w:lang w:val="en-US"/>
        </w:rPr>
      </w:pPr>
    </w:p>
    <w:p w14:paraId="3593917C" w14:textId="77777777" w:rsidR="00241744" w:rsidRDefault="00241744" w:rsidP="00B53CB1">
      <w:pPr>
        <w:rPr>
          <w:rFonts w:ascii="Calibri" w:hAnsi="Calibri" w:cs="Calibri"/>
          <w:b/>
          <w:bCs/>
          <w:lang w:val="en-US"/>
        </w:rPr>
      </w:pPr>
    </w:p>
    <w:p w14:paraId="4D991605" w14:textId="77777777" w:rsidR="00241744" w:rsidRDefault="00241744" w:rsidP="00B53CB1">
      <w:pPr>
        <w:rPr>
          <w:rFonts w:ascii="Calibri" w:hAnsi="Calibri" w:cs="Calibri"/>
          <w:b/>
          <w:bCs/>
          <w:lang w:val="en-US"/>
        </w:rPr>
      </w:pPr>
    </w:p>
    <w:p w14:paraId="53A6B263" w14:textId="77777777" w:rsidR="00241744" w:rsidRDefault="00241744" w:rsidP="00B53CB1">
      <w:pPr>
        <w:rPr>
          <w:rFonts w:ascii="Calibri" w:hAnsi="Calibri" w:cs="Calibri"/>
          <w:b/>
          <w:bCs/>
          <w:lang w:val="en-US"/>
        </w:rPr>
      </w:pPr>
    </w:p>
    <w:p w14:paraId="1F68AF86" w14:textId="77777777" w:rsidR="00241744" w:rsidRDefault="00241744" w:rsidP="00B53CB1">
      <w:pPr>
        <w:rPr>
          <w:rFonts w:ascii="Calibri" w:hAnsi="Calibri" w:cs="Calibri"/>
          <w:b/>
          <w:bCs/>
          <w:lang w:val="en-US"/>
        </w:rPr>
      </w:pPr>
    </w:p>
    <w:p w14:paraId="5B3D2F18" w14:textId="77777777" w:rsidR="00241744" w:rsidRDefault="00241744" w:rsidP="00B53CB1">
      <w:pPr>
        <w:rPr>
          <w:rFonts w:ascii="Calibri" w:hAnsi="Calibri" w:cs="Calibri"/>
          <w:b/>
          <w:bCs/>
          <w:lang w:val="en-US"/>
        </w:rPr>
      </w:pPr>
    </w:p>
    <w:p w14:paraId="40ECCED0" w14:textId="77777777" w:rsidR="00241744" w:rsidRDefault="00241744" w:rsidP="00B53CB1">
      <w:pPr>
        <w:rPr>
          <w:rFonts w:ascii="Calibri" w:hAnsi="Calibri" w:cs="Calibri"/>
          <w:b/>
          <w:bCs/>
          <w:lang w:val="en-US"/>
        </w:rPr>
      </w:pPr>
    </w:p>
    <w:p w14:paraId="7FE4F23A" w14:textId="77777777" w:rsidR="00241744" w:rsidRDefault="00241744" w:rsidP="00B53CB1">
      <w:pPr>
        <w:rPr>
          <w:rFonts w:ascii="Calibri" w:hAnsi="Calibri" w:cs="Calibri"/>
          <w:b/>
          <w:bCs/>
          <w:lang w:val="en-US"/>
        </w:rPr>
      </w:pPr>
    </w:p>
    <w:p w14:paraId="2BAA4728" w14:textId="77777777" w:rsidR="00241744" w:rsidRDefault="00241744" w:rsidP="00B53CB1">
      <w:pPr>
        <w:rPr>
          <w:rFonts w:ascii="Calibri" w:hAnsi="Calibri" w:cs="Calibri"/>
          <w:b/>
          <w:bCs/>
          <w:lang w:val="en-US"/>
        </w:rPr>
      </w:pPr>
    </w:p>
    <w:p w14:paraId="6D9775A1" w14:textId="16AB0957" w:rsidR="002D7C4F" w:rsidRPr="006E60B0" w:rsidRDefault="002D7C4F" w:rsidP="006E60B0">
      <w:pPr>
        <w:pStyle w:val="berschrift2"/>
        <w:rPr>
          <w:b/>
          <w:bCs/>
          <w:lang w:val="en-US"/>
        </w:rPr>
      </w:pPr>
      <w:r w:rsidRPr="006E60B0">
        <w:rPr>
          <w:b/>
          <w:bCs/>
          <w:lang w:val="en-US"/>
        </w:rPr>
        <w:lastRenderedPageBreak/>
        <w:t>Presentations in R</w:t>
      </w:r>
    </w:p>
    <w:p w14:paraId="3A2A1AE7" w14:textId="3F990D13" w:rsidR="000D0C5E" w:rsidRPr="00E41A55" w:rsidRDefault="00E41A55" w:rsidP="000D0C5E">
      <w:pPr>
        <w:rPr>
          <w:rFonts w:ascii="Calibri" w:hAnsi="Calibri" w:cs="Calibri"/>
          <w:b/>
          <w:bCs/>
          <w:lang w:val="en-US"/>
        </w:rPr>
      </w:pPr>
      <w:r w:rsidRPr="00E41A55">
        <w:rPr>
          <w:rFonts w:ascii="Calibri" w:hAnsi="Calibri" w:cs="Calibri"/>
          <w:b/>
          <w:bCs/>
          <w:lang w:val="en-US"/>
        </w:rPr>
        <w:t>Color coding in R</w:t>
      </w:r>
    </w:p>
    <w:p w14:paraId="2DB47CEC" w14:textId="4E4F063C" w:rsidR="00065F4C" w:rsidRPr="00065F4C" w:rsidRDefault="00065F4C" w:rsidP="00065F4C">
      <w:pPr>
        <w:rPr>
          <w:rFonts w:ascii="Calibri" w:hAnsi="Calibri" w:cs="Calibri"/>
          <w:lang w:val="en-US"/>
        </w:rPr>
      </w:pPr>
      <w:r w:rsidRPr="00065F4C">
        <w:rPr>
          <w:rFonts w:ascii="Calibri" w:hAnsi="Calibri" w:cs="Calibri"/>
          <w:lang w:val="en-US"/>
        </w:rPr>
        <w:t>4 options for color coding with ggplot</w:t>
      </w:r>
      <w:r>
        <w:rPr>
          <w:rFonts w:ascii="Calibri" w:hAnsi="Calibri" w:cs="Calibri"/>
          <w:lang w:val="en-US"/>
        </w:rPr>
        <w:t>2:</w:t>
      </w:r>
    </w:p>
    <w:p w14:paraId="065BF481" w14:textId="3F43F901" w:rsidR="00E41A55" w:rsidRPr="00E41A55" w:rsidRDefault="00E41A55" w:rsidP="00E41A55">
      <w:pPr>
        <w:numPr>
          <w:ilvl w:val="0"/>
          <w:numId w:val="14"/>
        </w:numPr>
        <w:rPr>
          <w:rFonts w:ascii="Calibri" w:hAnsi="Calibri" w:cs="Calibri"/>
        </w:rPr>
      </w:pPr>
      <w:proofErr w:type="spellStart"/>
      <w:r w:rsidRPr="00E41A55">
        <w:rPr>
          <w:rFonts w:ascii="Calibri" w:hAnsi="Calibri" w:cs="Calibri"/>
        </w:rPr>
        <w:t>Using</w:t>
      </w:r>
      <w:proofErr w:type="spellEnd"/>
      <w:r w:rsidRPr="00E41A55">
        <w:rPr>
          <w:rFonts w:ascii="Calibri" w:hAnsi="Calibri" w:cs="Calibri"/>
        </w:rPr>
        <w:t xml:space="preserve"> </w:t>
      </w:r>
      <w:proofErr w:type="spellStart"/>
      <w:r w:rsidRPr="00E41A55">
        <w:rPr>
          <w:rFonts w:ascii="Calibri" w:hAnsi="Calibri" w:cs="Calibri"/>
        </w:rPr>
        <w:t>default</w:t>
      </w:r>
      <w:proofErr w:type="spellEnd"/>
      <w:r w:rsidRPr="00E41A55">
        <w:rPr>
          <w:rFonts w:ascii="Calibri" w:hAnsi="Calibri" w:cs="Calibri"/>
        </w:rPr>
        <w:t xml:space="preserve"> </w:t>
      </w:r>
      <w:proofErr w:type="spellStart"/>
      <w:r w:rsidRPr="00E41A55">
        <w:rPr>
          <w:rFonts w:ascii="Calibri" w:hAnsi="Calibri" w:cs="Calibri"/>
        </w:rPr>
        <w:t>colors</w:t>
      </w:r>
      <w:proofErr w:type="spellEnd"/>
    </w:p>
    <w:p w14:paraId="10BFB782" w14:textId="77777777" w:rsidR="00E41A55" w:rsidRPr="00E41A55" w:rsidRDefault="00E41A55" w:rsidP="00E41A55">
      <w:pPr>
        <w:numPr>
          <w:ilvl w:val="0"/>
          <w:numId w:val="14"/>
        </w:numPr>
        <w:rPr>
          <w:rFonts w:ascii="Calibri" w:hAnsi="Calibri" w:cs="Calibri"/>
          <w:lang w:val="en-US"/>
        </w:rPr>
      </w:pPr>
      <w:r w:rsidRPr="00E41A55">
        <w:rPr>
          <w:rFonts w:ascii="Calibri" w:hAnsi="Calibri" w:cs="Calibri"/>
          <w:lang w:val="en-US"/>
        </w:rPr>
        <w:t>Explicitly setting color names (</w:t>
      </w:r>
      <w:proofErr w:type="gramStart"/>
      <w:r w:rsidRPr="00E41A55">
        <w:rPr>
          <w:rFonts w:ascii="Calibri" w:hAnsi="Calibri" w:cs="Calibri"/>
          <w:lang w:val="en-US"/>
        </w:rPr>
        <w:t>e.g.</w:t>
      </w:r>
      <w:proofErr w:type="gramEnd"/>
      <w:r w:rsidRPr="00E41A55">
        <w:rPr>
          <w:rFonts w:ascii="Calibri" w:hAnsi="Calibri" w:cs="Calibri"/>
          <w:lang w:val="en-US"/>
        </w:rPr>
        <w:t> “red”, “blue”)</w:t>
      </w:r>
    </w:p>
    <w:p w14:paraId="25EFA402" w14:textId="77777777" w:rsidR="00E41A55" w:rsidRPr="00E41A55" w:rsidRDefault="00E41A55" w:rsidP="00E41A55">
      <w:pPr>
        <w:numPr>
          <w:ilvl w:val="0"/>
          <w:numId w:val="14"/>
        </w:numPr>
        <w:rPr>
          <w:rFonts w:ascii="Calibri" w:hAnsi="Calibri" w:cs="Calibri"/>
          <w:lang w:val="en-US"/>
        </w:rPr>
      </w:pPr>
      <w:r w:rsidRPr="00E41A55">
        <w:rPr>
          <w:rFonts w:ascii="Calibri" w:hAnsi="Calibri" w:cs="Calibri"/>
          <w:lang w:val="en-US"/>
        </w:rPr>
        <w:t>Explicitly setting RGB or HTML color codes (</w:t>
      </w:r>
      <w:proofErr w:type="gramStart"/>
      <w:r w:rsidRPr="00E41A55">
        <w:rPr>
          <w:rFonts w:ascii="Calibri" w:hAnsi="Calibri" w:cs="Calibri"/>
          <w:lang w:val="en-US"/>
        </w:rPr>
        <w:t>e.g.</w:t>
      </w:r>
      <w:proofErr w:type="gramEnd"/>
      <w:r w:rsidRPr="00E41A55">
        <w:rPr>
          <w:rFonts w:ascii="Calibri" w:hAnsi="Calibri" w:cs="Calibri"/>
          <w:lang w:val="en-US"/>
        </w:rPr>
        <w:t> 00-FF)</w:t>
      </w:r>
    </w:p>
    <w:p w14:paraId="469514EE" w14:textId="7AE6AC01" w:rsidR="000C1A0C" w:rsidRPr="00864848" w:rsidRDefault="00E41A55" w:rsidP="000C1A0C">
      <w:pPr>
        <w:numPr>
          <w:ilvl w:val="0"/>
          <w:numId w:val="14"/>
        </w:numPr>
        <w:rPr>
          <w:rFonts w:ascii="Calibri" w:hAnsi="Calibri" w:cs="Calibri"/>
        </w:rPr>
      </w:pPr>
      <w:proofErr w:type="spellStart"/>
      <w:r w:rsidRPr="00E41A55">
        <w:rPr>
          <w:rFonts w:ascii="Calibri" w:hAnsi="Calibri" w:cs="Calibri"/>
        </w:rPr>
        <w:t>Explicitly</w:t>
      </w:r>
      <w:proofErr w:type="spellEnd"/>
      <w:r w:rsidRPr="00E41A55">
        <w:rPr>
          <w:rFonts w:ascii="Calibri" w:hAnsi="Calibri" w:cs="Calibri"/>
        </w:rPr>
        <w:t xml:space="preserve"> </w:t>
      </w:r>
      <w:proofErr w:type="spellStart"/>
      <w:r w:rsidRPr="00E41A55">
        <w:rPr>
          <w:rFonts w:ascii="Calibri" w:hAnsi="Calibri" w:cs="Calibri"/>
        </w:rPr>
        <w:t>setting</w:t>
      </w:r>
      <w:proofErr w:type="spellEnd"/>
      <w:r w:rsidRPr="00E41A55">
        <w:rPr>
          <w:rFonts w:ascii="Calibri" w:hAnsi="Calibri" w:cs="Calibri"/>
        </w:rPr>
        <w:t xml:space="preserve"> </w:t>
      </w:r>
      <w:proofErr w:type="spellStart"/>
      <w:r w:rsidRPr="00E41A55">
        <w:rPr>
          <w:rFonts w:ascii="Calibri" w:hAnsi="Calibri" w:cs="Calibri"/>
        </w:rPr>
        <w:t>color</w:t>
      </w:r>
      <w:proofErr w:type="spellEnd"/>
      <w:r w:rsidRPr="00E41A55">
        <w:rPr>
          <w:rFonts w:ascii="Calibri" w:hAnsi="Calibri" w:cs="Calibri"/>
        </w:rPr>
        <w:t xml:space="preserve"> </w:t>
      </w:r>
      <w:proofErr w:type="spellStart"/>
      <w:r w:rsidRPr="00E41A55">
        <w:rPr>
          <w:rFonts w:ascii="Calibri" w:hAnsi="Calibri" w:cs="Calibri"/>
        </w:rPr>
        <w:t>palettes</w:t>
      </w:r>
      <w:proofErr w:type="spellEnd"/>
    </w:p>
    <w:p w14:paraId="1EE19756" w14:textId="20B8E3C1" w:rsidR="00CD1D20" w:rsidRDefault="00CD1D20" w:rsidP="000C1A0C">
      <w:pPr>
        <w:rPr>
          <w:rFonts w:ascii="Calibri" w:hAnsi="Calibri" w:cs="Calibri"/>
        </w:rPr>
      </w:pPr>
      <w:proofErr w:type="spellStart"/>
      <w:r>
        <w:rPr>
          <w:rFonts w:ascii="Calibri" w:hAnsi="Calibri" w:cs="Calibri"/>
        </w:rPr>
        <w:t>Use</w:t>
      </w:r>
      <w:proofErr w:type="spellEnd"/>
      <w:r>
        <w:rPr>
          <w:rFonts w:ascii="Calibri" w:hAnsi="Calibri" w:cs="Calibri"/>
        </w:rPr>
        <w:t xml:space="preserve">: </w:t>
      </w:r>
    </w:p>
    <w:p w14:paraId="51E245F9" w14:textId="77777777" w:rsidR="000C1A0C" w:rsidRPr="006D0B92" w:rsidRDefault="000C1A0C" w:rsidP="00074A33">
      <w:pPr>
        <w:ind w:firstLine="708"/>
        <w:rPr>
          <w:rFonts w:ascii="Calibri" w:hAnsi="Calibri" w:cs="Calibri"/>
          <w:highlight w:val="cyan"/>
          <w:lang w:val="en-US"/>
        </w:rPr>
      </w:pPr>
      <w:proofErr w:type="gramStart"/>
      <w:r w:rsidRPr="006D0B92">
        <w:rPr>
          <w:rFonts w:ascii="Calibri" w:hAnsi="Calibri" w:cs="Calibri"/>
          <w:highlight w:val="cyan"/>
          <w:lang w:val="en-US"/>
        </w:rPr>
        <w:t>library(</w:t>
      </w:r>
      <w:proofErr w:type="spellStart"/>
      <w:proofErr w:type="gramEnd"/>
      <w:r w:rsidRPr="006D0B92">
        <w:rPr>
          <w:rFonts w:ascii="Calibri" w:hAnsi="Calibri" w:cs="Calibri"/>
          <w:highlight w:val="cyan"/>
          <w:lang w:val="en-US"/>
        </w:rPr>
        <w:t>RColorBrewer</w:t>
      </w:r>
      <w:proofErr w:type="spellEnd"/>
      <w:r w:rsidRPr="006D0B92">
        <w:rPr>
          <w:rFonts w:ascii="Calibri" w:hAnsi="Calibri" w:cs="Calibri"/>
          <w:highlight w:val="cyan"/>
          <w:lang w:val="en-US"/>
        </w:rPr>
        <w:t>)</w:t>
      </w:r>
    </w:p>
    <w:p w14:paraId="14E4D1E0" w14:textId="5A7FF27A" w:rsidR="000C1A0C" w:rsidRDefault="000C1A0C" w:rsidP="00074A33">
      <w:pPr>
        <w:ind w:firstLine="708"/>
        <w:rPr>
          <w:rFonts w:ascii="Calibri" w:hAnsi="Calibri" w:cs="Calibri"/>
          <w:lang w:val="en-US"/>
        </w:rPr>
      </w:pPr>
      <w:proofErr w:type="spellStart"/>
      <w:proofErr w:type="gramStart"/>
      <w:r w:rsidRPr="006D0B92">
        <w:rPr>
          <w:rFonts w:ascii="Calibri" w:hAnsi="Calibri" w:cs="Calibri"/>
          <w:highlight w:val="cyan"/>
          <w:lang w:val="en-US"/>
        </w:rPr>
        <w:t>display.brewer.all</w:t>
      </w:r>
      <w:proofErr w:type="spellEnd"/>
      <w:r w:rsidRPr="006D0B92">
        <w:rPr>
          <w:rFonts w:ascii="Calibri" w:hAnsi="Calibri" w:cs="Calibri"/>
          <w:highlight w:val="cyan"/>
          <w:lang w:val="en-US"/>
        </w:rPr>
        <w:t>(</w:t>
      </w:r>
      <w:proofErr w:type="gramEnd"/>
      <w:r w:rsidRPr="006D0B92">
        <w:rPr>
          <w:rFonts w:ascii="Calibri" w:hAnsi="Calibri" w:cs="Calibri"/>
          <w:highlight w:val="cyan"/>
          <w:lang w:val="en-US"/>
        </w:rPr>
        <w:t>)</w:t>
      </w:r>
    </w:p>
    <w:p w14:paraId="0450366D" w14:textId="1444A281" w:rsidR="005D55F2" w:rsidRDefault="005D55F2" w:rsidP="005D55F2">
      <w:pPr>
        <w:rPr>
          <w:rFonts w:ascii="Calibri" w:hAnsi="Calibri" w:cs="Calibri"/>
          <w:lang w:val="en-US"/>
        </w:rPr>
      </w:pPr>
    </w:p>
    <w:p w14:paraId="3CCA4768" w14:textId="5D03FF3B" w:rsidR="005D55F2" w:rsidRPr="00DA1CAF" w:rsidRDefault="005D55F2" w:rsidP="005D55F2">
      <w:pPr>
        <w:pStyle w:val="Listenabsatz"/>
        <w:numPr>
          <w:ilvl w:val="0"/>
          <w:numId w:val="7"/>
        </w:numPr>
        <w:rPr>
          <w:rFonts w:ascii="Calibri" w:hAnsi="Calibri" w:cs="Calibri"/>
          <w:lang w:val="en-US"/>
        </w:rPr>
      </w:pPr>
      <w:r w:rsidRPr="00DA1CAF">
        <w:rPr>
          <w:rFonts w:ascii="Calibri" w:hAnsi="Calibri" w:cs="Calibri"/>
          <w:b/>
          <w:bCs/>
          <w:lang w:val="en-US"/>
        </w:rPr>
        <w:t>sequential palettes</w:t>
      </w:r>
      <w:r w:rsidRPr="00DA1CAF">
        <w:rPr>
          <w:rFonts w:ascii="Calibri" w:hAnsi="Calibri" w:cs="Calibri"/>
          <w:lang w:val="en-US"/>
        </w:rPr>
        <w:t xml:space="preserve"> for </w:t>
      </w:r>
      <w:r w:rsidRPr="00DA1CAF">
        <w:rPr>
          <w:rFonts w:ascii="Calibri" w:hAnsi="Calibri" w:cs="Calibri"/>
          <w:b/>
          <w:bCs/>
          <w:lang w:val="en-US"/>
        </w:rPr>
        <w:t>continuous</w:t>
      </w:r>
      <w:r w:rsidRPr="00DA1CAF">
        <w:rPr>
          <w:rFonts w:ascii="Calibri" w:hAnsi="Calibri" w:cs="Calibri"/>
          <w:lang w:val="en-US"/>
        </w:rPr>
        <w:t xml:space="preserve"> variables to show quantitative differences</w:t>
      </w:r>
    </w:p>
    <w:p w14:paraId="45004FE3" w14:textId="7D635AB7" w:rsidR="005D55F2" w:rsidRPr="007C0261" w:rsidRDefault="005D55F2" w:rsidP="005D55F2">
      <w:pPr>
        <w:pStyle w:val="Listenabsatz"/>
        <w:numPr>
          <w:ilvl w:val="0"/>
          <w:numId w:val="7"/>
        </w:numPr>
        <w:rPr>
          <w:rFonts w:ascii="Calibri" w:hAnsi="Calibri" w:cs="Calibri"/>
          <w:lang w:val="en-US"/>
        </w:rPr>
      </w:pPr>
      <w:r w:rsidRPr="007C0261">
        <w:rPr>
          <w:rFonts w:ascii="Calibri" w:hAnsi="Calibri" w:cs="Calibri"/>
          <w:b/>
          <w:bCs/>
          <w:lang w:val="en-US"/>
        </w:rPr>
        <w:t>qualitative palettes</w:t>
      </w:r>
      <w:r w:rsidRPr="007C0261">
        <w:rPr>
          <w:rFonts w:ascii="Calibri" w:hAnsi="Calibri" w:cs="Calibri"/>
          <w:lang w:val="en-US"/>
        </w:rPr>
        <w:t xml:space="preserve"> for </w:t>
      </w:r>
      <w:r w:rsidRPr="007C0261">
        <w:rPr>
          <w:rFonts w:ascii="Calibri" w:hAnsi="Calibri" w:cs="Calibri"/>
          <w:b/>
          <w:bCs/>
          <w:lang w:val="en-US"/>
        </w:rPr>
        <w:t>categorical</w:t>
      </w:r>
      <w:r w:rsidRPr="007C0261">
        <w:rPr>
          <w:rFonts w:ascii="Calibri" w:hAnsi="Calibri" w:cs="Calibri"/>
          <w:lang w:val="en-US"/>
        </w:rPr>
        <w:t xml:space="preserve"> variables to separate items into distinct groups and we </w:t>
      </w:r>
      <w:r w:rsidRPr="002275F2">
        <w:rPr>
          <w:rFonts w:ascii="Calibri" w:hAnsi="Calibri" w:cs="Calibri"/>
          <w:b/>
          <w:bCs/>
          <w:lang w:val="en-US"/>
        </w:rPr>
        <w:t>use diverging palettes</w:t>
      </w:r>
      <w:r w:rsidRPr="007C0261">
        <w:rPr>
          <w:rFonts w:ascii="Calibri" w:hAnsi="Calibri" w:cs="Calibri"/>
          <w:lang w:val="en-US"/>
        </w:rPr>
        <w:t xml:space="preserve"> for </w:t>
      </w:r>
      <w:r w:rsidRPr="002275F2">
        <w:rPr>
          <w:rFonts w:ascii="Calibri" w:hAnsi="Calibri" w:cs="Calibri"/>
          <w:b/>
          <w:bCs/>
          <w:lang w:val="en-US"/>
        </w:rPr>
        <w:t>numeric variables</w:t>
      </w:r>
      <w:r w:rsidRPr="007C0261">
        <w:rPr>
          <w:rFonts w:ascii="Calibri" w:hAnsi="Calibri" w:cs="Calibri"/>
          <w:lang w:val="en-US"/>
        </w:rPr>
        <w:t xml:space="preserve"> that have a meaningful central value or breakout point (</w:t>
      </w:r>
      <w:proofErr w:type="gramStart"/>
      <w:r w:rsidRPr="007C0261">
        <w:rPr>
          <w:rFonts w:ascii="Calibri" w:hAnsi="Calibri" w:cs="Calibri"/>
          <w:lang w:val="en-US"/>
        </w:rPr>
        <w:t>e.g.</w:t>
      </w:r>
      <w:proofErr w:type="gramEnd"/>
      <w:r w:rsidRPr="007C0261">
        <w:rPr>
          <w:rFonts w:ascii="Calibri" w:hAnsi="Calibri" w:cs="Calibri"/>
          <w:lang w:val="en-US"/>
        </w:rPr>
        <w:t> 0).</w:t>
      </w:r>
    </w:p>
    <w:p w14:paraId="026DE5CF" w14:textId="77777777" w:rsidR="00F06D78" w:rsidRDefault="00F06D78" w:rsidP="005D55F2">
      <w:pPr>
        <w:rPr>
          <w:rFonts w:ascii="Calibri" w:hAnsi="Calibri" w:cs="Calibri"/>
          <w:lang w:val="en-US"/>
        </w:rPr>
      </w:pPr>
    </w:p>
    <w:p w14:paraId="281AFD77" w14:textId="24691814" w:rsidR="005D55F2" w:rsidRPr="00F06D78" w:rsidRDefault="00F06D78" w:rsidP="005D55F2">
      <w:pPr>
        <w:rPr>
          <w:rFonts w:ascii="Calibri" w:hAnsi="Calibri" w:cs="Calibri"/>
          <w:b/>
          <w:bCs/>
          <w:lang w:val="en-US"/>
        </w:rPr>
      </w:pPr>
      <w:r w:rsidRPr="00F06D78">
        <w:rPr>
          <w:rFonts w:ascii="Calibri" w:hAnsi="Calibri" w:cs="Calibri"/>
          <w:b/>
          <w:bCs/>
          <w:lang w:val="en-US"/>
        </w:rPr>
        <w:t>General rules</w:t>
      </w:r>
      <w:r w:rsidR="00245A7C">
        <w:rPr>
          <w:rFonts w:ascii="Calibri" w:hAnsi="Calibri" w:cs="Calibri"/>
          <w:b/>
          <w:bCs/>
          <w:lang w:val="en-US"/>
        </w:rPr>
        <w:t xml:space="preserve"> for color coding</w:t>
      </w:r>
      <w:r w:rsidRPr="00F06D78">
        <w:rPr>
          <w:rFonts w:ascii="Calibri" w:hAnsi="Calibri" w:cs="Calibri"/>
          <w:b/>
          <w:bCs/>
          <w:lang w:val="en-US"/>
        </w:rPr>
        <w:t>:</w:t>
      </w:r>
    </w:p>
    <w:p w14:paraId="6E5E02F8" w14:textId="77777777" w:rsidR="007C0261" w:rsidRPr="007C0261" w:rsidRDefault="007C0261" w:rsidP="007C0261">
      <w:pPr>
        <w:pStyle w:val="StandardWeb"/>
        <w:spacing w:before="0" w:beforeAutospacing="0" w:after="204" w:afterAutospacing="0"/>
        <w:contextualSpacing/>
        <w:rPr>
          <w:rFonts w:ascii="Calibri" w:hAnsi="Calibri" w:cs="Calibri"/>
          <w:lang w:val="en-US"/>
        </w:rPr>
      </w:pPr>
      <w:r w:rsidRPr="007C0261">
        <w:rPr>
          <w:rFonts w:ascii="Calibri" w:hAnsi="Calibri" w:cs="Calibri"/>
          <w:lang w:val="en-US"/>
        </w:rPr>
        <w:t>Rule #1: consistent background</w:t>
      </w:r>
    </w:p>
    <w:p w14:paraId="02E1216B" w14:textId="77777777" w:rsidR="007C0261" w:rsidRPr="007C0261" w:rsidRDefault="007C0261" w:rsidP="007C0261">
      <w:pPr>
        <w:pStyle w:val="StandardWeb"/>
        <w:spacing w:before="0" w:beforeAutospacing="0" w:after="204" w:afterAutospacing="0"/>
        <w:contextualSpacing/>
        <w:rPr>
          <w:rFonts w:ascii="Calibri" w:hAnsi="Calibri" w:cs="Calibri"/>
          <w:lang w:val="en-US"/>
        </w:rPr>
      </w:pPr>
      <w:r w:rsidRPr="007C0261">
        <w:rPr>
          <w:rFonts w:ascii="Calibri" w:hAnsi="Calibri" w:cs="Calibri"/>
          <w:lang w:val="en-US"/>
        </w:rPr>
        <w:t>Rule #2: sufficient contrast for visibility</w:t>
      </w:r>
    </w:p>
    <w:p w14:paraId="6F8946D6" w14:textId="736849B9" w:rsidR="007C0261" w:rsidRPr="007C0261" w:rsidRDefault="007C0261" w:rsidP="007C0261">
      <w:pPr>
        <w:pStyle w:val="StandardWeb"/>
        <w:spacing w:before="0" w:beforeAutospacing="0" w:after="204" w:afterAutospacing="0"/>
        <w:contextualSpacing/>
        <w:rPr>
          <w:rFonts w:ascii="Calibri" w:hAnsi="Calibri" w:cs="Calibri"/>
          <w:lang w:val="en-US"/>
        </w:rPr>
      </w:pPr>
      <w:r w:rsidRPr="007C0261">
        <w:rPr>
          <w:rFonts w:ascii="Calibri" w:hAnsi="Calibri" w:cs="Calibri"/>
          <w:lang w:val="en-US"/>
        </w:rPr>
        <w:t>Rule #3: meaningful color usage</w:t>
      </w:r>
    </w:p>
    <w:p w14:paraId="344D19CB" w14:textId="77777777" w:rsidR="007C0261" w:rsidRPr="007C0261" w:rsidRDefault="007C0261" w:rsidP="007C0261">
      <w:pPr>
        <w:pStyle w:val="StandardWeb"/>
        <w:spacing w:before="0" w:beforeAutospacing="0" w:after="204" w:afterAutospacing="0"/>
        <w:contextualSpacing/>
        <w:rPr>
          <w:rFonts w:ascii="Calibri" w:hAnsi="Calibri" w:cs="Calibri"/>
          <w:lang w:val="en-US"/>
        </w:rPr>
      </w:pPr>
      <w:r w:rsidRPr="007C0261">
        <w:rPr>
          <w:rFonts w:ascii="Calibri" w:hAnsi="Calibri" w:cs="Calibri"/>
          <w:lang w:val="en-US"/>
        </w:rPr>
        <w:t>Rule #4: color usage with restraint</w:t>
      </w:r>
    </w:p>
    <w:p w14:paraId="1FD2A3F7" w14:textId="6D8D0FE7" w:rsidR="007C0261" w:rsidRDefault="007C0261" w:rsidP="007C0261">
      <w:pPr>
        <w:pStyle w:val="StandardWeb"/>
        <w:spacing w:before="0" w:beforeAutospacing="0" w:after="204" w:afterAutospacing="0"/>
        <w:contextualSpacing/>
        <w:rPr>
          <w:rFonts w:ascii="Calibri" w:hAnsi="Calibri" w:cs="Calibri"/>
          <w:lang w:val="en-US"/>
        </w:rPr>
      </w:pPr>
      <w:r w:rsidRPr="007C0261">
        <w:rPr>
          <w:rFonts w:ascii="Calibri" w:hAnsi="Calibri" w:cs="Calibri"/>
          <w:lang w:val="en-US"/>
        </w:rPr>
        <w:t>Rule #5: less is more</w:t>
      </w:r>
    </w:p>
    <w:p w14:paraId="57A80E59" w14:textId="620DDCED" w:rsidR="00890F1D" w:rsidRDefault="00890F1D" w:rsidP="007C0261">
      <w:pPr>
        <w:pStyle w:val="StandardWeb"/>
        <w:spacing w:before="0" w:beforeAutospacing="0" w:after="204" w:afterAutospacing="0"/>
        <w:contextualSpacing/>
        <w:rPr>
          <w:rFonts w:ascii="Calibri" w:hAnsi="Calibri" w:cs="Calibri"/>
          <w:lang w:val="en-US"/>
        </w:rPr>
      </w:pPr>
    </w:p>
    <w:p w14:paraId="0BCAE891" w14:textId="7CF7CCE9" w:rsidR="002452EC" w:rsidRDefault="002452EC" w:rsidP="007C0261">
      <w:pPr>
        <w:pStyle w:val="StandardWeb"/>
        <w:spacing w:before="0" w:beforeAutospacing="0" w:after="204" w:afterAutospacing="0"/>
        <w:contextualSpacing/>
        <w:rPr>
          <w:rFonts w:ascii="Calibri" w:hAnsi="Calibri" w:cs="Calibri"/>
          <w:b/>
          <w:bCs/>
          <w:lang w:val="en-US"/>
        </w:rPr>
      </w:pPr>
      <w:proofErr w:type="gramStart"/>
      <w:r w:rsidRPr="002452EC">
        <w:rPr>
          <w:rFonts w:ascii="Calibri" w:hAnsi="Calibri" w:cs="Calibri"/>
          <w:b/>
          <w:bCs/>
          <w:lang w:val="en-US"/>
        </w:rPr>
        <w:t>Do’s</w:t>
      </w:r>
      <w:proofErr w:type="gramEnd"/>
      <w:r w:rsidR="00767C44">
        <w:rPr>
          <w:rFonts w:ascii="Calibri" w:hAnsi="Calibri" w:cs="Calibri"/>
          <w:b/>
          <w:bCs/>
          <w:lang w:val="en-US"/>
        </w:rPr>
        <w:t xml:space="preserve"> in data visualization:</w:t>
      </w:r>
    </w:p>
    <w:p w14:paraId="71410A09" w14:textId="02A3912C" w:rsidR="002452EC" w:rsidRPr="002452EC" w:rsidRDefault="002452EC" w:rsidP="002452EC">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Keep visualizations simple</w:t>
      </w:r>
    </w:p>
    <w:p w14:paraId="580501C0" w14:textId="006AE6EB" w:rsidR="002452EC" w:rsidRPr="002452EC" w:rsidRDefault="002452EC" w:rsidP="002452EC">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Have meaningful and expressive titles</w:t>
      </w:r>
    </w:p>
    <w:p w14:paraId="20296E5C" w14:textId="6C2FCB78" w:rsidR="002452EC" w:rsidRPr="002452EC" w:rsidRDefault="002452EC" w:rsidP="002452EC">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Always labe</w:t>
      </w:r>
      <w:r w:rsidR="000E3B51">
        <w:rPr>
          <w:rFonts w:ascii="Calibri" w:hAnsi="Calibri" w:cs="Calibri"/>
          <w:lang w:val="en-US"/>
        </w:rPr>
        <w:t>l</w:t>
      </w:r>
      <w:r w:rsidRPr="002452EC">
        <w:rPr>
          <w:rFonts w:ascii="Calibri" w:hAnsi="Calibri" w:cs="Calibri"/>
          <w:lang w:val="en-US"/>
        </w:rPr>
        <w:t xml:space="preserve"> axes</w:t>
      </w:r>
    </w:p>
    <w:p w14:paraId="4AB35DA0" w14:textId="712002A3" w:rsidR="002452EC" w:rsidRPr="002452EC" w:rsidRDefault="002452EC" w:rsidP="002452EC">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Keep the goal of the visualization in mind</w:t>
      </w:r>
    </w:p>
    <w:p w14:paraId="741209F8" w14:textId="326FA882" w:rsidR="002452EC" w:rsidRPr="002452EC" w:rsidRDefault="002452EC" w:rsidP="002452EC">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Know when to include 0</w:t>
      </w:r>
    </w:p>
    <w:p w14:paraId="4240BDB4" w14:textId="685FCC4E" w:rsidR="002452EC" w:rsidRDefault="002452EC" w:rsidP="002452EC">
      <w:pPr>
        <w:pStyle w:val="StandardWeb"/>
        <w:spacing w:before="0" w:beforeAutospacing="0" w:after="204" w:afterAutospacing="0"/>
        <w:contextualSpacing/>
        <w:rPr>
          <w:rFonts w:ascii="Calibri" w:hAnsi="Calibri" w:cs="Calibri"/>
          <w:b/>
          <w:bCs/>
          <w:lang w:val="en-US"/>
        </w:rPr>
      </w:pPr>
      <w:proofErr w:type="spellStart"/>
      <w:r>
        <w:rPr>
          <w:rFonts w:ascii="Calibri" w:hAnsi="Calibri" w:cs="Calibri"/>
          <w:b/>
          <w:bCs/>
          <w:lang w:val="en-US"/>
        </w:rPr>
        <w:t>Dont’s</w:t>
      </w:r>
      <w:proofErr w:type="spellEnd"/>
      <w:r>
        <w:rPr>
          <w:rFonts w:ascii="Calibri" w:hAnsi="Calibri" w:cs="Calibri"/>
          <w:b/>
          <w:bCs/>
          <w:lang w:val="en-US"/>
        </w:rPr>
        <w:t>:</w:t>
      </w:r>
    </w:p>
    <w:p w14:paraId="4A806A1E" w14:textId="77777777" w:rsidR="002452EC" w:rsidRPr="002452EC" w:rsidRDefault="002452EC" w:rsidP="005E1F05">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double encoding (color and axis encode the same)</w:t>
      </w:r>
    </w:p>
    <w:p w14:paraId="3B73D32C" w14:textId="77777777" w:rsidR="002452EC" w:rsidRPr="002452EC" w:rsidRDefault="002452EC" w:rsidP="005E1F05">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heavy or dark grid lines</w:t>
      </w:r>
    </w:p>
    <w:p w14:paraId="65790364" w14:textId="77777777" w:rsidR="002452EC" w:rsidRPr="002452EC" w:rsidRDefault="002452EC" w:rsidP="005E1F05">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unnecessary text</w:t>
      </w:r>
    </w:p>
    <w:p w14:paraId="6E840D4F" w14:textId="77777777" w:rsidR="002452EC" w:rsidRPr="002452EC" w:rsidRDefault="002452EC" w:rsidP="005E1F05">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ornamented chart axes</w:t>
      </w:r>
    </w:p>
    <w:p w14:paraId="5AFF84D0" w14:textId="77777777" w:rsidR="002452EC" w:rsidRPr="002452EC" w:rsidRDefault="002452EC" w:rsidP="005E1F05">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pictures within graphs</w:t>
      </w:r>
    </w:p>
    <w:p w14:paraId="1796F5CF" w14:textId="77777777" w:rsidR="002452EC" w:rsidRPr="002452EC" w:rsidRDefault="002452EC" w:rsidP="005E1F05">
      <w:pPr>
        <w:pStyle w:val="StandardWeb"/>
        <w:numPr>
          <w:ilvl w:val="0"/>
          <w:numId w:val="7"/>
        </w:numPr>
        <w:spacing w:before="0" w:beforeAutospacing="0" w:after="204" w:afterAutospacing="0"/>
        <w:contextualSpacing/>
        <w:rPr>
          <w:rFonts w:ascii="Calibri" w:hAnsi="Calibri" w:cs="Calibri"/>
          <w:lang w:val="en-US"/>
        </w:rPr>
      </w:pPr>
      <w:r w:rsidRPr="002452EC">
        <w:rPr>
          <w:rFonts w:ascii="Calibri" w:hAnsi="Calibri" w:cs="Calibri"/>
          <w:lang w:val="en-US"/>
        </w:rPr>
        <w:t>shading or pseudo 3D plots</w:t>
      </w:r>
    </w:p>
    <w:p w14:paraId="2E675300" w14:textId="4809FA66" w:rsidR="00890F1D" w:rsidRDefault="005E1F05" w:rsidP="007C0261">
      <w:pPr>
        <w:pStyle w:val="StandardWeb"/>
        <w:numPr>
          <w:ilvl w:val="0"/>
          <w:numId w:val="7"/>
        </w:numPr>
        <w:spacing w:before="0" w:beforeAutospacing="0" w:after="204" w:afterAutospacing="0"/>
        <w:contextualSpacing/>
        <w:rPr>
          <w:rFonts w:ascii="Calibri" w:hAnsi="Calibri" w:cs="Calibri"/>
          <w:lang w:val="en-US"/>
        </w:rPr>
      </w:pPr>
      <w:r>
        <w:rPr>
          <w:rFonts w:ascii="Calibri" w:hAnsi="Calibri" w:cs="Calibri"/>
          <w:lang w:val="en-US"/>
        </w:rPr>
        <w:t>Do not manipulate plots</w:t>
      </w:r>
    </w:p>
    <w:p w14:paraId="21CB3F19" w14:textId="0D4072B5" w:rsidR="00AE420F" w:rsidRDefault="00AE420F" w:rsidP="00AE420F">
      <w:pPr>
        <w:pStyle w:val="StandardWeb"/>
        <w:spacing w:before="0" w:beforeAutospacing="0" w:after="204" w:afterAutospacing="0"/>
        <w:contextualSpacing/>
        <w:rPr>
          <w:rFonts w:ascii="Calibri" w:hAnsi="Calibri" w:cs="Calibri"/>
          <w:lang w:val="en-US"/>
        </w:rPr>
      </w:pPr>
    </w:p>
    <w:p w14:paraId="7C7D4E4F" w14:textId="26048208" w:rsidR="00AE420F" w:rsidRPr="00AE420F" w:rsidRDefault="00885FFC" w:rsidP="00AE420F">
      <w:pPr>
        <w:pStyle w:val="StandardWeb"/>
        <w:spacing w:before="0" w:beforeAutospacing="0" w:after="204" w:afterAutospacing="0"/>
        <w:contextualSpacing/>
        <w:rPr>
          <w:rFonts w:ascii="Calibri" w:hAnsi="Calibri" w:cs="Calibri"/>
          <w:lang w:val="en-US"/>
        </w:rPr>
      </w:pPr>
      <w:r w:rsidRPr="00885FFC">
        <w:rPr>
          <w:rFonts w:ascii="Calibri" w:hAnsi="Calibri" w:cs="Calibri"/>
          <w:lang w:val="en-US"/>
        </w:rPr>
        <w:sym w:font="Wingdings" w:char="F0E0"/>
      </w:r>
      <w:r>
        <w:rPr>
          <w:rFonts w:ascii="Calibri" w:hAnsi="Calibri" w:cs="Calibri"/>
          <w:lang w:val="en-US"/>
        </w:rPr>
        <w:t xml:space="preserve"> </w:t>
      </w:r>
      <w:r w:rsidR="00F330FB">
        <w:rPr>
          <w:rFonts w:ascii="Calibri" w:hAnsi="Calibri" w:cs="Calibri"/>
          <w:lang w:val="en-US"/>
        </w:rPr>
        <w:t>Think of</w:t>
      </w:r>
      <w:r w:rsidR="00A91FD6">
        <w:rPr>
          <w:rFonts w:ascii="Calibri" w:hAnsi="Calibri" w:cs="Calibri"/>
          <w:lang w:val="en-US"/>
        </w:rPr>
        <w:t xml:space="preserve"> </w:t>
      </w:r>
      <w:r w:rsidR="00AE420F" w:rsidRPr="00A91FD6">
        <w:rPr>
          <w:rFonts w:ascii="Calibri" w:hAnsi="Calibri" w:cs="Calibri"/>
          <w:b/>
          <w:bCs/>
          <w:lang w:val="en-US"/>
        </w:rPr>
        <w:t>Data-ink ratio</w:t>
      </w:r>
      <w:r w:rsidR="00AE420F">
        <w:rPr>
          <w:rFonts w:ascii="Calibri" w:hAnsi="Calibri" w:cs="Calibri"/>
          <w:lang w:val="en-US"/>
        </w:rPr>
        <w:t>: maximum of info with little as possible visual clues</w:t>
      </w:r>
      <w:r w:rsidR="00CE2445">
        <w:rPr>
          <w:rFonts w:ascii="Calibri" w:hAnsi="Calibri" w:cs="Calibri"/>
          <w:lang w:val="en-US"/>
        </w:rPr>
        <w:t>/ ink</w:t>
      </w:r>
      <w:r w:rsidR="00A91FD6">
        <w:rPr>
          <w:rFonts w:ascii="Calibri" w:hAnsi="Calibri" w:cs="Calibri"/>
          <w:lang w:val="en-US"/>
        </w:rPr>
        <w:t xml:space="preserve"> </w:t>
      </w:r>
      <w:r w:rsidR="00A91FD6" w:rsidRPr="00A91FD6">
        <w:rPr>
          <w:rFonts w:ascii="Calibri" w:hAnsi="Calibri" w:cs="Calibri"/>
          <w:lang w:val="en-US"/>
        </w:rPr>
        <w:sym w:font="Wingdings" w:char="F0E0"/>
      </w:r>
      <w:r w:rsidR="00A91FD6">
        <w:rPr>
          <w:rFonts w:ascii="Calibri" w:hAnsi="Calibri" w:cs="Calibri"/>
          <w:lang w:val="en-US"/>
        </w:rPr>
        <w:t xml:space="preserve"> more data and reduced visualizations</w:t>
      </w:r>
    </w:p>
    <w:p w14:paraId="6EE907AE" w14:textId="15FD21F5" w:rsidR="00885FFC" w:rsidRDefault="00885FFC">
      <w:pPr>
        <w:rPr>
          <w:lang w:val="en-US"/>
        </w:rPr>
      </w:pPr>
      <w:r>
        <w:rPr>
          <w:lang w:val="en-US"/>
        </w:rPr>
        <w:br w:type="page"/>
      </w:r>
    </w:p>
    <w:p w14:paraId="7EC49072" w14:textId="5C980E1E" w:rsidR="00E57328" w:rsidRPr="00E57328" w:rsidRDefault="00E57328" w:rsidP="00E57328">
      <w:pPr>
        <w:pStyle w:val="berschrift1"/>
        <w:rPr>
          <w:rFonts w:eastAsia="Times New Roman"/>
          <w:lang w:val="en-US"/>
        </w:rPr>
      </w:pPr>
      <w:r>
        <w:rPr>
          <w:lang w:val="en-US"/>
        </w:rPr>
        <w:lastRenderedPageBreak/>
        <w:t xml:space="preserve">VII. </w:t>
      </w:r>
      <w:r w:rsidRPr="00E57328">
        <w:rPr>
          <w:rFonts w:eastAsia="Times New Roman"/>
          <w:lang w:val="en-US"/>
        </w:rPr>
        <w:t>Resampling-based Statistical Assessment</w:t>
      </w:r>
    </w:p>
    <w:p w14:paraId="765B74C6" w14:textId="6C0C2F32" w:rsidR="00E41A55" w:rsidRDefault="00E41A55" w:rsidP="000D0C5E">
      <w:pPr>
        <w:rPr>
          <w:rFonts w:ascii="Calibri" w:hAnsi="Calibri" w:cs="Calibri"/>
          <w:lang w:val="en-US"/>
        </w:rPr>
      </w:pPr>
    </w:p>
    <w:p w14:paraId="2A7B9424" w14:textId="02C9FAF5" w:rsidR="00DD58D3" w:rsidRDefault="00DD58D3" w:rsidP="000D0C5E">
      <w:pPr>
        <w:rPr>
          <w:rFonts w:ascii="Calibri" w:hAnsi="Calibri" w:cs="Calibri"/>
          <w:lang w:val="en-US"/>
        </w:rPr>
      </w:pPr>
      <w:r>
        <w:rPr>
          <w:rFonts w:ascii="Calibri" w:hAnsi="Calibri" w:cs="Calibri"/>
          <w:lang w:val="en-US"/>
        </w:rPr>
        <w:t xml:space="preserve">What we found </w:t>
      </w:r>
      <w:r w:rsidRPr="00DD58D3">
        <w:rPr>
          <w:rFonts w:ascii="Calibri" w:hAnsi="Calibri" w:cs="Calibri"/>
          <w:lang w:val="en-US"/>
        </w:rPr>
        <w:sym w:font="Wingdings" w:char="F0E0"/>
      </w:r>
      <w:r>
        <w:rPr>
          <w:rFonts w:ascii="Calibri" w:hAnsi="Calibri" w:cs="Calibri"/>
          <w:lang w:val="en-US"/>
        </w:rPr>
        <w:t xml:space="preserve"> is just by chance or statistically important</w:t>
      </w:r>
      <w:r w:rsidR="001F0108">
        <w:rPr>
          <w:rFonts w:ascii="Calibri" w:hAnsi="Calibri" w:cs="Calibri"/>
          <w:lang w:val="en-US"/>
        </w:rPr>
        <w:t xml:space="preserve"> </w:t>
      </w:r>
    </w:p>
    <w:p w14:paraId="19AD4B18" w14:textId="517D3B31" w:rsidR="001F0108" w:rsidRDefault="001F0108" w:rsidP="000D0C5E">
      <w:pPr>
        <w:rPr>
          <w:rFonts w:ascii="Calibri" w:hAnsi="Calibri" w:cs="Calibri"/>
          <w:lang w:val="en-US"/>
        </w:rPr>
      </w:pPr>
      <w:r w:rsidRPr="000D6160">
        <w:rPr>
          <w:rFonts w:ascii="Calibri" w:hAnsi="Calibri" w:cs="Calibri"/>
          <w:i/>
          <w:iCs/>
          <w:lang w:val="en-US"/>
        </w:rPr>
        <w:t>Statistical significance</w:t>
      </w:r>
      <w:r>
        <w:rPr>
          <w:rFonts w:ascii="Calibri" w:hAnsi="Calibri" w:cs="Calibri"/>
          <w:lang w:val="en-US"/>
        </w:rPr>
        <w:t>: trend is unlikely to have arisen purely by chance</w:t>
      </w:r>
    </w:p>
    <w:p w14:paraId="6CA56B2D" w14:textId="210D9D8D" w:rsidR="00DD58D3" w:rsidRDefault="00DD58D3" w:rsidP="000D0C5E">
      <w:pPr>
        <w:rPr>
          <w:rFonts w:ascii="Calibri" w:hAnsi="Calibri" w:cs="Calibri"/>
          <w:lang w:val="en-US"/>
        </w:rPr>
      </w:pPr>
    </w:p>
    <w:p w14:paraId="2261FBF9" w14:textId="34FB39F3" w:rsidR="00DD58D3" w:rsidRPr="004E4FE1" w:rsidRDefault="00DD58D3" w:rsidP="004E4FE1">
      <w:pPr>
        <w:pStyle w:val="berschrift2"/>
        <w:rPr>
          <w:b/>
          <w:bCs/>
          <w:lang w:val="en-US"/>
        </w:rPr>
      </w:pPr>
      <w:r w:rsidRPr="004E4FE1">
        <w:rPr>
          <w:b/>
          <w:bCs/>
          <w:lang w:val="en-US"/>
        </w:rPr>
        <w:t>Statistical hypothesis testing</w:t>
      </w:r>
    </w:p>
    <w:p w14:paraId="29F8D016" w14:textId="1B38EE64" w:rsidR="00DD58D3" w:rsidRPr="00B01826" w:rsidRDefault="00B01826" w:rsidP="00DD58D3">
      <w:pPr>
        <w:pStyle w:val="Listenabsatz"/>
        <w:numPr>
          <w:ilvl w:val="0"/>
          <w:numId w:val="7"/>
        </w:numPr>
        <w:rPr>
          <w:rFonts w:ascii="Calibri" w:hAnsi="Calibri" w:cs="Calibri"/>
          <w:b/>
          <w:bCs/>
          <w:lang w:val="en-US"/>
        </w:rPr>
      </w:pPr>
      <w:r w:rsidRPr="00B01826">
        <w:rPr>
          <w:rFonts w:ascii="Calibri" w:hAnsi="Calibri" w:cs="Calibri"/>
          <w:lang w:val="en-US"/>
        </w:rPr>
        <w:sym w:font="Wingdings" w:char="F0E0"/>
      </w:r>
      <w:r>
        <w:rPr>
          <w:rFonts w:ascii="Calibri" w:hAnsi="Calibri" w:cs="Calibri"/>
          <w:lang w:val="en-US"/>
        </w:rPr>
        <w:t xml:space="preserve"> Did the observe trend arise by chance?</w:t>
      </w:r>
    </w:p>
    <w:p w14:paraId="515A876E" w14:textId="031A9DE0" w:rsidR="00B01826" w:rsidRPr="00B01826" w:rsidRDefault="00B01826" w:rsidP="00B01826">
      <w:pPr>
        <w:pStyle w:val="Listenabsatz"/>
        <w:numPr>
          <w:ilvl w:val="0"/>
          <w:numId w:val="7"/>
        </w:numPr>
      </w:pPr>
      <w:r w:rsidRPr="00B01826">
        <w:fldChar w:fldCharType="begin"/>
      </w:r>
      <w:r w:rsidRPr="00B01826">
        <w:instrText xml:space="preserve"> INCLUDEPICTURE "/var/folders/z9/pwzwr_y57_bfcvsmfxqjsts40000gn/T/com.microsoft.Word/WebArchiveCopyPasteTempFiles/lec10_Stat-testing-overview.png" \* MERGEFORMATINET </w:instrText>
      </w:r>
      <w:r w:rsidRPr="00B01826">
        <w:fldChar w:fldCharType="separate"/>
      </w:r>
      <w:r w:rsidRPr="00B01826">
        <w:rPr>
          <w:noProof/>
        </w:rPr>
        <w:drawing>
          <wp:inline distT="0" distB="0" distL="0" distR="0" wp14:anchorId="41861EDB" wp14:editId="0C88B26F">
            <wp:extent cx="4684889" cy="2231859"/>
            <wp:effectExtent l="0" t="0" r="1905" b="3810"/>
            <wp:docPr id="18" name="Grafik 18" descr="We assume an underlying random process (i.e. 'Nature'). We collected data which is a particular realization of this random process, and from this data we computed a test statistic. In the bottom row, we now play the role of the Devil's Advocate and assume that the underlying random process conforms to the null hypothesis. Based on this assumption, diffrent realization datasets could arise as different realizations of the random process, for which the test statistics would get different values. Then we compute how likely it is to see the test statistics as, or more, extreme as the ones we got from our actual data. We use this probability to reject or not the null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 assume an underlying random process (i.e. 'Nature'). We collected data which is a particular realization of this random process, and from this data we computed a test statistic. In the bottom row, we now play the role of the Devil's Advocate and assume that the underlying random process conforms to the null hypothesis. Based on this assumption, diffrent realization datasets could arise as different realizations of the random process, for which the test statistics would get different values. Then we compute how likely it is to see the test statistics as, or more, extreme as the ones we got from our actual data. We use this probability to reject or not the null hypothesi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97957" cy="2238084"/>
                    </a:xfrm>
                    <a:prstGeom prst="rect">
                      <a:avLst/>
                    </a:prstGeom>
                    <a:noFill/>
                    <a:ln>
                      <a:noFill/>
                    </a:ln>
                  </pic:spPr>
                </pic:pic>
              </a:graphicData>
            </a:graphic>
          </wp:inline>
        </w:drawing>
      </w:r>
      <w:r w:rsidRPr="00B01826">
        <w:fldChar w:fldCharType="end"/>
      </w:r>
    </w:p>
    <w:p w14:paraId="38CAAF85" w14:textId="35FF16BA" w:rsidR="003B6688" w:rsidRDefault="003B6688" w:rsidP="003B6688">
      <w:pPr>
        <w:rPr>
          <w:rFonts w:ascii="Calibri" w:hAnsi="Calibri" w:cs="Calibri"/>
          <w:lang w:val="en-US"/>
        </w:rPr>
      </w:pPr>
      <w:r w:rsidRPr="003B6688">
        <w:rPr>
          <w:rFonts w:ascii="Calibri" w:hAnsi="Calibri" w:cs="Calibri"/>
          <w:b/>
          <w:bCs/>
          <w:lang w:val="en-US"/>
        </w:rPr>
        <w:t>test statistic</w:t>
      </w:r>
      <w:r w:rsidRPr="003B6688">
        <w:rPr>
          <w:rFonts w:ascii="Calibri" w:hAnsi="Calibri" w:cs="Calibri"/>
          <w:lang w:val="en-US"/>
        </w:rPr>
        <w:t> </w:t>
      </w:r>
      <w:r w:rsidR="009F1239">
        <w:rPr>
          <w:rFonts w:ascii="Calibri" w:hAnsi="Calibri" w:cs="Calibri"/>
          <w:lang w:val="en-US"/>
        </w:rPr>
        <w:t xml:space="preserve">= </w:t>
      </w:r>
      <w:r w:rsidRPr="003B6688">
        <w:rPr>
          <w:rFonts w:ascii="Calibri" w:hAnsi="Calibri" w:cs="Calibri"/>
          <w:lang w:val="en-US"/>
        </w:rPr>
        <w:t>single number that summarizes the data and captures the trend. The more extreme the test statistic, the stronger the trend.</w:t>
      </w:r>
      <w:r w:rsidR="009F1239">
        <w:rPr>
          <w:rFonts w:ascii="Calibri" w:hAnsi="Calibri" w:cs="Calibri"/>
          <w:lang w:val="en-US"/>
        </w:rPr>
        <w:t xml:space="preserve"> (</w:t>
      </w:r>
      <w:proofErr w:type="gramStart"/>
      <w:r w:rsidR="009F1239">
        <w:rPr>
          <w:rFonts w:ascii="Calibri" w:hAnsi="Calibri" w:cs="Calibri"/>
          <w:lang w:val="en-US"/>
        </w:rPr>
        <w:t>e.g.</w:t>
      </w:r>
      <w:proofErr w:type="gramEnd"/>
      <w:r w:rsidR="009F1239">
        <w:rPr>
          <w:rFonts w:ascii="Calibri" w:hAnsi="Calibri" w:cs="Calibri"/>
          <w:lang w:val="en-US"/>
        </w:rPr>
        <w:t xml:space="preserve"> difference of medians or means)</w:t>
      </w:r>
    </w:p>
    <w:p w14:paraId="16179C10" w14:textId="6DEAED38" w:rsidR="007F5AF5" w:rsidRPr="00357D7D" w:rsidRDefault="007F5AF5" w:rsidP="007F5AF5">
      <w:pPr>
        <w:pStyle w:val="Listenabsatz"/>
        <w:numPr>
          <w:ilvl w:val="0"/>
          <w:numId w:val="7"/>
        </w:numPr>
        <w:rPr>
          <w:rFonts w:ascii="Calibri" w:hAnsi="Calibri" w:cs="Calibri"/>
          <w:i/>
          <w:iCs/>
          <w:lang w:val="en-US"/>
        </w:rPr>
      </w:pPr>
      <w:proofErr w:type="spellStart"/>
      <w:r w:rsidRPr="00357D7D">
        <w:rPr>
          <w:rFonts w:ascii="Calibri" w:hAnsi="Calibri" w:cs="Calibri"/>
          <w:i/>
          <w:iCs/>
          <w:lang w:val="en-US"/>
        </w:rPr>
        <w:t>Tobs</w:t>
      </w:r>
      <w:proofErr w:type="spellEnd"/>
      <w:r w:rsidRPr="00357D7D">
        <w:rPr>
          <w:rFonts w:ascii="Calibri" w:hAnsi="Calibri" w:cs="Calibri"/>
          <w:i/>
          <w:iCs/>
          <w:lang w:val="en-US"/>
        </w:rPr>
        <w:t xml:space="preserve"> / </w:t>
      </w:r>
      <w:proofErr w:type="spellStart"/>
      <w:r w:rsidRPr="00357D7D">
        <w:rPr>
          <w:rFonts w:ascii="Calibri" w:hAnsi="Calibri" w:cs="Calibri"/>
          <w:i/>
          <w:iCs/>
          <w:lang w:val="en-US"/>
        </w:rPr>
        <w:t>Tref</w:t>
      </w:r>
      <w:proofErr w:type="spellEnd"/>
    </w:p>
    <w:p w14:paraId="5E3FEBC4" w14:textId="77777777" w:rsidR="006F12AA" w:rsidRDefault="006F12AA" w:rsidP="00B01826">
      <w:pPr>
        <w:rPr>
          <w:rFonts w:ascii="Calibri" w:hAnsi="Calibri" w:cs="Calibri"/>
          <w:b/>
          <w:bCs/>
          <w:lang w:val="en-US"/>
        </w:rPr>
      </w:pPr>
    </w:p>
    <w:p w14:paraId="7F16B1A5" w14:textId="5CE80DD8" w:rsidR="00B01826" w:rsidRPr="009F1239" w:rsidRDefault="005C44D1" w:rsidP="00B01826">
      <w:pPr>
        <w:rPr>
          <w:rFonts w:ascii="Calibri" w:hAnsi="Calibri" w:cs="Calibri"/>
          <w:lang w:val="en-US"/>
        </w:rPr>
      </w:pPr>
      <w:r>
        <w:rPr>
          <w:rFonts w:ascii="Calibri" w:hAnsi="Calibri" w:cs="Calibri"/>
          <w:b/>
          <w:bCs/>
          <w:lang w:val="en-US"/>
        </w:rPr>
        <w:t>Null hypothesis</w:t>
      </w:r>
      <w:r w:rsidR="006F12AA">
        <w:rPr>
          <w:rFonts w:ascii="Calibri" w:hAnsi="Calibri" w:cs="Calibri"/>
          <w:lang w:val="en-US"/>
        </w:rPr>
        <w:t xml:space="preserve"> =</w:t>
      </w:r>
      <w:r w:rsidRPr="005C44D1">
        <w:rPr>
          <w:rFonts w:ascii="Calibri" w:hAnsi="Calibri" w:cs="Calibri"/>
          <w:lang w:val="en-US"/>
        </w:rPr>
        <w:t xml:space="preserve"> a skeptical position</w:t>
      </w:r>
      <w:r w:rsidR="009F1239">
        <w:rPr>
          <w:rFonts w:ascii="Calibri" w:hAnsi="Calibri" w:cs="Calibri"/>
          <w:b/>
          <w:bCs/>
          <w:lang w:val="en-US"/>
        </w:rPr>
        <w:t xml:space="preserve"> </w:t>
      </w:r>
      <w:r w:rsidR="009F1239">
        <w:rPr>
          <w:rFonts w:ascii="Calibri" w:hAnsi="Calibri" w:cs="Calibri"/>
          <w:lang w:val="en-US"/>
        </w:rPr>
        <w:t>/</w:t>
      </w:r>
      <w:r w:rsidR="009F1239">
        <w:rPr>
          <w:rFonts w:ascii="Calibri" w:hAnsi="Calibri" w:cs="Calibri"/>
          <w:b/>
          <w:bCs/>
          <w:lang w:val="en-US"/>
        </w:rPr>
        <w:t xml:space="preserve"> </w:t>
      </w:r>
      <w:r w:rsidR="009F1239">
        <w:rPr>
          <w:rFonts w:ascii="Calibri" w:hAnsi="Calibri" w:cs="Calibri"/>
          <w:lang w:val="en-US"/>
        </w:rPr>
        <w:t xml:space="preserve">negative control: </w:t>
      </w:r>
      <w:r w:rsidR="00B8004B">
        <w:rPr>
          <w:rFonts w:ascii="Calibri" w:hAnsi="Calibri" w:cs="Calibri"/>
          <w:lang w:val="en-US"/>
        </w:rPr>
        <w:t xml:space="preserve">assuming </w:t>
      </w:r>
      <w:r w:rsidR="009F1239">
        <w:rPr>
          <w:rFonts w:ascii="Calibri" w:hAnsi="Calibri" w:cs="Calibri"/>
          <w:lang w:val="en-US"/>
        </w:rPr>
        <w:t xml:space="preserve">observed trend is </w:t>
      </w:r>
      <w:r w:rsidR="009F1239" w:rsidRPr="009F1239">
        <w:rPr>
          <w:rFonts w:ascii="Calibri" w:hAnsi="Calibri" w:cs="Calibri"/>
          <w:i/>
          <w:iCs/>
          <w:lang w:val="en-US"/>
        </w:rPr>
        <w:t>not</w:t>
      </w:r>
      <w:r w:rsidR="009F1239">
        <w:rPr>
          <w:rFonts w:ascii="Calibri" w:hAnsi="Calibri" w:cs="Calibri"/>
          <w:lang w:val="en-US"/>
        </w:rPr>
        <w:t xml:space="preserve"> real and arose purely by chance</w:t>
      </w:r>
    </w:p>
    <w:p w14:paraId="45F693BC" w14:textId="77777777" w:rsidR="006F12AA" w:rsidRDefault="006F12AA" w:rsidP="004027D3">
      <w:pPr>
        <w:rPr>
          <w:rFonts w:ascii="Calibri" w:hAnsi="Calibri" w:cs="Calibri"/>
          <w:b/>
          <w:bCs/>
          <w:lang w:val="en-US"/>
        </w:rPr>
      </w:pPr>
    </w:p>
    <w:p w14:paraId="540DA50E" w14:textId="7D54EC59" w:rsidR="004027D3" w:rsidRDefault="006F12AA" w:rsidP="004027D3">
      <w:pPr>
        <w:rPr>
          <w:rFonts w:ascii="Calibri" w:hAnsi="Calibri" w:cs="Calibri"/>
          <w:lang w:val="en-US"/>
        </w:rPr>
      </w:pPr>
      <w:r>
        <w:rPr>
          <w:rFonts w:ascii="Calibri" w:hAnsi="Calibri" w:cs="Calibri"/>
          <w:b/>
          <w:bCs/>
          <w:lang w:val="en-US"/>
        </w:rPr>
        <w:t>P</w:t>
      </w:r>
      <w:r w:rsidR="004027D3">
        <w:rPr>
          <w:rFonts w:ascii="Calibri" w:hAnsi="Calibri" w:cs="Calibri"/>
          <w:b/>
          <w:bCs/>
          <w:lang w:val="en-US"/>
        </w:rPr>
        <w:t xml:space="preserve">-value </w:t>
      </w:r>
      <w:r>
        <w:rPr>
          <w:rFonts w:ascii="Calibri" w:hAnsi="Calibri" w:cs="Calibri"/>
          <w:b/>
          <w:bCs/>
          <w:lang w:val="en-US"/>
        </w:rPr>
        <w:t>=</w:t>
      </w:r>
      <w:r w:rsidR="004027D3" w:rsidRPr="00842488">
        <w:rPr>
          <w:rFonts w:ascii="Calibri" w:hAnsi="Calibri" w:cs="Calibri"/>
          <w:lang w:val="en-US"/>
        </w:rPr>
        <w:t xml:space="preserve"> probability of obtaining a test statistic the </w:t>
      </w:r>
      <w:r w:rsidR="004027D3" w:rsidRPr="00F93B0F">
        <w:rPr>
          <w:rFonts w:ascii="Calibri" w:hAnsi="Calibri" w:cs="Calibri"/>
          <w:b/>
          <w:bCs/>
          <w:lang w:val="en-US"/>
        </w:rPr>
        <w:t>same</w:t>
      </w:r>
      <w:r w:rsidR="004027D3" w:rsidRPr="00842488">
        <w:rPr>
          <w:rFonts w:ascii="Calibri" w:hAnsi="Calibri" w:cs="Calibri"/>
          <w:lang w:val="en-US"/>
        </w:rPr>
        <w:t xml:space="preserve"> as or </w:t>
      </w:r>
      <w:r w:rsidR="004027D3" w:rsidRPr="00F93B0F">
        <w:rPr>
          <w:rFonts w:ascii="Calibri" w:hAnsi="Calibri" w:cs="Calibri"/>
          <w:b/>
          <w:bCs/>
          <w:lang w:val="en-US"/>
        </w:rPr>
        <w:t>more extreme than the one we actually observe</w:t>
      </w:r>
      <w:r w:rsidR="004027D3" w:rsidRPr="00842488">
        <w:rPr>
          <w:rFonts w:ascii="Calibri" w:hAnsi="Calibri" w:cs="Calibri"/>
          <w:lang w:val="en-US"/>
        </w:rPr>
        <w:t xml:space="preserve">d, under the assumption that the </w:t>
      </w:r>
      <w:r w:rsidR="004027D3" w:rsidRPr="009B5AC4">
        <w:rPr>
          <w:rFonts w:ascii="Calibri" w:hAnsi="Calibri" w:cs="Calibri"/>
          <w:b/>
          <w:bCs/>
          <w:lang w:val="en-US"/>
        </w:rPr>
        <w:t>null hypothesis is true</w:t>
      </w:r>
    </w:p>
    <w:p w14:paraId="12F48E57" w14:textId="16A0B8D6" w:rsidR="006F12AA" w:rsidRDefault="006F12AA" w:rsidP="004027D3">
      <w:pPr>
        <w:rPr>
          <w:rFonts w:ascii="Calibri" w:hAnsi="Calibri" w:cs="Calibri"/>
          <w:lang w:val="en-US"/>
        </w:rPr>
      </w:pPr>
      <w:r w:rsidRPr="006F12AA">
        <w:rPr>
          <w:rFonts w:ascii="Calibri" w:hAnsi="Calibri" w:cs="Calibri"/>
          <w:noProof/>
          <w:lang w:val="en-US"/>
        </w:rPr>
        <w:drawing>
          <wp:inline distT="0" distB="0" distL="0" distR="0" wp14:anchorId="6C16250E" wp14:editId="721A8DB8">
            <wp:extent cx="3352800" cy="478179"/>
            <wp:effectExtent l="0" t="0" r="0" b="4445"/>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1"/>
                    <a:stretch>
                      <a:fillRect/>
                    </a:stretch>
                  </pic:blipFill>
                  <pic:spPr>
                    <a:xfrm>
                      <a:off x="0" y="0"/>
                      <a:ext cx="3399927" cy="484900"/>
                    </a:xfrm>
                    <a:prstGeom prst="rect">
                      <a:avLst/>
                    </a:prstGeom>
                  </pic:spPr>
                </pic:pic>
              </a:graphicData>
            </a:graphic>
          </wp:inline>
        </w:drawing>
      </w:r>
    </w:p>
    <w:p w14:paraId="2EDFABD5" w14:textId="50F15D88" w:rsidR="00030511" w:rsidRDefault="00030511" w:rsidP="00030511">
      <w:pPr>
        <w:pStyle w:val="Listenabsatz"/>
        <w:numPr>
          <w:ilvl w:val="0"/>
          <w:numId w:val="7"/>
        </w:numPr>
        <w:rPr>
          <w:rFonts w:ascii="Calibri" w:hAnsi="Calibri" w:cs="Calibri"/>
          <w:lang w:val="en-US"/>
        </w:rPr>
      </w:pPr>
      <w:r>
        <w:rPr>
          <w:rFonts w:ascii="Calibri" w:hAnsi="Calibri" w:cs="Calibri"/>
          <w:lang w:val="en-US"/>
        </w:rPr>
        <w:t>2-sided tests: no clear direction of effects ahead known, such as ≠0</w:t>
      </w:r>
    </w:p>
    <w:p w14:paraId="0557EDAA" w14:textId="74B517D3" w:rsidR="006F12AA" w:rsidRDefault="00030511" w:rsidP="004027D3">
      <w:pPr>
        <w:pStyle w:val="Listenabsatz"/>
        <w:numPr>
          <w:ilvl w:val="0"/>
          <w:numId w:val="7"/>
        </w:numPr>
        <w:rPr>
          <w:rFonts w:ascii="Calibri" w:hAnsi="Calibri" w:cs="Calibri"/>
          <w:lang w:val="en-US"/>
        </w:rPr>
      </w:pPr>
      <w:r>
        <w:rPr>
          <w:rFonts w:ascii="Calibri" w:hAnsi="Calibri" w:cs="Calibri"/>
          <w:lang w:val="en-US"/>
        </w:rPr>
        <w:t xml:space="preserve">1-sided tests: only </w:t>
      </w:r>
      <w:r w:rsidRPr="00030511">
        <w:rPr>
          <w:rFonts w:ascii="Calibri" w:hAnsi="Calibri" w:cs="Calibri"/>
          <w:lang w:val="en-US"/>
        </w:rPr>
        <w:t>make sense if very good reason (before looking at the data!) that only the effect in one direction is important.</w:t>
      </w:r>
    </w:p>
    <w:p w14:paraId="03717031" w14:textId="195CF78A" w:rsidR="00FB70EB" w:rsidRPr="00FB70EB" w:rsidRDefault="00FB70EB" w:rsidP="00FB70EB">
      <w:pPr>
        <w:pStyle w:val="Listenabsatz"/>
        <w:numPr>
          <w:ilvl w:val="0"/>
          <w:numId w:val="7"/>
        </w:numPr>
        <w:rPr>
          <w:rFonts w:ascii="Calibri" w:hAnsi="Calibri" w:cs="Calibri"/>
          <w:lang w:val="en-US"/>
        </w:rPr>
      </w:pPr>
      <w:r w:rsidRPr="00FB70EB">
        <w:rPr>
          <w:rFonts w:ascii="Calibri" w:hAnsi="Calibri" w:cs="Calibri"/>
          <w:lang w:val="en-US"/>
        </w:rPr>
        <w:t>The P-value is </w:t>
      </w:r>
      <w:r w:rsidRPr="00FB70EB">
        <w:rPr>
          <w:rFonts w:ascii="Calibri" w:hAnsi="Calibri" w:cs="Calibri"/>
          <w:i/>
          <w:iCs/>
          <w:lang w:val="en-US"/>
        </w:rPr>
        <w:t>not</w:t>
      </w:r>
      <w:r w:rsidRPr="00FB70EB">
        <w:rPr>
          <w:rFonts w:ascii="Calibri" w:hAnsi="Calibri" w:cs="Calibri"/>
          <w:lang w:val="en-US"/>
        </w:rPr>
        <w:t> the probability of the observed test statistic given that the null hypothesis is true</w:t>
      </w:r>
    </w:p>
    <w:p w14:paraId="625FE1E0" w14:textId="57C3EF10" w:rsidR="00FB70EB" w:rsidRPr="00FB70EB" w:rsidRDefault="00FB70EB" w:rsidP="00FB70EB">
      <w:pPr>
        <w:pStyle w:val="Listenabsatz"/>
        <w:numPr>
          <w:ilvl w:val="0"/>
          <w:numId w:val="7"/>
        </w:numPr>
        <w:rPr>
          <w:rFonts w:ascii="Calibri" w:hAnsi="Calibri" w:cs="Calibri"/>
          <w:lang w:val="en-US"/>
        </w:rPr>
      </w:pPr>
      <w:r w:rsidRPr="00FB70EB">
        <w:rPr>
          <w:rFonts w:ascii="Calibri" w:hAnsi="Calibri" w:cs="Calibri"/>
          <w:lang w:val="en-US"/>
        </w:rPr>
        <w:t>P-value is </w:t>
      </w:r>
      <w:r w:rsidRPr="00FB70EB">
        <w:rPr>
          <w:rFonts w:ascii="Calibri" w:hAnsi="Calibri" w:cs="Calibri"/>
          <w:i/>
          <w:iCs/>
          <w:lang w:val="en-US"/>
        </w:rPr>
        <w:t>not</w:t>
      </w:r>
      <w:r w:rsidRPr="00FB70EB">
        <w:rPr>
          <w:rFonts w:ascii="Calibri" w:hAnsi="Calibri" w:cs="Calibri"/>
          <w:lang w:val="en-US"/>
        </w:rPr>
        <w:t> the probability that the null hypothesis is true given the data</w:t>
      </w:r>
    </w:p>
    <w:p w14:paraId="23EA71E7" w14:textId="77777777" w:rsidR="00FB70EB" w:rsidRDefault="00FB70EB" w:rsidP="00FB70EB">
      <w:pPr>
        <w:rPr>
          <w:rFonts w:ascii="Calibri" w:hAnsi="Calibri" w:cs="Calibri"/>
          <w:lang w:val="en-US"/>
        </w:rPr>
      </w:pPr>
    </w:p>
    <w:p w14:paraId="31961107" w14:textId="77777777" w:rsidR="00FB70EB" w:rsidRDefault="00842488" w:rsidP="00FB70EB">
      <w:pPr>
        <w:rPr>
          <w:rFonts w:ascii="Calibri" w:hAnsi="Calibri" w:cs="Calibri"/>
          <w:lang w:val="en-US"/>
        </w:rPr>
      </w:pPr>
      <w:r w:rsidRPr="00FB70EB">
        <w:rPr>
          <w:rFonts w:ascii="Calibri" w:hAnsi="Calibri" w:cs="Calibri"/>
          <w:lang w:val="en-US"/>
        </w:rPr>
        <w:t>The null hypothesis is said to be </w:t>
      </w:r>
      <w:r w:rsidRPr="00FB70EB">
        <w:rPr>
          <w:rFonts w:ascii="Calibri" w:hAnsi="Calibri" w:cs="Calibri"/>
          <w:b/>
          <w:bCs/>
          <w:lang w:val="en-US"/>
        </w:rPr>
        <w:t>rejected</w:t>
      </w:r>
      <w:r w:rsidRPr="00FB70EB">
        <w:rPr>
          <w:rFonts w:ascii="Calibri" w:hAnsi="Calibri" w:cs="Calibri"/>
          <w:lang w:val="en-US"/>
        </w:rPr>
        <w:t xml:space="preserve"> for sufficiently </w:t>
      </w:r>
      <w:r w:rsidRPr="00FB70EB">
        <w:rPr>
          <w:rFonts w:ascii="Calibri" w:hAnsi="Calibri" w:cs="Calibri"/>
          <w:b/>
          <w:bCs/>
          <w:lang w:val="en-US"/>
        </w:rPr>
        <w:t>small P-values</w:t>
      </w:r>
      <w:r w:rsidR="006F12AA" w:rsidRPr="00FB70EB">
        <w:rPr>
          <w:rFonts w:ascii="Calibri" w:hAnsi="Calibri" w:cs="Calibri"/>
          <w:lang w:val="en-US"/>
        </w:rPr>
        <w:t xml:space="preserve"> </w:t>
      </w:r>
    </w:p>
    <w:p w14:paraId="302EAA18" w14:textId="65180DE9" w:rsidR="006F12AA" w:rsidRPr="00FB70EB" w:rsidRDefault="006F12AA" w:rsidP="00FB70EB">
      <w:pPr>
        <w:rPr>
          <w:rFonts w:ascii="Calibri" w:hAnsi="Calibri" w:cs="Calibri"/>
          <w:lang w:val="en-US"/>
        </w:rPr>
      </w:pPr>
      <w:r w:rsidRPr="006F12AA">
        <w:rPr>
          <w:lang w:val="en-US"/>
        </w:rPr>
        <w:sym w:font="Wingdings" w:char="F0E0"/>
      </w:r>
      <w:r w:rsidR="00842488" w:rsidRPr="00FB70EB">
        <w:rPr>
          <w:rFonts w:ascii="Calibri" w:hAnsi="Calibri" w:cs="Calibri"/>
          <w:lang w:val="en-US"/>
        </w:rPr>
        <w:t xml:space="preserve"> result is </w:t>
      </w:r>
      <w:r w:rsidR="00842488" w:rsidRPr="00FB70EB">
        <w:rPr>
          <w:rFonts w:ascii="Calibri" w:hAnsi="Calibri" w:cs="Calibri"/>
          <w:b/>
          <w:bCs/>
          <w:lang w:val="en-US"/>
        </w:rPr>
        <w:t>statistically significant</w:t>
      </w:r>
    </w:p>
    <w:p w14:paraId="34A64D9A" w14:textId="459CA0DC" w:rsidR="00FB70EB" w:rsidRPr="00FB70EB" w:rsidRDefault="00FB70EB" w:rsidP="00FB70EB">
      <w:pPr>
        <w:rPr>
          <w:rFonts w:ascii="Calibri" w:hAnsi="Calibri" w:cs="Calibri"/>
        </w:rPr>
      </w:pPr>
      <w:r w:rsidRPr="00FB70EB">
        <w:rPr>
          <w:rFonts w:ascii="Calibri" w:hAnsi="Calibri" w:cs="Calibri"/>
          <w:lang w:val="en-US"/>
        </w:rPr>
        <w:sym w:font="Wingdings" w:char="F0E0"/>
      </w:r>
      <w:r>
        <w:rPr>
          <w:rFonts w:ascii="Calibri" w:hAnsi="Calibri" w:cs="Calibri"/>
          <w:lang w:val="en-US"/>
        </w:rPr>
        <w:t xml:space="preserve"> </w:t>
      </w:r>
      <w:r w:rsidR="006F12AA" w:rsidRPr="00FB70EB">
        <w:rPr>
          <w:rFonts w:ascii="Calibri" w:hAnsi="Calibri" w:cs="Calibri"/>
          <w:lang w:val="en-US"/>
        </w:rPr>
        <w:t>C</w:t>
      </w:r>
      <w:r w:rsidR="00842488" w:rsidRPr="00FB70EB">
        <w:rPr>
          <w:rFonts w:ascii="Calibri" w:hAnsi="Calibri" w:cs="Calibri"/>
          <w:lang w:val="en-US"/>
        </w:rPr>
        <w:t>ommon practice</w:t>
      </w:r>
      <w:r w:rsidR="009723F1">
        <w:rPr>
          <w:rFonts w:ascii="Calibri" w:hAnsi="Calibri" w:cs="Calibri"/>
          <w:lang w:val="en-US"/>
        </w:rPr>
        <w:t xml:space="preserve">: </w:t>
      </w:r>
      <w:r w:rsidR="00842488" w:rsidRPr="00FB70EB">
        <w:rPr>
          <w:rFonts w:ascii="Calibri" w:hAnsi="Calibri" w:cs="Calibri"/>
          <w:lang w:val="en-US"/>
        </w:rPr>
        <w:t>significance level of </w:t>
      </w:r>
      <w:r w:rsidR="00842488" w:rsidRPr="00FB70EB">
        <w:rPr>
          <w:rFonts w:ascii="Calibri" w:hAnsi="Calibri" w:cs="Calibri"/>
        </w:rPr>
        <w:t>α</w:t>
      </w:r>
      <w:r w:rsidR="00842488" w:rsidRPr="00FB70EB">
        <w:rPr>
          <w:rFonts w:ascii="Calibri" w:hAnsi="Calibri" w:cs="Calibri"/>
          <w:lang w:val="en-US"/>
        </w:rPr>
        <w:t>=0.05 and rejecting the null hypothesis if P&lt;</w:t>
      </w:r>
      <w:r w:rsidR="00842488" w:rsidRPr="00FB70EB">
        <w:rPr>
          <w:rFonts w:ascii="Calibri" w:hAnsi="Calibri" w:cs="Calibri"/>
        </w:rPr>
        <w:t>α</w:t>
      </w:r>
      <w:r w:rsidR="004D2FCE" w:rsidRPr="00FB70EB">
        <w:rPr>
          <w:rFonts w:ascii="Calibri" w:hAnsi="Calibri" w:cs="Calibri"/>
          <w:lang w:val="en-US"/>
        </w:rPr>
        <w:t>. When the P-value is less than the chosen significance level, we </w:t>
      </w:r>
      <w:r w:rsidR="004D2FCE" w:rsidRPr="00FB70EB">
        <w:rPr>
          <w:rFonts w:ascii="Calibri" w:hAnsi="Calibri" w:cs="Calibri"/>
          <w:b/>
          <w:bCs/>
          <w:lang w:val="en-US"/>
        </w:rPr>
        <w:t>reject</w:t>
      </w:r>
      <w:r w:rsidR="004D2FCE" w:rsidRPr="00FB70EB">
        <w:rPr>
          <w:rFonts w:ascii="Calibri" w:hAnsi="Calibri" w:cs="Calibri"/>
          <w:lang w:val="en-US"/>
        </w:rPr>
        <w:t xml:space="preserve"> the null hypothesis. But, in this framework, there is </w:t>
      </w:r>
      <w:r w:rsidR="004D2FCE" w:rsidRPr="00311CB1">
        <w:rPr>
          <w:rFonts w:ascii="Calibri" w:hAnsi="Calibri" w:cs="Calibri"/>
          <w:i/>
          <w:iCs/>
          <w:lang w:val="en-US"/>
        </w:rPr>
        <w:t>no mechanism to accept</w:t>
      </w:r>
      <w:r w:rsidR="004D2FCE" w:rsidRPr="00FB70EB">
        <w:rPr>
          <w:rFonts w:ascii="Calibri" w:hAnsi="Calibri" w:cs="Calibri"/>
          <w:lang w:val="en-US"/>
        </w:rPr>
        <w:t xml:space="preserve"> the null hypothesis. </w:t>
      </w:r>
      <w:proofErr w:type="spellStart"/>
      <w:r w:rsidR="004D2FCE" w:rsidRPr="00FB70EB">
        <w:rPr>
          <w:rFonts w:ascii="Calibri" w:hAnsi="Calibri" w:cs="Calibri"/>
        </w:rPr>
        <w:t>We</w:t>
      </w:r>
      <w:proofErr w:type="spellEnd"/>
      <w:r w:rsidR="004D2FCE" w:rsidRPr="00FB70EB">
        <w:rPr>
          <w:rFonts w:ascii="Calibri" w:hAnsi="Calibri" w:cs="Calibri"/>
        </w:rPr>
        <w:t xml:space="preserve"> </w:t>
      </w:r>
      <w:proofErr w:type="spellStart"/>
      <w:r w:rsidR="004D2FCE" w:rsidRPr="00FB70EB">
        <w:rPr>
          <w:rFonts w:ascii="Calibri" w:hAnsi="Calibri" w:cs="Calibri"/>
        </w:rPr>
        <w:t>can</w:t>
      </w:r>
      <w:proofErr w:type="spellEnd"/>
      <w:r w:rsidR="004D2FCE" w:rsidRPr="00FB70EB">
        <w:rPr>
          <w:rFonts w:ascii="Calibri" w:hAnsi="Calibri" w:cs="Calibri"/>
        </w:rPr>
        <w:t xml:space="preserve"> </w:t>
      </w:r>
      <w:proofErr w:type="spellStart"/>
      <w:r w:rsidR="004D2FCE" w:rsidRPr="00FB70EB">
        <w:rPr>
          <w:rFonts w:ascii="Calibri" w:hAnsi="Calibri" w:cs="Calibri"/>
        </w:rPr>
        <w:t>only</w:t>
      </w:r>
      <w:proofErr w:type="spellEnd"/>
      <w:r w:rsidR="004D2FCE" w:rsidRPr="00FB70EB">
        <w:rPr>
          <w:rFonts w:ascii="Calibri" w:hAnsi="Calibri" w:cs="Calibri"/>
        </w:rPr>
        <w:t> </w:t>
      </w:r>
      <w:proofErr w:type="spellStart"/>
      <w:r w:rsidR="004D2FCE" w:rsidRPr="00311CB1">
        <w:rPr>
          <w:rFonts w:ascii="Calibri" w:hAnsi="Calibri" w:cs="Calibri"/>
          <w:b/>
          <w:bCs/>
        </w:rPr>
        <w:t>fail</w:t>
      </w:r>
      <w:proofErr w:type="spellEnd"/>
      <w:r w:rsidR="004D2FCE" w:rsidRPr="00311CB1">
        <w:rPr>
          <w:rFonts w:ascii="Calibri" w:hAnsi="Calibri" w:cs="Calibri"/>
          <w:b/>
          <w:bCs/>
        </w:rPr>
        <w:t xml:space="preserve"> </w:t>
      </w:r>
      <w:proofErr w:type="spellStart"/>
      <w:r w:rsidR="004D2FCE" w:rsidRPr="00311CB1">
        <w:rPr>
          <w:rFonts w:ascii="Calibri" w:hAnsi="Calibri" w:cs="Calibri"/>
          <w:b/>
          <w:bCs/>
        </w:rPr>
        <w:t>to</w:t>
      </w:r>
      <w:proofErr w:type="spellEnd"/>
      <w:r w:rsidR="004D2FCE" w:rsidRPr="00311CB1">
        <w:rPr>
          <w:rFonts w:ascii="Calibri" w:hAnsi="Calibri" w:cs="Calibri"/>
          <w:b/>
          <w:bCs/>
        </w:rPr>
        <w:t xml:space="preserve"> </w:t>
      </w:r>
      <w:proofErr w:type="spellStart"/>
      <w:r w:rsidR="004D2FCE" w:rsidRPr="00311CB1">
        <w:rPr>
          <w:rFonts w:ascii="Calibri" w:hAnsi="Calibri" w:cs="Calibri"/>
          <w:b/>
          <w:bCs/>
        </w:rPr>
        <w:t>reject</w:t>
      </w:r>
      <w:proofErr w:type="spellEnd"/>
      <w:r w:rsidR="004D2FCE" w:rsidRPr="00FB70EB">
        <w:rPr>
          <w:rFonts w:ascii="Calibri" w:hAnsi="Calibri" w:cs="Calibri"/>
        </w:rPr>
        <w:t> it.</w:t>
      </w:r>
    </w:p>
    <w:p w14:paraId="13D625D3" w14:textId="70FD1C1D" w:rsidR="004027D3" w:rsidRPr="004D2FCE" w:rsidRDefault="004D2FCE" w:rsidP="004D2FCE">
      <w:pPr>
        <w:pStyle w:val="Listenabsatz"/>
        <w:numPr>
          <w:ilvl w:val="0"/>
          <w:numId w:val="7"/>
        </w:numPr>
        <w:rPr>
          <w:rFonts w:ascii="Calibri" w:hAnsi="Calibri" w:cs="Calibri"/>
          <w:lang w:val="en-US"/>
        </w:rPr>
      </w:pPr>
      <w:r w:rsidRPr="004D2FCE">
        <w:rPr>
          <w:rFonts w:ascii="Calibri" w:hAnsi="Calibri" w:cs="Calibri"/>
          <w:lang w:val="en-US"/>
        </w:rPr>
        <w:t>Presumption of innocence = Null Hypothesis</w:t>
      </w:r>
    </w:p>
    <w:p w14:paraId="392C7B4C" w14:textId="6EA38076" w:rsidR="004D2FCE" w:rsidRPr="004D2FCE" w:rsidRDefault="004D2FCE" w:rsidP="004D2FCE">
      <w:pPr>
        <w:pStyle w:val="Listenabsatz"/>
        <w:numPr>
          <w:ilvl w:val="1"/>
          <w:numId w:val="7"/>
        </w:numPr>
        <w:rPr>
          <w:rFonts w:ascii="Calibri" w:hAnsi="Calibri" w:cs="Calibri"/>
          <w:lang w:val="en-US"/>
        </w:rPr>
      </w:pPr>
      <w:r w:rsidRPr="004D2FCE">
        <w:rPr>
          <w:rFonts w:ascii="Calibri" w:hAnsi="Calibri" w:cs="Calibri"/>
          <w:lang w:val="en-US"/>
        </w:rPr>
        <w:t>Only with strong evidence, we reject it</w:t>
      </w:r>
    </w:p>
    <w:p w14:paraId="1184154C" w14:textId="7B37DECF" w:rsidR="004D2FCE" w:rsidRDefault="004D2FCE" w:rsidP="004D2FCE">
      <w:pPr>
        <w:pStyle w:val="Listenabsatz"/>
        <w:numPr>
          <w:ilvl w:val="0"/>
          <w:numId w:val="7"/>
        </w:numPr>
        <w:rPr>
          <w:rFonts w:ascii="Calibri" w:hAnsi="Calibri" w:cs="Calibri"/>
          <w:lang w:val="en-US"/>
        </w:rPr>
      </w:pPr>
      <w:r w:rsidRPr="004D2FCE">
        <w:rPr>
          <w:rFonts w:ascii="Calibri" w:hAnsi="Calibri" w:cs="Calibri"/>
          <w:lang w:val="en-US"/>
        </w:rPr>
        <w:t xml:space="preserve">One rejects it or one fails to </w:t>
      </w:r>
      <w:proofErr w:type="gramStart"/>
      <w:r w:rsidRPr="004D2FCE">
        <w:rPr>
          <w:rFonts w:ascii="Calibri" w:hAnsi="Calibri" w:cs="Calibri"/>
          <w:lang w:val="en-US"/>
        </w:rPr>
        <w:t>rejects</w:t>
      </w:r>
      <w:proofErr w:type="gramEnd"/>
      <w:r w:rsidRPr="004D2FCE">
        <w:rPr>
          <w:rFonts w:ascii="Calibri" w:hAnsi="Calibri" w:cs="Calibri"/>
          <w:lang w:val="en-US"/>
        </w:rPr>
        <w:t xml:space="preserve"> it (</w:t>
      </w:r>
      <w:r>
        <w:rPr>
          <w:rFonts w:ascii="Calibri" w:hAnsi="Calibri" w:cs="Calibri"/>
          <w:lang w:val="en-US"/>
        </w:rPr>
        <w:t>can have absence of evidence, this is not evidence of absence)</w:t>
      </w:r>
    </w:p>
    <w:p w14:paraId="20B99E2E" w14:textId="7CF5D671" w:rsidR="00ED3FF3" w:rsidRPr="00311CB1" w:rsidRDefault="00ED3FF3" w:rsidP="003D34B3">
      <w:pPr>
        <w:pStyle w:val="berschrift2"/>
        <w:tabs>
          <w:tab w:val="left" w:pos="2702"/>
        </w:tabs>
        <w:rPr>
          <w:b/>
          <w:bCs/>
          <w:lang w:val="en-US"/>
        </w:rPr>
      </w:pPr>
      <w:r w:rsidRPr="00311CB1">
        <w:rPr>
          <w:b/>
          <w:bCs/>
          <w:lang w:val="en-US"/>
        </w:rPr>
        <w:lastRenderedPageBreak/>
        <w:t>Permutation testing</w:t>
      </w:r>
      <w:r w:rsidR="003D34B3">
        <w:rPr>
          <w:b/>
          <w:bCs/>
          <w:lang w:val="en-US"/>
        </w:rPr>
        <w:t xml:space="preserve"> as Hypothesis testing</w:t>
      </w:r>
    </w:p>
    <w:p w14:paraId="3F3B25DF" w14:textId="66FBE26B" w:rsidR="00ED3FF3" w:rsidRPr="00ED3FF3" w:rsidRDefault="00ED3FF3" w:rsidP="00ED3FF3">
      <w:pPr>
        <w:pStyle w:val="Listenabsatz"/>
        <w:numPr>
          <w:ilvl w:val="0"/>
          <w:numId w:val="7"/>
        </w:numPr>
        <w:rPr>
          <w:rFonts w:ascii="Calibri" w:hAnsi="Calibri" w:cs="Calibri"/>
          <w:lang w:val="en-US"/>
        </w:rPr>
      </w:pPr>
      <w:r w:rsidRPr="00ED3FF3">
        <w:rPr>
          <w:rFonts w:ascii="Calibri" w:hAnsi="Calibri" w:cs="Calibri"/>
          <w:lang w:val="en-US"/>
        </w:rPr>
        <w:t xml:space="preserve">test the statistical </w:t>
      </w:r>
      <w:r w:rsidRPr="00103CF3">
        <w:rPr>
          <w:rFonts w:ascii="Calibri" w:hAnsi="Calibri" w:cs="Calibri"/>
          <w:b/>
          <w:bCs/>
          <w:lang w:val="en-US"/>
        </w:rPr>
        <w:t>dependence</w:t>
      </w:r>
      <w:r w:rsidRPr="00ED3FF3">
        <w:rPr>
          <w:rFonts w:ascii="Calibri" w:hAnsi="Calibri" w:cs="Calibri"/>
          <w:lang w:val="en-US"/>
        </w:rPr>
        <w:t xml:space="preserve"> between two variables x and y</w:t>
      </w:r>
      <w:r w:rsidR="00103CF3">
        <w:rPr>
          <w:rFonts w:ascii="Calibri" w:hAnsi="Calibri" w:cs="Calibri"/>
          <w:lang w:val="en-US"/>
        </w:rPr>
        <w:t xml:space="preserve"> (of any kind)</w:t>
      </w:r>
    </w:p>
    <w:p w14:paraId="2A63F298" w14:textId="0803A624" w:rsidR="0099309D" w:rsidRPr="0099309D" w:rsidRDefault="0099309D" w:rsidP="0099309D">
      <w:pPr>
        <w:pStyle w:val="Listenabsatz"/>
        <w:numPr>
          <w:ilvl w:val="0"/>
          <w:numId w:val="7"/>
        </w:numPr>
        <w:rPr>
          <w:rFonts w:ascii="Calibri" w:hAnsi="Calibri" w:cs="Calibri"/>
          <w:lang w:val="en-US"/>
        </w:rPr>
      </w:pPr>
      <w:r>
        <w:rPr>
          <w:rFonts w:ascii="Helvetica Neue" w:hAnsi="Helvetica Neue"/>
          <w:color w:val="333333"/>
          <w:spacing w:val="3"/>
          <w:shd w:val="clear" w:color="auto" w:fill="FFFFFF"/>
          <w:lang w:val="en-US"/>
        </w:rPr>
        <w:t>tes</w:t>
      </w:r>
      <w:r w:rsidRPr="0099309D">
        <w:rPr>
          <w:rFonts w:ascii="Calibri" w:hAnsi="Calibri" w:cs="Calibri"/>
          <w:lang w:val="en-US"/>
        </w:rPr>
        <w:t>t statistics can be any measure that captures the dependence.</w:t>
      </w:r>
    </w:p>
    <w:p w14:paraId="42AE0DA4" w14:textId="6199D977" w:rsidR="001406E2" w:rsidRPr="001406E2" w:rsidRDefault="001406E2" w:rsidP="001406E2">
      <w:pPr>
        <w:pStyle w:val="Listenabsatz"/>
        <w:numPr>
          <w:ilvl w:val="0"/>
          <w:numId w:val="7"/>
        </w:numPr>
        <w:rPr>
          <w:rFonts w:ascii="Calibri" w:hAnsi="Calibri" w:cs="Calibri"/>
          <w:lang w:val="en-US"/>
        </w:rPr>
      </w:pPr>
      <w:r w:rsidRPr="001406E2">
        <w:rPr>
          <w:rFonts w:ascii="Calibri" w:hAnsi="Calibri" w:cs="Calibri"/>
          <w:lang w:val="en-US"/>
        </w:rPr>
        <w:t>We assumed that the observations are </w:t>
      </w:r>
      <w:r w:rsidRPr="001406E2">
        <w:rPr>
          <w:rFonts w:ascii="Calibri" w:hAnsi="Calibri" w:cs="Calibri"/>
          <w:b/>
          <w:bCs/>
          <w:lang w:val="en-US"/>
        </w:rPr>
        <w:t>identically and independently distributed</w:t>
      </w:r>
      <w:r w:rsidRPr="001406E2">
        <w:rPr>
          <w:rFonts w:ascii="Calibri" w:hAnsi="Calibri" w:cs="Calibri"/>
          <w:lang w:val="en-US"/>
        </w:rPr>
        <w:t> (</w:t>
      </w:r>
      <w:proofErr w:type="spellStart"/>
      <w:r w:rsidRPr="001406E2">
        <w:rPr>
          <w:rFonts w:ascii="Calibri" w:hAnsi="Calibri" w:cs="Calibri"/>
          <w:lang w:val="en-US"/>
        </w:rPr>
        <w:t>i.i.d</w:t>
      </w:r>
      <w:proofErr w:type="spellEnd"/>
      <w:r w:rsidRPr="001406E2">
        <w:rPr>
          <w:rFonts w:ascii="Calibri" w:hAnsi="Calibri" w:cs="Calibri"/>
          <w:lang w:val="en-US"/>
        </w:rPr>
        <w:t>)</w:t>
      </w:r>
      <w:r w:rsidR="000F15C1">
        <w:rPr>
          <w:rFonts w:ascii="Calibri" w:hAnsi="Calibri" w:cs="Calibri"/>
          <w:lang w:val="en-US"/>
        </w:rPr>
        <w:t xml:space="preserve"> -&gt; can be violated in practice, thi</w:t>
      </w:r>
      <w:r w:rsidR="00B96DC3">
        <w:rPr>
          <w:rFonts w:ascii="Calibri" w:hAnsi="Calibri" w:cs="Calibri"/>
          <w:lang w:val="en-US"/>
        </w:rPr>
        <w:t>nk of confounders leading to common cause, etc.</w:t>
      </w:r>
    </w:p>
    <w:p w14:paraId="13DE0C45" w14:textId="77777777" w:rsidR="001406E2" w:rsidRDefault="001406E2" w:rsidP="001406E2">
      <w:pPr>
        <w:pStyle w:val="Listenabsatz"/>
        <w:numPr>
          <w:ilvl w:val="1"/>
          <w:numId w:val="7"/>
        </w:numPr>
        <w:rPr>
          <w:rFonts w:ascii="Calibri" w:hAnsi="Calibri" w:cs="Calibri"/>
          <w:lang w:val="en-US"/>
        </w:rPr>
      </w:pPr>
      <w:r w:rsidRPr="001406E2">
        <w:rPr>
          <w:rFonts w:ascii="Calibri" w:hAnsi="Calibri" w:cs="Calibri"/>
          <w:lang w:val="en-US"/>
        </w:rPr>
        <w:t>The data generating process is the same for all observations (</w:t>
      </w:r>
      <w:proofErr w:type="spellStart"/>
      <w:r w:rsidRPr="001406E2">
        <w:rPr>
          <w:rFonts w:ascii="Calibri" w:hAnsi="Calibri" w:cs="Calibri"/>
          <w:lang w:val="en-US"/>
        </w:rPr>
        <w:t>identicallly</w:t>
      </w:r>
      <w:proofErr w:type="spellEnd"/>
      <w:r w:rsidRPr="001406E2">
        <w:rPr>
          <w:rFonts w:ascii="Calibri" w:hAnsi="Calibri" w:cs="Calibri"/>
          <w:lang w:val="en-US"/>
        </w:rPr>
        <w:t xml:space="preserve"> distributed). </w:t>
      </w:r>
    </w:p>
    <w:p w14:paraId="1A347D79" w14:textId="194D4213" w:rsidR="00ED3FF3" w:rsidRDefault="001406E2" w:rsidP="001406E2">
      <w:pPr>
        <w:pStyle w:val="Listenabsatz"/>
        <w:numPr>
          <w:ilvl w:val="1"/>
          <w:numId w:val="7"/>
        </w:numPr>
        <w:rPr>
          <w:rFonts w:ascii="Calibri" w:hAnsi="Calibri" w:cs="Calibri"/>
          <w:lang w:val="en-US"/>
        </w:rPr>
      </w:pPr>
      <w:r w:rsidRPr="001406E2">
        <w:rPr>
          <w:rFonts w:ascii="Calibri" w:hAnsi="Calibri" w:cs="Calibri"/>
          <w:lang w:val="en-US"/>
        </w:rPr>
        <w:t>the observations are independent</w:t>
      </w:r>
      <w:r w:rsidR="000F0D35">
        <w:rPr>
          <w:rFonts w:ascii="Calibri" w:hAnsi="Calibri" w:cs="Calibri"/>
          <w:lang w:val="en-US"/>
        </w:rPr>
        <w:t>:</w:t>
      </w:r>
      <w:r w:rsidRPr="001406E2">
        <w:rPr>
          <w:rFonts w:ascii="Calibri" w:hAnsi="Calibri" w:cs="Calibri"/>
          <w:lang w:val="en-US"/>
        </w:rPr>
        <w:t xml:space="preserve"> </w:t>
      </w:r>
      <w:r w:rsidR="000F0D35">
        <w:rPr>
          <w:rFonts w:ascii="Calibri" w:hAnsi="Calibri" w:cs="Calibri"/>
          <w:lang w:val="en-US"/>
        </w:rPr>
        <w:t xml:space="preserve">the </w:t>
      </w:r>
      <w:r w:rsidRPr="001406E2">
        <w:rPr>
          <w:rFonts w:ascii="Calibri" w:hAnsi="Calibri" w:cs="Calibri"/>
          <w:lang w:val="en-US"/>
        </w:rPr>
        <w:t>order of the indexing (the order of the rows of the data table) can be considered arbitrary</w:t>
      </w:r>
    </w:p>
    <w:p w14:paraId="43ECA540" w14:textId="77777777" w:rsidR="00E27480" w:rsidRPr="00E27480" w:rsidRDefault="00E27480" w:rsidP="00E27480">
      <w:pPr>
        <w:rPr>
          <w:rFonts w:ascii="Calibri" w:hAnsi="Calibri" w:cs="Calibri"/>
          <w:lang w:val="en-US"/>
        </w:rPr>
      </w:pPr>
    </w:p>
    <w:p w14:paraId="39394569" w14:textId="5353BFAD" w:rsidR="00AF74B8" w:rsidRPr="00AF74B8" w:rsidRDefault="000F0D35" w:rsidP="00AF74B8">
      <w:pPr>
        <w:pStyle w:val="Listenabsatz"/>
        <w:numPr>
          <w:ilvl w:val="0"/>
          <w:numId w:val="7"/>
        </w:numPr>
        <w:rPr>
          <w:rFonts w:ascii="Calibri" w:hAnsi="Calibri" w:cs="Calibri"/>
          <w:lang w:val="en-US"/>
        </w:rPr>
      </w:pPr>
      <w:r w:rsidRPr="000F0D35">
        <w:rPr>
          <w:rFonts w:ascii="Calibri" w:hAnsi="Calibri" w:cs="Calibri"/>
          <w:b/>
          <w:bCs/>
          <w:noProof/>
          <w:lang w:val="en-US"/>
        </w:rPr>
        <w:drawing>
          <wp:anchor distT="0" distB="0" distL="114300" distR="114300" simplePos="0" relativeHeight="251666432" behindDoc="0" locked="0" layoutInCell="1" allowOverlap="1" wp14:anchorId="309A2921" wp14:editId="4862A597">
            <wp:simplePos x="0" y="0"/>
            <wp:positionH relativeFrom="column">
              <wp:posOffset>2159000</wp:posOffset>
            </wp:positionH>
            <wp:positionV relativeFrom="paragraph">
              <wp:posOffset>206375</wp:posOffset>
            </wp:positionV>
            <wp:extent cx="676910" cy="170815"/>
            <wp:effectExtent l="0" t="0" r="0" b="0"/>
            <wp:wrapThrough wrapText="bothSides">
              <wp:wrapPolygon edited="0">
                <wp:start x="0" y="0"/>
                <wp:lineTo x="0" y="19271"/>
                <wp:lineTo x="21073" y="19271"/>
                <wp:lineTo x="21073" y="0"/>
                <wp:lineTo x="0" y="0"/>
              </wp:wrapPolygon>
            </wp:wrapThrough>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6910" cy="170815"/>
                    </a:xfrm>
                    <a:prstGeom prst="rect">
                      <a:avLst/>
                    </a:prstGeom>
                  </pic:spPr>
                </pic:pic>
              </a:graphicData>
            </a:graphic>
            <wp14:sizeRelH relativeFrom="page">
              <wp14:pctWidth>0</wp14:pctWidth>
            </wp14:sizeRelH>
            <wp14:sizeRelV relativeFrom="page">
              <wp14:pctHeight>0</wp14:pctHeight>
            </wp14:sizeRelV>
          </wp:anchor>
        </w:drawing>
      </w:r>
      <w:r w:rsidR="00AF74B8" w:rsidRPr="00AF74B8">
        <w:rPr>
          <w:rFonts w:ascii="Calibri" w:hAnsi="Calibri" w:cs="Calibri"/>
          <w:lang w:val="en-US"/>
        </w:rPr>
        <w:t xml:space="preserve">The </w:t>
      </w:r>
      <w:r w:rsidR="00AF74B8" w:rsidRPr="000F0D35">
        <w:rPr>
          <w:rFonts w:ascii="Calibri" w:hAnsi="Calibri" w:cs="Calibri"/>
          <w:b/>
          <w:bCs/>
          <w:lang w:val="en-US"/>
        </w:rPr>
        <w:t>null hypothesis</w:t>
      </w:r>
      <w:r w:rsidR="00AF74B8" w:rsidRPr="00AF74B8">
        <w:rPr>
          <w:rFonts w:ascii="Calibri" w:hAnsi="Calibri" w:cs="Calibri"/>
          <w:lang w:val="en-US"/>
        </w:rPr>
        <w:t xml:space="preserve"> of a permutation test is that the two variables x and y are </w:t>
      </w:r>
      <w:r w:rsidR="00AF74B8" w:rsidRPr="000F0D35">
        <w:rPr>
          <w:rFonts w:ascii="Calibri" w:hAnsi="Calibri" w:cs="Calibri"/>
          <w:b/>
          <w:bCs/>
          <w:lang w:val="en-US"/>
        </w:rPr>
        <w:t>statistically</w:t>
      </w:r>
      <w:r w:rsidR="00AF74B8" w:rsidRPr="00AF74B8">
        <w:rPr>
          <w:rFonts w:ascii="Calibri" w:hAnsi="Calibri" w:cs="Calibri"/>
          <w:lang w:val="en-US"/>
        </w:rPr>
        <w:t xml:space="preserve"> </w:t>
      </w:r>
      <w:r w:rsidR="00AF74B8" w:rsidRPr="000F0D35">
        <w:rPr>
          <w:rFonts w:ascii="Calibri" w:hAnsi="Calibri" w:cs="Calibri"/>
          <w:b/>
          <w:bCs/>
          <w:lang w:val="en-US"/>
        </w:rPr>
        <w:t>independent</w:t>
      </w:r>
      <w:r w:rsidRPr="000F0D35">
        <w:rPr>
          <w:noProof/>
          <w:lang w:val="en-US"/>
        </w:rPr>
        <w:t xml:space="preserve"> </w:t>
      </w:r>
    </w:p>
    <w:p w14:paraId="517FA4A0" w14:textId="769AC8F3" w:rsidR="000C6DDB" w:rsidRDefault="000F0D35" w:rsidP="000C6DDB">
      <w:pPr>
        <w:pStyle w:val="Listenabsatz"/>
        <w:numPr>
          <w:ilvl w:val="1"/>
          <w:numId w:val="7"/>
        </w:numPr>
        <w:rPr>
          <w:rFonts w:ascii="Calibri" w:hAnsi="Calibri" w:cs="Calibri"/>
          <w:lang w:val="en-US"/>
        </w:rPr>
      </w:pPr>
      <w:proofErr w:type="spellStart"/>
      <w:r>
        <w:rPr>
          <w:rFonts w:ascii="Calibri" w:hAnsi="Calibri" w:cs="Calibri"/>
          <w:lang w:val="en-US"/>
        </w:rPr>
        <w:t>i.i.d</w:t>
      </w:r>
      <w:proofErr w:type="spellEnd"/>
      <w:r>
        <w:rPr>
          <w:rFonts w:ascii="Calibri" w:hAnsi="Calibri" w:cs="Calibri"/>
          <w:lang w:val="en-US"/>
        </w:rPr>
        <w:t xml:space="preserve"> Assumption: </w:t>
      </w:r>
      <w:r w:rsidR="000C6DDB" w:rsidRPr="000C6DDB">
        <w:rPr>
          <w:rFonts w:ascii="Calibri" w:hAnsi="Calibri" w:cs="Calibri"/>
          <w:lang w:val="en-US"/>
        </w:rPr>
        <w:t>values of x could have occurred in any other order with the very same likelihood.</w:t>
      </w:r>
    </w:p>
    <w:p w14:paraId="5B42DEF1" w14:textId="2B1C0B37" w:rsidR="008279B0" w:rsidRPr="000C6DDB" w:rsidRDefault="008279B0" w:rsidP="000C6DDB">
      <w:pPr>
        <w:pStyle w:val="Listenabsatz"/>
        <w:numPr>
          <w:ilvl w:val="1"/>
          <w:numId w:val="7"/>
        </w:numPr>
        <w:rPr>
          <w:rFonts w:ascii="Calibri" w:hAnsi="Calibri" w:cs="Calibri"/>
          <w:lang w:val="en-US"/>
        </w:rPr>
      </w:pPr>
      <w:r w:rsidRPr="008279B0">
        <w:rPr>
          <w:rFonts w:ascii="Calibri" w:hAnsi="Calibri" w:cs="Calibri"/>
          <w:noProof/>
          <w:lang w:val="en-US"/>
        </w:rPr>
        <w:drawing>
          <wp:anchor distT="0" distB="0" distL="114300" distR="114300" simplePos="0" relativeHeight="251667456" behindDoc="0" locked="0" layoutInCell="1" allowOverlap="1" wp14:anchorId="6CBA749E" wp14:editId="1078DF55">
            <wp:simplePos x="0" y="0"/>
            <wp:positionH relativeFrom="column">
              <wp:posOffset>5036820</wp:posOffset>
            </wp:positionH>
            <wp:positionV relativeFrom="paragraph">
              <wp:posOffset>11924</wp:posOffset>
            </wp:positionV>
            <wp:extent cx="473710" cy="155575"/>
            <wp:effectExtent l="0" t="0" r="0" b="0"/>
            <wp:wrapThrough wrapText="bothSides">
              <wp:wrapPolygon edited="0">
                <wp:start x="0" y="0"/>
                <wp:lineTo x="0" y="19396"/>
                <wp:lineTo x="20847" y="19396"/>
                <wp:lineTo x="20847" y="0"/>
                <wp:lineTo x="0"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710" cy="15557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US"/>
        </w:rPr>
        <w:t xml:space="preserve">Large number of permutations </w:t>
      </w:r>
      <w:r w:rsidRPr="008279B0">
        <w:rPr>
          <w:rFonts w:ascii="Calibri" w:hAnsi="Calibri" w:cs="Calibri"/>
          <w:lang w:val="en-US"/>
        </w:rPr>
        <w:sym w:font="Wingdings" w:char="F0E0"/>
      </w:r>
      <w:r>
        <w:rPr>
          <w:rFonts w:ascii="Calibri" w:hAnsi="Calibri" w:cs="Calibri"/>
          <w:lang w:val="en-US"/>
        </w:rPr>
        <w:t xml:space="preserve"> decent idea of the distribution </w:t>
      </w:r>
    </w:p>
    <w:p w14:paraId="52AD56D6" w14:textId="2E3D3957" w:rsidR="007B09CC" w:rsidRDefault="007B09CC" w:rsidP="007B09CC">
      <w:pPr>
        <w:pStyle w:val="Listenabsatz"/>
        <w:numPr>
          <w:ilvl w:val="0"/>
          <w:numId w:val="7"/>
        </w:numPr>
        <w:spacing w:after="204"/>
        <w:rPr>
          <w:rFonts w:ascii="Calibri" w:hAnsi="Calibri" w:cs="Calibri"/>
          <w:lang w:val="en-US"/>
        </w:rPr>
      </w:pPr>
      <w:r w:rsidRPr="007B09CC">
        <w:rPr>
          <w:rFonts w:ascii="Calibri" w:hAnsi="Calibri" w:cs="Calibri"/>
          <w:lang w:val="en-US"/>
        </w:rPr>
        <w:t>For a one-sided p-value we do:</w:t>
      </w:r>
    </w:p>
    <w:p w14:paraId="5C4C8EEA" w14:textId="484D2214" w:rsidR="007B09CC" w:rsidRDefault="007B09CC" w:rsidP="007B09CC">
      <w:pPr>
        <w:pStyle w:val="Listenabsatz"/>
        <w:numPr>
          <w:ilvl w:val="1"/>
          <w:numId w:val="7"/>
        </w:numPr>
        <w:spacing w:after="204"/>
        <w:rPr>
          <w:rFonts w:ascii="Calibri" w:hAnsi="Calibri" w:cs="Calibri"/>
          <w:lang w:val="en-US"/>
        </w:rPr>
      </w:pPr>
      <w:r w:rsidRPr="008279B0">
        <w:rPr>
          <w:rFonts w:ascii="Calibri" w:hAnsi="Calibri" w:cs="Calibri"/>
          <w:b/>
          <w:bCs/>
          <w:lang w:val="en-US"/>
        </w:rPr>
        <w:t>m</w:t>
      </w:r>
      <w:r w:rsidRPr="007B09CC">
        <w:rPr>
          <w:rFonts w:ascii="Calibri" w:hAnsi="Calibri" w:cs="Calibri"/>
          <w:lang w:val="en-US"/>
        </w:rPr>
        <w:t> be the number of random (Monte Carlo) permutations</w:t>
      </w:r>
    </w:p>
    <w:p w14:paraId="1515D9A5" w14:textId="1743508A" w:rsidR="007B09CC" w:rsidRDefault="007B09CC" w:rsidP="007B09CC">
      <w:pPr>
        <w:pStyle w:val="Listenabsatz"/>
        <w:numPr>
          <w:ilvl w:val="1"/>
          <w:numId w:val="7"/>
        </w:numPr>
        <w:spacing w:after="204"/>
        <w:rPr>
          <w:rFonts w:ascii="Calibri" w:hAnsi="Calibri" w:cs="Calibri"/>
          <w:lang w:val="en-US"/>
        </w:rPr>
      </w:pPr>
      <w:r w:rsidRPr="008279B0">
        <w:rPr>
          <w:rFonts w:ascii="Calibri" w:hAnsi="Calibri" w:cs="Calibri"/>
          <w:b/>
          <w:bCs/>
          <w:lang w:val="en-US"/>
        </w:rPr>
        <w:t>r</w:t>
      </w:r>
      <w:r w:rsidR="008279B0">
        <w:rPr>
          <w:rFonts w:ascii="Calibri" w:hAnsi="Calibri" w:cs="Calibri"/>
          <w:lang w:val="en-US"/>
        </w:rPr>
        <w:t xml:space="preserve"> </w:t>
      </w:r>
      <w:r w:rsidRPr="007B09CC">
        <w:rPr>
          <w:rFonts w:ascii="Calibri" w:hAnsi="Calibri" w:cs="Calibri"/>
          <w:lang w:val="en-US"/>
        </w:rPr>
        <w:t>=</w:t>
      </w:r>
      <w:r w:rsidR="008279B0">
        <w:rPr>
          <w:rFonts w:ascii="Calibri" w:hAnsi="Calibri" w:cs="Calibri"/>
          <w:lang w:val="en-US"/>
        </w:rPr>
        <w:t xml:space="preserve"> </w:t>
      </w:r>
      <w:r w:rsidRPr="007B09CC">
        <w:rPr>
          <w:rFonts w:ascii="Calibri" w:hAnsi="Calibri" w:cs="Calibri"/>
          <w:lang w:val="en-US"/>
        </w:rPr>
        <w:t>#{T</w:t>
      </w:r>
      <w:r w:rsidRPr="007B09CC">
        <w:rPr>
          <w:rFonts w:ascii="Cambria Math" w:hAnsi="Cambria Math" w:cs="Cambria Math"/>
          <w:lang w:val="en-US"/>
        </w:rPr>
        <w:t>∗</w:t>
      </w:r>
      <w:r w:rsidRPr="007B09CC">
        <w:rPr>
          <w:rFonts w:ascii="Calibri" w:hAnsi="Calibri" w:cs="Calibri"/>
          <w:lang w:val="en-US"/>
        </w:rPr>
        <w:t xml:space="preserve">≥Tobs} be the </w:t>
      </w:r>
      <w:r w:rsidRPr="00E27480">
        <w:rPr>
          <w:rFonts w:ascii="Calibri" w:hAnsi="Calibri" w:cs="Calibri"/>
          <w:b/>
          <w:bCs/>
          <w:lang w:val="en-US"/>
        </w:rPr>
        <w:t>number of these random permutations that produce a test statistic greater than or equal to that calculated for the actual data</w:t>
      </w:r>
      <w:r w:rsidRPr="007B09CC">
        <w:rPr>
          <w:rFonts w:ascii="Calibri" w:hAnsi="Calibri" w:cs="Calibri"/>
          <w:lang w:val="en-US"/>
        </w:rPr>
        <w:t>.</w:t>
      </w:r>
    </w:p>
    <w:p w14:paraId="2E8A6634" w14:textId="50B7541F" w:rsidR="008279B0" w:rsidRPr="00C465CC" w:rsidRDefault="008279B0" w:rsidP="007B09CC">
      <w:pPr>
        <w:pStyle w:val="Listenabsatz"/>
        <w:numPr>
          <w:ilvl w:val="1"/>
          <w:numId w:val="7"/>
        </w:numPr>
        <w:spacing w:after="204"/>
        <w:rPr>
          <w:rFonts w:ascii="Calibri" w:hAnsi="Calibri" w:cs="Calibri"/>
          <w:lang w:val="en-US"/>
        </w:rPr>
      </w:pPr>
      <w:r>
        <w:rPr>
          <w:rFonts w:ascii="Calibri" w:hAnsi="Calibri" w:cs="Calibri"/>
          <w:b/>
          <w:bCs/>
          <w:noProof/>
          <w:lang w:val="en-US"/>
        </w:rPr>
        <w:t>Estimated 1-sided P-value:</w:t>
      </w:r>
    </w:p>
    <w:p w14:paraId="62EB52A1" w14:textId="54734119" w:rsidR="00C465CC" w:rsidRPr="00FC70A0" w:rsidRDefault="00C465CC" w:rsidP="00FC70A0">
      <w:pPr>
        <w:pStyle w:val="Listenabsatz"/>
        <w:numPr>
          <w:ilvl w:val="2"/>
          <w:numId w:val="7"/>
        </w:numPr>
        <w:spacing w:after="204"/>
        <w:rPr>
          <w:rFonts w:ascii="Calibri" w:hAnsi="Calibri" w:cs="Calibri"/>
          <w:noProof/>
          <w:lang w:val="en-US"/>
        </w:rPr>
      </w:pPr>
      <w:r w:rsidRPr="008279B0">
        <w:rPr>
          <w:rFonts w:ascii="Calibri" w:hAnsi="Calibri" w:cs="Calibri"/>
          <w:b/>
          <w:bCs/>
          <w:noProof/>
          <w:lang w:val="en-US"/>
        </w:rPr>
        <w:drawing>
          <wp:anchor distT="0" distB="0" distL="114300" distR="114300" simplePos="0" relativeHeight="251658240" behindDoc="1" locked="0" layoutInCell="1" allowOverlap="1" wp14:anchorId="0D4E1072" wp14:editId="20DD1434">
            <wp:simplePos x="0" y="0"/>
            <wp:positionH relativeFrom="column">
              <wp:posOffset>95179</wp:posOffset>
            </wp:positionH>
            <wp:positionV relativeFrom="paragraph">
              <wp:posOffset>207857</wp:posOffset>
            </wp:positionV>
            <wp:extent cx="918210" cy="503555"/>
            <wp:effectExtent l="0" t="0" r="635" b="1905"/>
            <wp:wrapTight wrapText="bothSides">
              <wp:wrapPolygon edited="0">
                <wp:start x="0" y="0"/>
                <wp:lineTo x="0" y="21041"/>
                <wp:lineTo x="21258" y="21041"/>
                <wp:lineTo x="21258" y="0"/>
                <wp:lineTo x="0" y="0"/>
              </wp:wrapPolygon>
            </wp:wrapTight>
            <wp:docPr id="19" name="Grafik 19"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Uhr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8210" cy="5035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lang w:val="en-US"/>
        </w:rPr>
        <w:t xml:space="preserve">If 0.01 = </w:t>
      </w:r>
      <w:r w:rsidRPr="00C465CC">
        <w:rPr>
          <w:rFonts w:ascii="Calibri" w:hAnsi="Calibri" w:cs="Calibri"/>
          <w:noProof/>
          <w:lang w:val="en-US"/>
        </w:rPr>
        <w:t xml:space="preserve">if we assume that the null hypothesis is true, the probability of observing a difference in median growth rates as, or more, extreme as the ones we actually observed, is less than one in one thousand. </w:t>
      </w:r>
      <w:r w:rsidRPr="00C465CC">
        <w:rPr>
          <w:rFonts w:ascii="Calibri" w:hAnsi="Calibri" w:cs="Calibri"/>
          <w:noProof/>
          <w:lang w:val="en-US"/>
        </w:rPr>
        <w:sym w:font="Wingdings" w:char="F0E0"/>
      </w:r>
      <w:r>
        <w:rPr>
          <w:rFonts w:ascii="Calibri" w:hAnsi="Calibri" w:cs="Calibri"/>
          <w:noProof/>
          <w:lang w:val="en-US"/>
        </w:rPr>
        <w:t xml:space="preserve"> </w:t>
      </w:r>
      <w:r w:rsidRPr="00C465CC">
        <w:rPr>
          <w:rFonts w:ascii="Calibri" w:hAnsi="Calibri" w:cs="Calibri"/>
          <w:noProof/>
          <w:lang w:val="en-US"/>
        </w:rPr>
        <w:t xml:space="preserve"> need to be quite unlucky to get results like this by chance</w:t>
      </w:r>
      <w:r>
        <w:rPr>
          <w:rFonts w:ascii="Calibri" w:hAnsi="Calibri" w:cs="Calibri"/>
          <w:noProof/>
          <w:lang w:val="en-US"/>
        </w:rPr>
        <w:t xml:space="preserve"> </w:t>
      </w:r>
      <w:r w:rsidRPr="00C465CC">
        <w:rPr>
          <w:rFonts w:ascii="Calibri" w:hAnsi="Calibri" w:cs="Calibri"/>
          <w:noProof/>
          <w:lang w:val="en-US"/>
        </w:rPr>
        <w:sym w:font="Wingdings" w:char="F0E0"/>
      </w:r>
      <w:r>
        <w:rPr>
          <w:rFonts w:ascii="Calibri" w:hAnsi="Calibri" w:cs="Calibri"/>
          <w:noProof/>
          <w:lang w:val="en-US"/>
        </w:rPr>
        <w:t xml:space="preserve"> </w:t>
      </w:r>
      <w:r w:rsidRPr="00C465CC">
        <w:rPr>
          <w:rFonts w:ascii="Calibri" w:hAnsi="Calibri" w:cs="Calibri"/>
          <w:noProof/>
          <w:lang w:val="en-US"/>
        </w:rPr>
        <w:t>reject the null hypothesis</w:t>
      </w:r>
    </w:p>
    <w:p w14:paraId="43BB1CD9" w14:textId="77777777" w:rsidR="00FC70A0" w:rsidRPr="00FC70A0" w:rsidRDefault="00FC70A0" w:rsidP="00FC70A0">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FC70A0">
        <w:rPr>
          <w:rStyle w:val="HTMLCode"/>
          <w:rFonts w:ascii="Consolas" w:hAnsi="Consolas" w:cs="Consolas"/>
          <w:color w:val="333333"/>
          <w:spacing w:val="3"/>
          <w:bdr w:val="none" w:sz="0" w:space="0" w:color="auto" w:frame="1"/>
          <w:lang w:val="en-US"/>
        </w:rPr>
        <w:t>dt_permuted</w:t>
      </w:r>
      <w:proofErr w:type="spellEnd"/>
      <w:r w:rsidRPr="00FC70A0">
        <w:rPr>
          <w:rStyle w:val="HTMLCode"/>
          <w:rFonts w:ascii="Consolas" w:hAnsi="Consolas" w:cs="Consolas"/>
          <w:color w:val="333333"/>
          <w:spacing w:val="3"/>
          <w:bdr w:val="none" w:sz="0" w:space="0" w:color="auto" w:frame="1"/>
          <w:lang w:val="en-US"/>
        </w:rPr>
        <w:t xml:space="preserve"> &lt;-</w:t>
      </w:r>
      <w:r w:rsidRPr="00FC70A0">
        <w:rPr>
          <w:rStyle w:val="st"/>
          <w:rFonts w:ascii="Consolas" w:hAnsi="Consolas" w:cs="Consolas"/>
          <w:color w:val="4070A0"/>
          <w:spacing w:val="3"/>
          <w:bdr w:val="none" w:sz="0" w:space="0" w:color="auto" w:frame="1"/>
          <w:lang w:val="en-US"/>
        </w:rPr>
        <w:t xml:space="preserve"> </w:t>
      </w:r>
      <w:r w:rsidRPr="00FC70A0">
        <w:rPr>
          <w:rStyle w:val="kw"/>
          <w:rFonts w:ascii="Consolas" w:eastAsiaTheme="majorEastAsia" w:hAnsi="Consolas" w:cs="Consolas"/>
          <w:b/>
          <w:bCs/>
          <w:color w:val="007020"/>
          <w:spacing w:val="3"/>
          <w:highlight w:val="cyan"/>
          <w:bdr w:val="none" w:sz="0" w:space="0" w:color="auto" w:frame="1"/>
          <w:lang w:val="en-US"/>
        </w:rPr>
        <w:t>copy</w:t>
      </w:r>
      <w:r w:rsidRPr="00FC70A0">
        <w:rPr>
          <w:rStyle w:val="HTMLCode"/>
          <w:rFonts w:ascii="Consolas" w:hAnsi="Consolas" w:cs="Consolas"/>
          <w:color w:val="333333"/>
          <w:spacing w:val="3"/>
          <w:highlight w:val="cyan"/>
          <w:bdr w:val="none" w:sz="0" w:space="0" w:color="auto" w:frame="1"/>
          <w:lang w:val="en-US"/>
        </w:rPr>
        <w:t>(dt)</w:t>
      </w:r>
    </w:p>
    <w:p w14:paraId="7C4E7FE1" w14:textId="77777777" w:rsidR="00FC70A0" w:rsidRPr="00FC70A0" w:rsidRDefault="00FC70A0" w:rsidP="00FC70A0">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proofErr w:type="gramStart"/>
      <w:r w:rsidRPr="00FC70A0">
        <w:rPr>
          <w:rStyle w:val="kw"/>
          <w:rFonts w:ascii="Consolas" w:eastAsiaTheme="majorEastAsia" w:hAnsi="Consolas" w:cs="Consolas"/>
          <w:b/>
          <w:bCs/>
          <w:color w:val="007020"/>
          <w:spacing w:val="3"/>
          <w:bdr w:val="none" w:sz="0" w:space="0" w:color="auto" w:frame="1"/>
          <w:lang w:val="en-US"/>
        </w:rPr>
        <w:t>set.seed</w:t>
      </w:r>
      <w:proofErr w:type="spellEnd"/>
      <w:proofErr w:type="gramEnd"/>
      <w:r w:rsidRPr="00FC70A0">
        <w:rPr>
          <w:rStyle w:val="HTMLCode"/>
          <w:rFonts w:ascii="Consolas" w:hAnsi="Consolas" w:cs="Consolas"/>
          <w:color w:val="333333"/>
          <w:spacing w:val="3"/>
          <w:bdr w:val="none" w:sz="0" w:space="0" w:color="auto" w:frame="1"/>
          <w:lang w:val="en-US"/>
        </w:rPr>
        <w:t>(</w:t>
      </w:r>
      <w:r w:rsidRPr="00FC70A0">
        <w:rPr>
          <w:rStyle w:val="dv"/>
          <w:rFonts w:ascii="Consolas" w:hAnsi="Consolas" w:cs="Consolas"/>
          <w:color w:val="40A070"/>
          <w:spacing w:val="3"/>
          <w:bdr w:val="none" w:sz="0" w:space="0" w:color="auto" w:frame="1"/>
          <w:lang w:val="en-US"/>
        </w:rPr>
        <w:t>0</w:t>
      </w:r>
      <w:r w:rsidRPr="00FC70A0">
        <w:rPr>
          <w:rStyle w:val="HTMLCode"/>
          <w:rFonts w:ascii="Consolas" w:hAnsi="Consolas" w:cs="Consolas"/>
          <w:color w:val="333333"/>
          <w:spacing w:val="3"/>
          <w:bdr w:val="none" w:sz="0" w:space="0" w:color="auto" w:frame="1"/>
          <w:lang w:val="en-US"/>
        </w:rPr>
        <w:t xml:space="preserve">) </w:t>
      </w:r>
      <w:r w:rsidRPr="00FC70A0">
        <w:rPr>
          <w:rStyle w:val="co"/>
          <w:rFonts w:ascii="Consolas" w:hAnsi="Consolas" w:cs="Consolas"/>
          <w:i/>
          <w:iCs/>
          <w:color w:val="60A0B0"/>
          <w:spacing w:val="3"/>
          <w:bdr w:val="none" w:sz="0" w:space="0" w:color="auto" w:frame="1"/>
          <w:lang w:val="en-US"/>
        </w:rPr>
        <w:t># the seed of the random number generator</w:t>
      </w:r>
    </w:p>
    <w:p w14:paraId="6A8CCCC7" w14:textId="77777777" w:rsidR="00FC70A0" w:rsidRPr="00FC70A0" w:rsidRDefault="00FC70A0" w:rsidP="00FC70A0">
      <w:pPr>
        <w:pStyle w:val="HTMLVorformatiert"/>
        <w:shd w:val="clear" w:color="auto" w:fill="F7F7F7"/>
        <w:rPr>
          <w:rFonts w:ascii="Consolas" w:hAnsi="Consolas" w:cs="Consolas"/>
          <w:color w:val="333333"/>
          <w:spacing w:val="3"/>
          <w:sz w:val="24"/>
          <w:szCs w:val="24"/>
          <w:lang w:val="en-US"/>
        </w:rPr>
      </w:pPr>
      <w:proofErr w:type="spellStart"/>
      <w:r w:rsidRPr="00FC70A0">
        <w:rPr>
          <w:rStyle w:val="HTMLCode"/>
          <w:rFonts w:ascii="Consolas" w:hAnsi="Consolas" w:cs="Consolas"/>
          <w:color w:val="333333"/>
          <w:spacing w:val="3"/>
          <w:bdr w:val="none" w:sz="0" w:space="0" w:color="auto" w:frame="1"/>
          <w:lang w:val="en-US"/>
        </w:rPr>
        <w:t>dt_</w:t>
      </w:r>
      <w:proofErr w:type="gramStart"/>
      <w:r w:rsidRPr="00FC70A0">
        <w:rPr>
          <w:rStyle w:val="HTMLCode"/>
          <w:rFonts w:ascii="Consolas" w:hAnsi="Consolas" w:cs="Consolas"/>
          <w:color w:val="333333"/>
          <w:spacing w:val="3"/>
          <w:bdr w:val="none" w:sz="0" w:space="0" w:color="auto" w:frame="1"/>
          <w:lang w:val="en-US"/>
        </w:rPr>
        <w:t>permuted</w:t>
      </w:r>
      <w:proofErr w:type="spellEnd"/>
      <w:r w:rsidRPr="00FC70A0">
        <w:rPr>
          <w:rStyle w:val="HTMLCode"/>
          <w:rFonts w:ascii="Consolas" w:hAnsi="Consolas" w:cs="Consolas"/>
          <w:color w:val="333333"/>
          <w:spacing w:val="3"/>
          <w:bdr w:val="none" w:sz="0" w:space="0" w:color="auto" w:frame="1"/>
          <w:lang w:val="en-US"/>
        </w:rPr>
        <w:t>[</w:t>
      </w:r>
      <w:proofErr w:type="gramEnd"/>
      <w:r w:rsidRPr="00FC70A0">
        <w:rPr>
          <w:rStyle w:val="HTMLCode"/>
          <w:rFonts w:ascii="Consolas" w:hAnsi="Consolas" w:cs="Consolas"/>
          <w:color w:val="333333"/>
          <w:spacing w:val="3"/>
          <w:bdr w:val="none" w:sz="0" w:space="0" w:color="auto" w:frame="1"/>
          <w:lang w:val="en-US"/>
        </w:rPr>
        <w:t xml:space="preserve"> , </w:t>
      </w:r>
      <w:r w:rsidRPr="008B4096">
        <w:rPr>
          <w:rStyle w:val="HTMLCode"/>
          <w:rFonts w:ascii="Consolas" w:hAnsi="Consolas" w:cs="Consolas"/>
          <w:color w:val="333333"/>
          <w:spacing w:val="3"/>
          <w:highlight w:val="cyan"/>
          <w:bdr w:val="none" w:sz="0" w:space="0" w:color="auto" w:frame="1"/>
          <w:lang w:val="en-US"/>
        </w:rPr>
        <w:t>genotype</w:t>
      </w:r>
      <w:r w:rsidRPr="008B4096">
        <w:rPr>
          <w:rStyle w:val="op"/>
          <w:rFonts w:ascii="Consolas" w:hAnsi="Consolas" w:cs="Consolas"/>
          <w:color w:val="666666"/>
          <w:spacing w:val="3"/>
          <w:highlight w:val="cyan"/>
          <w:bdr w:val="none" w:sz="0" w:space="0" w:color="auto" w:frame="1"/>
          <w:lang w:val="en-US"/>
        </w:rPr>
        <w:t>:</w:t>
      </w:r>
      <w:r w:rsidRPr="008B4096">
        <w:rPr>
          <w:rStyle w:val="er"/>
          <w:rFonts w:ascii="Consolas" w:hAnsi="Consolas" w:cs="Consolas"/>
          <w:b/>
          <w:bCs/>
          <w:color w:val="FF0000"/>
          <w:spacing w:val="3"/>
          <w:highlight w:val="cyan"/>
          <w:bdr w:val="none" w:sz="0" w:space="0" w:color="auto" w:frame="1"/>
          <w:lang w:val="en-US"/>
        </w:rPr>
        <w:t>=</w:t>
      </w:r>
      <w:r w:rsidRPr="008B4096">
        <w:rPr>
          <w:rStyle w:val="kw"/>
          <w:rFonts w:ascii="Consolas" w:eastAsiaTheme="majorEastAsia" w:hAnsi="Consolas" w:cs="Consolas"/>
          <w:b/>
          <w:bCs/>
          <w:color w:val="007020"/>
          <w:spacing w:val="3"/>
          <w:highlight w:val="cyan"/>
          <w:bdr w:val="none" w:sz="0" w:space="0" w:color="auto" w:frame="1"/>
          <w:lang w:val="en-US"/>
        </w:rPr>
        <w:t>sample</w:t>
      </w:r>
      <w:r w:rsidRPr="008B4096">
        <w:rPr>
          <w:rStyle w:val="HTMLCode"/>
          <w:rFonts w:ascii="Consolas" w:hAnsi="Consolas" w:cs="Consolas"/>
          <w:color w:val="333333"/>
          <w:spacing w:val="3"/>
          <w:highlight w:val="cyan"/>
          <w:bdr w:val="none" w:sz="0" w:space="0" w:color="auto" w:frame="1"/>
          <w:lang w:val="en-US"/>
        </w:rPr>
        <w:t>(genotype)]</w:t>
      </w:r>
    </w:p>
    <w:p w14:paraId="69E48A45" w14:textId="77777777" w:rsidR="00ED56F3" w:rsidRPr="00666BE1" w:rsidRDefault="00ED56F3" w:rsidP="00ED56F3">
      <w:pPr>
        <w:pStyle w:val="HTMLVorformatiert"/>
        <w:shd w:val="clear" w:color="auto" w:fill="F7F7F7"/>
        <w:rPr>
          <w:rStyle w:val="co"/>
          <w:rFonts w:ascii="Consolas" w:hAnsi="Consolas" w:cs="Consolas"/>
          <w:i/>
          <w:iCs/>
          <w:color w:val="60A0B0"/>
          <w:spacing w:val="3"/>
          <w:bdr w:val="none" w:sz="0" w:space="0" w:color="auto" w:frame="1"/>
          <w:lang w:val="en-US"/>
        </w:rPr>
      </w:pPr>
    </w:p>
    <w:p w14:paraId="7E5E9077" w14:textId="1E3ECA53" w:rsidR="00ED56F3" w:rsidRPr="00ED56F3" w:rsidRDefault="00ED56F3" w:rsidP="00ED56F3">
      <w:pPr>
        <w:pStyle w:val="HTMLVorformatiert"/>
        <w:shd w:val="clear" w:color="auto" w:fill="F7F7F7"/>
        <w:rPr>
          <w:rStyle w:val="HTMLCode"/>
          <w:rFonts w:ascii="Consolas" w:hAnsi="Consolas" w:cs="Consolas"/>
          <w:color w:val="333333"/>
          <w:spacing w:val="3"/>
          <w:bdr w:val="none" w:sz="0" w:space="0" w:color="auto" w:frame="1"/>
          <w:lang w:val="en-US"/>
        </w:rPr>
      </w:pPr>
      <w:r w:rsidRPr="00ED56F3">
        <w:rPr>
          <w:rStyle w:val="co"/>
          <w:rFonts w:ascii="Consolas" w:hAnsi="Consolas" w:cs="Consolas"/>
          <w:i/>
          <w:iCs/>
          <w:color w:val="60A0B0"/>
          <w:spacing w:val="3"/>
          <w:bdr w:val="none" w:sz="0" w:space="0" w:color="auto" w:frame="1"/>
          <w:lang w:val="en-US"/>
        </w:rPr>
        <w:t xml:space="preserve"># The %+% operator updates the dataset of a </w:t>
      </w:r>
      <w:proofErr w:type="spellStart"/>
      <w:r w:rsidRPr="00ED56F3">
        <w:rPr>
          <w:rStyle w:val="co"/>
          <w:rFonts w:ascii="Consolas" w:hAnsi="Consolas" w:cs="Consolas"/>
          <w:i/>
          <w:iCs/>
          <w:color w:val="60A0B0"/>
          <w:spacing w:val="3"/>
          <w:bdr w:val="none" w:sz="0" w:space="0" w:color="auto" w:frame="1"/>
          <w:lang w:val="en-US"/>
        </w:rPr>
        <w:t>ggplot</w:t>
      </w:r>
      <w:proofErr w:type="spellEnd"/>
      <w:r w:rsidRPr="00ED56F3">
        <w:rPr>
          <w:rStyle w:val="co"/>
          <w:rFonts w:ascii="Consolas" w:hAnsi="Consolas" w:cs="Consolas"/>
          <w:i/>
          <w:iCs/>
          <w:color w:val="60A0B0"/>
          <w:spacing w:val="3"/>
          <w:bdr w:val="none" w:sz="0" w:space="0" w:color="auto" w:frame="1"/>
          <w:lang w:val="en-US"/>
        </w:rPr>
        <w:t xml:space="preserve"> object</w:t>
      </w:r>
    </w:p>
    <w:p w14:paraId="7E98466F" w14:textId="22FE6609" w:rsidR="00ED56F3" w:rsidRDefault="00ED56F3" w:rsidP="00ED56F3">
      <w:pPr>
        <w:pStyle w:val="HTMLVorformatiert"/>
        <w:shd w:val="clear" w:color="auto" w:fill="F7F7F7"/>
        <w:rPr>
          <w:rStyle w:val="HTMLCode"/>
          <w:rFonts w:ascii="Consolas" w:hAnsi="Consolas" w:cs="Consolas"/>
          <w:color w:val="333333"/>
          <w:spacing w:val="3"/>
          <w:bdr w:val="none" w:sz="0" w:space="0" w:color="auto" w:frame="1"/>
          <w:lang w:val="en-US"/>
        </w:rPr>
      </w:pPr>
      <w:r w:rsidRPr="00ED56F3">
        <w:rPr>
          <w:rStyle w:val="HTMLCode"/>
          <w:rFonts w:ascii="Consolas" w:hAnsi="Consolas" w:cs="Consolas"/>
          <w:color w:val="333333"/>
          <w:spacing w:val="3"/>
          <w:bdr w:val="none" w:sz="0" w:space="0" w:color="auto" w:frame="1"/>
          <w:lang w:val="en-US"/>
        </w:rPr>
        <w:t>p &lt;-</w:t>
      </w:r>
      <w:r w:rsidRPr="00ED56F3">
        <w:rPr>
          <w:rStyle w:val="st"/>
          <w:rFonts w:ascii="Consolas" w:hAnsi="Consolas" w:cs="Consolas"/>
          <w:color w:val="4070A0"/>
          <w:spacing w:val="3"/>
          <w:bdr w:val="none" w:sz="0" w:space="0" w:color="auto" w:frame="1"/>
          <w:lang w:val="en-US"/>
        </w:rPr>
        <w:t xml:space="preserve"> </w:t>
      </w:r>
      <w:r w:rsidRPr="00ED56F3">
        <w:rPr>
          <w:rStyle w:val="HTMLCode"/>
          <w:rFonts w:ascii="Consolas" w:hAnsi="Consolas" w:cs="Consolas"/>
          <w:color w:val="333333"/>
          <w:spacing w:val="3"/>
          <w:bdr w:val="none" w:sz="0" w:space="0" w:color="auto" w:frame="1"/>
          <w:lang w:val="en-US"/>
        </w:rPr>
        <w:t xml:space="preserve">p </w:t>
      </w:r>
      <w:r w:rsidRPr="00ED56F3">
        <w:rPr>
          <w:rStyle w:val="op"/>
          <w:rFonts w:ascii="Consolas" w:hAnsi="Consolas" w:cs="Consolas"/>
          <w:color w:val="666666"/>
          <w:spacing w:val="3"/>
          <w:bdr w:val="none" w:sz="0" w:space="0" w:color="auto" w:frame="1"/>
          <w:lang w:val="en-US"/>
        </w:rPr>
        <w:t>%+%</w:t>
      </w:r>
      <w:r w:rsidRPr="00ED56F3">
        <w:rPr>
          <w:rStyle w:val="st"/>
          <w:rFonts w:ascii="Consolas" w:hAnsi="Consolas" w:cs="Consolas"/>
          <w:color w:val="4070A0"/>
          <w:spacing w:val="3"/>
          <w:bdr w:val="none" w:sz="0" w:space="0" w:color="auto" w:frame="1"/>
          <w:lang w:val="en-US"/>
        </w:rPr>
        <w:t xml:space="preserve"> </w:t>
      </w:r>
      <w:proofErr w:type="spellStart"/>
      <w:r w:rsidRPr="00ED56F3">
        <w:rPr>
          <w:rStyle w:val="HTMLCode"/>
          <w:rFonts w:ascii="Consolas" w:hAnsi="Consolas" w:cs="Consolas"/>
          <w:color w:val="333333"/>
          <w:spacing w:val="3"/>
          <w:bdr w:val="none" w:sz="0" w:space="0" w:color="auto" w:frame="1"/>
          <w:lang w:val="en-US"/>
        </w:rPr>
        <w:t>dt_permuted</w:t>
      </w:r>
      <w:proofErr w:type="spellEnd"/>
    </w:p>
    <w:p w14:paraId="149D2BC2" w14:textId="77777777" w:rsidR="00ED56F3" w:rsidRPr="00ED56F3" w:rsidRDefault="00ED56F3" w:rsidP="00ED56F3">
      <w:pPr>
        <w:pStyle w:val="HTMLVorformatiert"/>
        <w:shd w:val="clear" w:color="auto" w:fill="F7F7F7"/>
        <w:rPr>
          <w:rFonts w:ascii="Consolas" w:hAnsi="Consolas" w:cs="Consolas"/>
          <w:color w:val="333333"/>
          <w:spacing w:val="3"/>
          <w:sz w:val="24"/>
          <w:szCs w:val="24"/>
          <w:lang w:val="en-US"/>
        </w:rPr>
      </w:pPr>
    </w:p>
    <w:p w14:paraId="0D6A6628" w14:textId="77777777" w:rsidR="00ED56F3" w:rsidRPr="00ED56F3" w:rsidRDefault="00ED56F3" w:rsidP="00ED56F3">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ED5EC6">
        <w:rPr>
          <w:rStyle w:val="HTMLCode"/>
          <w:rFonts w:ascii="Consolas" w:hAnsi="Consolas" w:cs="Consolas"/>
          <w:color w:val="333333"/>
          <w:spacing w:val="3"/>
          <w:highlight w:val="cyan"/>
          <w:bdr w:val="none" w:sz="0" w:space="0" w:color="auto" w:frame="1"/>
          <w:lang w:val="en-US"/>
        </w:rPr>
        <w:t>diff_median</w:t>
      </w:r>
      <w:proofErr w:type="spellEnd"/>
      <w:r w:rsidRPr="00ED5EC6">
        <w:rPr>
          <w:rStyle w:val="HTMLCode"/>
          <w:rFonts w:ascii="Consolas" w:hAnsi="Consolas" w:cs="Consolas"/>
          <w:color w:val="333333"/>
          <w:spacing w:val="3"/>
          <w:highlight w:val="cyan"/>
          <w:bdr w:val="none" w:sz="0" w:space="0" w:color="auto" w:frame="1"/>
          <w:lang w:val="en-US"/>
        </w:rPr>
        <w:t xml:space="preserve"> &lt;-</w:t>
      </w:r>
      <w:r w:rsidRPr="00ED5EC6">
        <w:rPr>
          <w:rStyle w:val="st"/>
          <w:rFonts w:ascii="Consolas" w:hAnsi="Consolas" w:cs="Consolas"/>
          <w:color w:val="4070A0"/>
          <w:spacing w:val="3"/>
          <w:highlight w:val="cyan"/>
          <w:bdr w:val="none" w:sz="0" w:space="0" w:color="auto" w:frame="1"/>
          <w:lang w:val="en-US"/>
        </w:rPr>
        <w:t xml:space="preserve"> </w:t>
      </w:r>
      <w:r w:rsidRPr="00ED5EC6">
        <w:rPr>
          <w:rStyle w:val="cf"/>
          <w:rFonts w:ascii="Consolas" w:eastAsiaTheme="majorEastAsia" w:hAnsi="Consolas" w:cs="Consolas"/>
          <w:b/>
          <w:bCs/>
          <w:color w:val="007020"/>
          <w:spacing w:val="3"/>
          <w:highlight w:val="cyan"/>
          <w:bdr w:val="none" w:sz="0" w:space="0" w:color="auto" w:frame="1"/>
          <w:lang w:val="en-US"/>
        </w:rPr>
        <w:t>function</w:t>
      </w:r>
      <w:r w:rsidRPr="00ED56F3">
        <w:rPr>
          <w:rStyle w:val="HTMLCode"/>
          <w:rFonts w:ascii="Consolas" w:hAnsi="Consolas" w:cs="Consolas"/>
          <w:color w:val="333333"/>
          <w:spacing w:val="3"/>
          <w:highlight w:val="cyan"/>
          <w:bdr w:val="none" w:sz="0" w:space="0" w:color="auto" w:frame="1"/>
          <w:lang w:val="en-US"/>
        </w:rPr>
        <w:t>(tab</w:t>
      </w:r>
      <w:proofErr w:type="gramStart"/>
      <w:r w:rsidRPr="00ED56F3">
        <w:rPr>
          <w:rStyle w:val="HTMLCode"/>
          <w:rFonts w:ascii="Consolas" w:hAnsi="Consolas" w:cs="Consolas"/>
          <w:color w:val="333333"/>
          <w:spacing w:val="3"/>
          <w:highlight w:val="cyan"/>
          <w:bdr w:val="none" w:sz="0" w:space="0" w:color="auto" w:frame="1"/>
          <w:lang w:val="en-US"/>
        </w:rPr>
        <w:t>){</w:t>
      </w:r>
      <w:proofErr w:type="gramEnd"/>
    </w:p>
    <w:p w14:paraId="45DDC46D" w14:textId="77777777" w:rsidR="00ED56F3" w:rsidRPr="00ED56F3" w:rsidRDefault="00ED56F3" w:rsidP="00ED56F3">
      <w:pPr>
        <w:pStyle w:val="HTMLVorformatiert"/>
        <w:shd w:val="clear" w:color="auto" w:fill="F7F7F7"/>
        <w:rPr>
          <w:rStyle w:val="HTMLCode"/>
          <w:rFonts w:ascii="Consolas" w:hAnsi="Consolas" w:cs="Consolas"/>
          <w:color w:val="333333"/>
          <w:spacing w:val="3"/>
          <w:bdr w:val="none" w:sz="0" w:space="0" w:color="auto" w:frame="1"/>
          <w:lang w:val="en-US"/>
        </w:rPr>
      </w:pPr>
      <w:r w:rsidRPr="00ED56F3">
        <w:rPr>
          <w:rStyle w:val="HTMLCode"/>
          <w:rFonts w:ascii="Consolas" w:hAnsi="Consolas" w:cs="Consolas"/>
          <w:color w:val="333333"/>
          <w:spacing w:val="3"/>
          <w:bdr w:val="none" w:sz="0" w:space="0" w:color="auto" w:frame="1"/>
          <w:lang w:val="en-US"/>
        </w:rPr>
        <w:t xml:space="preserve">  </w:t>
      </w:r>
      <w:proofErr w:type="gramStart"/>
      <w:r w:rsidRPr="00ED56F3">
        <w:rPr>
          <w:rStyle w:val="HTMLCode"/>
          <w:rFonts w:ascii="Consolas" w:hAnsi="Consolas" w:cs="Consolas"/>
          <w:color w:val="333333"/>
          <w:spacing w:val="3"/>
          <w:bdr w:val="none" w:sz="0" w:space="0" w:color="auto" w:frame="1"/>
          <w:lang w:val="en-US"/>
        </w:rPr>
        <w:t>tab[</w:t>
      </w:r>
      <w:proofErr w:type="gramEnd"/>
      <w:r w:rsidRPr="00ED56F3">
        <w:rPr>
          <w:rStyle w:val="HTMLCode"/>
          <w:rFonts w:ascii="Consolas" w:hAnsi="Consolas" w:cs="Consolas"/>
          <w:color w:val="333333"/>
          <w:spacing w:val="3"/>
          <w:bdr w:val="none" w:sz="0" w:space="0" w:color="auto" w:frame="1"/>
          <w:lang w:val="en-US"/>
        </w:rPr>
        <w:t xml:space="preserve">genotype </w:t>
      </w:r>
      <w:r w:rsidRPr="00ED56F3">
        <w:rPr>
          <w:rStyle w:val="op"/>
          <w:rFonts w:ascii="Consolas" w:hAnsi="Consolas" w:cs="Consolas"/>
          <w:color w:val="666666"/>
          <w:spacing w:val="3"/>
          <w:bdr w:val="none" w:sz="0" w:space="0" w:color="auto" w:frame="1"/>
          <w:lang w:val="en-US"/>
        </w:rPr>
        <w:t>==</w:t>
      </w:r>
      <w:r w:rsidRPr="00ED56F3">
        <w:rPr>
          <w:rStyle w:val="st"/>
          <w:rFonts w:ascii="Consolas" w:hAnsi="Consolas" w:cs="Consolas"/>
          <w:color w:val="4070A0"/>
          <w:spacing w:val="3"/>
          <w:bdr w:val="none" w:sz="0" w:space="0" w:color="auto" w:frame="1"/>
          <w:lang w:val="en-US"/>
        </w:rPr>
        <w:t xml:space="preserve"> 'Wild isolate'</w:t>
      </w:r>
      <w:r w:rsidRPr="00ED56F3">
        <w:rPr>
          <w:rStyle w:val="HTMLCode"/>
          <w:rFonts w:ascii="Consolas" w:hAnsi="Consolas" w:cs="Consolas"/>
          <w:color w:val="333333"/>
          <w:spacing w:val="3"/>
          <w:bdr w:val="none" w:sz="0" w:space="0" w:color="auto" w:frame="1"/>
          <w:lang w:val="en-US"/>
        </w:rPr>
        <w:t xml:space="preserve">, </w:t>
      </w:r>
      <w:r w:rsidRPr="00ED56F3">
        <w:rPr>
          <w:rStyle w:val="kw"/>
          <w:rFonts w:ascii="Consolas" w:hAnsi="Consolas" w:cs="Consolas"/>
          <w:b/>
          <w:bCs/>
          <w:color w:val="007020"/>
          <w:spacing w:val="3"/>
          <w:bdr w:val="none" w:sz="0" w:space="0" w:color="auto" w:frame="1"/>
          <w:lang w:val="en-US"/>
        </w:rPr>
        <w:t>median</w:t>
      </w:r>
      <w:r w:rsidRPr="00ED56F3">
        <w:rPr>
          <w:rStyle w:val="HTMLCode"/>
          <w:rFonts w:ascii="Consolas" w:hAnsi="Consolas" w:cs="Consolas"/>
          <w:color w:val="333333"/>
          <w:spacing w:val="3"/>
          <w:bdr w:val="none" w:sz="0" w:space="0" w:color="auto" w:frame="1"/>
          <w:lang w:val="en-US"/>
        </w:rPr>
        <w:t>(</w:t>
      </w:r>
      <w:proofErr w:type="spellStart"/>
      <w:r w:rsidRPr="00ED56F3">
        <w:rPr>
          <w:rStyle w:val="HTMLCode"/>
          <w:rFonts w:ascii="Consolas" w:hAnsi="Consolas" w:cs="Consolas"/>
          <w:color w:val="333333"/>
          <w:spacing w:val="3"/>
          <w:bdr w:val="none" w:sz="0" w:space="0" w:color="auto" w:frame="1"/>
          <w:lang w:val="en-US"/>
        </w:rPr>
        <w:t>growth_rate</w:t>
      </w:r>
      <w:proofErr w:type="spellEnd"/>
      <w:r w:rsidRPr="00ED56F3">
        <w:rPr>
          <w:rStyle w:val="HTMLCode"/>
          <w:rFonts w:ascii="Consolas" w:hAnsi="Consolas" w:cs="Consolas"/>
          <w:color w:val="333333"/>
          <w:spacing w:val="3"/>
          <w:bdr w:val="none" w:sz="0" w:space="0" w:color="auto" w:frame="1"/>
          <w:lang w:val="en-US"/>
        </w:rPr>
        <w:t xml:space="preserve">, </w:t>
      </w:r>
      <w:r w:rsidRPr="00ED56F3">
        <w:rPr>
          <w:rStyle w:val="dt"/>
          <w:rFonts w:ascii="Consolas" w:hAnsi="Consolas" w:cs="Consolas"/>
          <w:color w:val="902000"/>
          <w:spacing w:val="3"/>
          <w:bdr w:val="none" w:sz="0" w:space="0" w:color="auto" w:frame="1"/>
          <w:lang w:val="en-US"/>
        </w:rPr>
        <w:t>na.rm=</w:t>
      </w:r>
      <w:r w:rsidRPr="00ED56F3">
        <w:rPr>
          <w:rStyle w:val="HTMLCode"/>
          <w:rFonts w:ascii="Consolas" w:hAnsi="Consolas" w:cs="Consolas"/>
          <w:color w:val="333333"/>
          <w:spacing w:val="3"/>
          <w:bdr w:val="none" w:sz="0" w:space="0" w:color="auto" w:frame="1"/>
          <w:lang w:val="en-US"/>
        </w:rPr>
        <w:t xml:space="preserve">T)] </w:t>
      </w:r>
      <w:r w:rsidRPr="00ED56F3">
        <w:rPr>
          <w:rStyle w:val="op"/>
          <w:rFonts w:ascii="Consolas" w:hAnsi="Consolas" w:cs="Consolas"/>
          <w:color w:val="666666"/>
          <w:spacing w:val="3"/>
          <w:bdr w:val="none" w:sz="0" w:space="0" w:color="auto" w:frame="1"/>
          <w:lang w:val="en-US"/>
        </w:rPr>
        <w:t>-</w:t>
      </w:r>
      <w:r w:rsidRPr="00ED56F3">
        <w:rPr>
          <w:rStyle w:val="st"/>
          <w:rFonts w:ascii="Consolas" w:hAnsi="Consolas" w:cs="Consolas"/>
          <w:color w:val="4070A0"/>
          <w:spacing w:val="3"/>
          <w:bdr w:val="none" w:sz="0" w:space="0" w:color="auto" w:frame="1"/>
          <w:lang w:val="en-US"/>
        </w:rPr>
        <w:t xml:space="preserve"> </w:t>
      </w:r>
    </w:p>
    <w:p w14:paraId="67C576C4" w14:textId="77777777" w:rsidR="00ED56F3" w:rsidRPr="00ED56F3" w:rsidRDefault="00ED56F3" w:rsidP="00ED56F3">
      <w:pPr>
        <w:pStyle w:val="HTMLVorformatiert"/>
        <w:shd w:val="clear" w:color="auto" w:fill="F7F7F7"/>
        <w:rPr>
          <w:rStyle w:val="HTMLCode"/>
          <w:rFonts w:ascii="Consolas" w:hAnsi="Consolas" w:cs="Consolas"/>
          <w:color w:val="333333"/>
          <w:spacing w:val="3"/>
          <w:bdr w:val="none" w:sz="0" w:space="0" w:color="auto" w:frame="1"/>
          <w:lang w:val="en-US"/>
        </w:rPr>
      </w:pPr>
      <w:r w:rsidRPr="00ED56F3">
        <w:rPr>
          <w:rStyle w:val="st"/>
          <w:rFonts w:ascii="Consolas" w:hAnsi="Consolas" w:cs="Consolas"/>
          <w:color w:val="4070A0"/>
          <w:spacing w:val="3"/>
          <w:bdr w:val="none" w:sz="0" w:space="0" w:color="auto" w:frame="1"/>
          <w:lang w:val="en-US"/>
        </w:rPr>
        <w:t xml:space="preserve">    </w:t>
      </w:r>
      <w:proofErr w:type="gramStart"/>
      <w:r w:rsidRPr="00ED56F3">
        <w:rPr>
          <w:rStyle w:val="HTMLCode"/>
          <w:rFonts w:ascii="Consolas" w:hAnsi="Consolas" w:cs="Consolas"/>
          <w:color w:val="333333"/>
          <w:spacing w:val="3"/>
          <w:bdr w:val="none" w:sz="0" w:space="0" w:color="auto" w:frame="1"/>
          <w:lang w:val="en-US"/>
        </w:rPr>
        <w:t>tab[</w:t>
      </w:r>
      <w:proofErr w:type="gramEnd"/>
      <w:r w:rsidRPr="00ED56F3">
        <w:rPr>
          <w:rStyle w:val="HTMLCode"/>
          <w:rFonts w:ascii="Consolas" w:hAnsi="Consolas" w:cs="Consolas"/>
          <w:color w:val="333333"/>
          <w:spacing w:val="3"/>
          <w:bdr w:val="none" w:sz="0" w:space="0" w:color="auto" w:frame="1"/>
          <w:lang w:val="en-US"/>
        </w:rPr>
        <w:t xml:space="preserve">genotype </w:t>
      </w:r>
      <w:r w:rsidRPr="00ED56F3">
        <w:rPr>
          <w:rStyle w:val="op"/>
          <w:rFonts w:ascii="Consolas" w:hAnsi="Consolas" w:cs="Consolas"/>
          <w:color w:val="666666"/>
          <w:spacing w:val="3"/>
          <w:bdr w:val="none" w:sz="0" w:space="0" w:color="auto" w:frame="1"/>
          <w:lang w:val="en-US"/>
        </w:rPr>
        <w:t>==</w:t>
      </w:r>
      <w:r w:rsidRPr="00ED56F3">
        <w:rPr>
          <w:rStyle w:val="st"/>
          <w:rFonts w:ascii="Consolas" w:hAnsi="Consolas" w:cs="Consolas"/>
          <w:color w:val="4070A0"/>
          <w:spacing w:val="3"/>
          <w:bdr w:val="none" w:sz="0" w:space="0" w:color="auto" w:frame="1"/>
          <w:lang w:val="en-US"/>
        </w:rPr>
        <w:t xml:space="preserve"> 'Lab strain'</w:t>
      </w:r>
      <w:r w:rsidRPr="00ED56F3">
        <w:rPr>
          <w:rStyle w:val="HTMLCode"/>
          <w:rFonts w:ascii="Consolas" w:hAnsi="Consolas" w:cs="Consolas"/>
          <w:color w:val="333333"/>
          <w:spacing w:val="3"/>
          <w:bdr w:val="none" w:sz="0" w:space="0" w:color="auto" w:frame="1"/>
          <w:lang w:val="en-US"/>
        </w:rPr>
        <w:t xml:space="preserve">, </w:t>
      </w:r>
      <w:r w:rsidRPr="00ED56F3">
        <w:rPr>
          <w:rStyle w:val="kw"/>
          <w:rFonts w:ascii="Consolas" w:hAnsi="Consolas" w:cs="Consolas"/>
          <w:b/>
          <w:bCs/>
          <w:color w:val="007020"/>
          <w:spacing w:val="3"/>
          <w:bdr w:val="none" w:sz="0" w:space="0" w:color="auto" w:frame="1"/>
          <w:lang w:val="en-US"/>
        </w:rPr>
        <w:t>median</w:t>
      </w:r>
      <w:r w:rsidRPr="00ED56F3">
        <w:rPr>
          <w:rStyle w:val="HTMLCode"/>
          <w:rFonts w:ascii="Consolas" w:hAnsi="Consolas" w:cs="Consolas"/>
          <w:color w:val="333333"/>
          <w:spacing w:val="3"/>
          <w:bdr w:val="none" w:sz="0" w:space="0" w:color="auto" w:frame="1"/>
          <w:lang w:val="en-US"/>
        </w:rPr>
        <w:t>(</w:t>
      </w:r>
      <w:proofErr w:type="spellStart"/>
      <w:r w:rsidRPr="00ED56F3">
        <w:rPr>
          <w:rStyle w:val="HTMLCode"/>
          <w:rFonts w:ascii="Consolas" w:hAnsi="Consolas" w:cs="Consolas"/>
          <w:color w:val="333333"/>
          <w:spacing w:val="3"/>
          <w:bdr w:val="none" w:sz="0" w:space="0" w:color="auto" w:frame="1"/>
          <w:lang w:val="en-US"/>
        </w:rPr>
        <w:t>growth_rate</w:t>
      </w:r>
      <w:proofErr w:type="spellEnd"/>
      <w:r w:rsidRPr="00ED56F3">
        <w:rPr>
          <w:rStyle w:val="HTMLCode"/>
          <w:rFonts w:ascii="Consolas" w:hAnsi="Consolas" w:cs="Consolas"/>
          <w:color w:val="333333"/>
          <w:spacing w:val="3"/>
          <w:bdr w:val="none" w:sz="0" w:space="0" w:color="auto" w:frame="1"/>
          <w:lang w:val="en-US"/>
        </w:rPr>
        <w:t xml:space="preserve">, </w:t>
      </w:r>
      <w:r w:rsidRPr="00ED56F3">
        <w:rPr>
          <w:rStyle w:val="dt"/>
          <w:rFonts w:ascii="Consolas" w:hAnsi="Consolas" w:cs="Consolas"/>
          <w:color w:val="902000"/>
          <w:spacing w:val="3"/>
          <w:bdr w:val="none" w:sz="0" w:space="0" w:color="auto" w:frame="1"/>
          <w:lang w:val="en-US"/>
        </w:rPr>
        <w:t>na.rm=</w:t>
      </w:r>
      <w:r w:rsidRPr="00ED56F3">
        <w:rPr>
          <w:rStyle w:val="HTMLCode"/>
          <w:rFonts w:ascii="Consolas" w:hAnsi="Consolas" w:cs="Consolas"/>
          <w:color w:val="333333"/>
          <w:spacing w:val="3"/>
          <w:bdr w:val="none" w:sz="0" w:space="0" w:color="auto" w:frame="1"/>
          <w:lang w:val="en-US"/>
        </w:rPr>
        <w:t>T)]</w:t>
      </w:r>
    </w:p>
    <w:p w14:paraId="1D6A2FFF" w14:textId="77777777" w:rsidR="00ED56F3" w:rsidRDefault="00ED56F3" w:rsidP="00ED56F3">
      <w:pPr>
        <w:pStyle w:val="HTMLVorformatiert"/>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 xml:space="preserve">} </w:t>
      </w:r>
    </w:p>
    <w:p w14:paraId="0DC0079B" w14:textId="77777777" w:rsidR="00ED56F3" w:rsidRDefault="00ED56F3" w:rsidP="00ED56F3">
      <w:pPr>
        <w:pStyle w:val="HTMLVorformatiert"/>
        <w:shd w:val="clear" w:color="auto" w:fill="F7F7F7"/>
        <w:rPr>
          <w:rStyle w:val="HTMLCode"/>
          <w:rFonts w:ascii="Consolas" w:hAnsi="Consolas" w:cs="Consolas"/>
          <w:color w:val="333333"/>
          <w:spacing w:val="3"/>
          <w:bdr w:val="none" w:sz="0" w:space="0" w:color="auto" w:frame="1"/>
        </w:rPr>
      </w:pPr>
      <w:proofErr w:type="spellStart"/>
      <w:r w:rsidRPr="00ED5EC6">
        <w:rPr>
          <w:rStyle w:val="HTMLCode"/>
          <w:rFonts w:ascii="Consolas" w:hAnsi="Consolas" w:cs="Consolas"/>
          <w:color w:val="333333"/>
          <w:spacing w:val="3"/>
          <w:highlight w:val="cyan"/>
          <w:bdr w:val="none" w:sz="0" w:space="0" w:color="auto" w:frame="1"/>
        </w:rPr>
        <w:t>T_obs</w:t>
      </w:r>
      <w:proofErr w:type="spellEnd"/>
      <w:r w:rsidRPr="00ED5EC6">
        <w:rPr>
          <w:rStyle w:val="HTMLCode"/>
          <w:rFonts w:ascii="Consolas" w:hAnsi="Consolas" w:cs="Consolas"/>
          <w:color w:val="333333"/>
          <w:spacing w:val="3"/>
          <w:highlight w:val="cyan"/>
          <w:bdr w:val="none" w:sz="0" w:space="0" w:color="auto" w:frame="1"/>
        </w:rPr>
        <w:t xml:space="preserve"> &lt;-</w:t>
      </w:r>
      <w:r w:rsidRPr="00ED5EC6">
        <w:rPr>
          <w:rStyle w:val="st"/>
          <w:rFonts w:ascii="Consolas" w:hAnsi="Consolas" w:cs="Consolas"/>
          <w:color w:val="4070A0"/>
          <w:spacing w:val="3"/>
          <w:highlight w:val="cyan"/>
          <w:bdr w:val="none" w:sz="0" w:space="0" w:color="auto" w:frame="1"/>
        </w:rPr>
        <w:t xml:space="preserve"> </w:t>
      </w:r>
      <w:proofErr w:type="spellStart"/>
      <w:r w:rsidRPr="00ED5EC6">
        <w:rPr>
          <w:rStyle w:val="kw"/>
          <w:rFonts w:ascii="Consolas" w:hAnsi="Consolas" w:cs="Consolas"/>
          <w:b/>
          <w:bCs/>
          <w:color w:val="007020"/>
          <w:spacing w:val="3"/>
          <w:highlight w:val="cyan"/>
          <w:bdr w:val="none" w:sz="0" w:space="0" w:color="auto" w:frame="1"/>
        </w:rPr>
        <w:t>diff_median</w:t>
      </w:r>
      <w:proofErr w:type="spellEnd"/>
      <w:r w:rsidRPr="00ED5EC6">
        <w:rPr>
          <w:rStyle w:val="HTMLCode"/>
          <w:rFonts w:ascii="Consolas" w:hAnsi="Consolas" w:cs="Consolas"/>
          <w:color w:val="333333"/>
          <w:spacing w:val="3"/>
          <w:highlight w:val="cyan"/>
          <w:bdr w:val="none" w:sz="0" w:space="0" w:color="auto" w:frame="1"/>
        </w:rPr>
        <w:t>(</w:t>
      </w:r>
      <w:proofErr w:type="spellStart"/>
      <w:r w:rsidRPr="00ED5EC6">
        <w:rPr>
          <w:rStyle w:val="HTMLCode"/>
          <w:rFonts w:ascii="Consolas" w:hAnsi="Consolas" w:cs="Consolas"/>
          <w:color w:val="333333"/>
          <w:spacing w:val="3"/>
          <w:highlight w:val="cyan"/>
          <w:bdr w:val="none" w:sz="0" w:space="0" w:color="auto" w:frame="1"/>
        </w:rPr>
        <w:t>dt</w:t>
      </w:r>
      <w:proofErr w:type="spellEnd"/>
      <w:r w:rsidRPr="00ED5EC6">
        <w:rPr>
          <w:rStyle w:val="HTMLCode"/>
          <w:rFonts w:ascii="Consolas" w:hAnsi="Consolas" w:cs="Consolas"/>
          <w:color w:val="333333"/>
          <w:spacing w:val="3"/>
          <w:highlight w:val="cyan"/>
          <w:bdr w:val="none" w:sz="0" w:space="0" w:color="auto" w:frame="1"/>
        </w:rPr>
        <w:t>)</w:t>
      </w:r>
    </w:p>
    <w:p w14:paraId="1AF0811B" w14:textId="77777777" w:rsidR="00ED56F3" w:rsidRDefault="00ED56F3" w:rsidP="00ED56F3">
      <w:pPr>
        <w:pStyle w:val="HTMLVorformatiert"/>
        <w:shd w:val="clear" w:color="auto" w:fill="F7F7F7"/>
        <w:rPr>
          <w:rFonts w:ascii="Consolas" w:hAnsi="Consolas" w:cs="Consolas"/>
          <w:color w:val="333333"/>
          <w:spacing w:val="3"/>
          <w:sz w:val="24"/>
          <w:szCs w:val="24"/>
        </w:rPr>
      </w:pPr>
      <w:proofErr w:type="spellStart"/>
      <w:r>
        <w:rPr>
          <w:rStyle w:val="HTMLCode"/>
          <w:rFonts w:ascii="Consolas" w:hAnsi="Consolas" w:cs="Consolas"/>
          <w:color w:val="333333"/>
          <w:spacing w:val="3"/>
          <w:bdr w:val="none" w:sz="0" w:space="0" w:color="auto" w:frame="1"/>
        </w:rPr>
        <w:t>T_obs</w:t>
      </w:r>
      <w:proofErr w:type="spellEnd"/>
    </w:p>
    <w:p w14:paraId="48D5404F" w14:textId="2A51B5DB" w:rsidR="00FC70A0" w:rsidRDefault="00FC70A0" w:rsidP="003828AA">
      <w:pPr>
        <w:pStyle w:val="HTMLVorformatiert"/>
        <w:shd w:val="clear" w:color="auto" w:fill="F7F7F7"/>
        <w:rPr>
          <w:rStyle w:val="co"/>
          <w:rFonts w:ascii="Consolas" w:hAnsi="Consolas" w:cs="Consolas"/>
          <w:i/>
          <w:iCs/>
          <w:color w:val="60A0B0"/>
          <w:spacing w:val="3"/>
          <w:bdr w:val="none" w:sz="0" w:space="0" w:color="auto" w:frame="1"/>
        </w:rPr>
      </w:pPr>
    </w:p>
    <w:p w14:paraId="4ADA0375" w14:textId="77777777" w:rsidR="00ED5EC6" w:rsidRPr="006A7AB8" w:rsidRDefault="00ED5EC6" w:rsidP="00ED5EC6">
      <w:pPr>
        <w:pStyle w:val="HTMLVorformatiert"/>
        <w:shd w:val="clear" w:color="auto" w:fill="F7F7F7"/>
        <w:rPr>
          <w:rFonts w:ascii="Consolas" w:hAnsi="Consolas" w:cs="Consolas"/>
          <w:color w:val="333333"/>
          <w:spacing w:val="3"/>
          <w:sz w:val="24"/>
          <w:szCs w:val="24"/>
          <w:lang w:val="en-US"/>
        </w:rPr>
      </w:pPr>
      <w:proofErr w:type="spellStart"/>
      <w:r w:rsidRPr="006A7AB8">
        <w:rPr>
          <w:rStyle w:val="kw"/>
          <w:rFonts w:ascii="Consolas" w:hAnsi="Consolas" w:cs="Consolas"/>
          <w:b/>
          <w:bCs/>
          <w:color w:val="007020"/>
          <w:spacing w:val="3"/>
          <w:bdr w:val="none" w:sz="0" w:space="0" w:color="auto" w:frame="1"/>
          <w:lang w:val="en-US"/>
        </w:rPr>
        <w:t>diff_median</w:t>
      </w:r>
      <w:proofErr w:type="spellEnd"/>
      <w:r w:rsidRPr="006A7AB8">
        <w:rPr>
          <w:rStyle w:val="HTMLCode"/>
          <w:rFonts w:ascii="Consolas" w:hAnsi="Consolas" w:cs="Consolas"/>
          <w:color w:val="333333"/>
          <w:spacing w:val="3"/>
          <w:bdr w:val="none" w:sz="0" w:space="0" w:color="auto" w:frame="1"/>
          <w:lang w:val="en-US"/>
        </w:rPr>
        <w:t>(</w:t>
      </w:r>
      <w:proofErr w:type="spellStart"/>
      <w:r w:rsidRPr="006A7AB8">
        <w:rPr>
          <w:rStyle w:val="HTMLCode"/>
          <w:rFonts w:ascii="Consolas" w:hAnsi="Consolas" w:cs="Consolas"/>
          <w:color w:val="333333"/>
          <w:spacing w:val="3"/>
          <w:bdr w:val="none" w:sz="0" w:space="0" w:color="auto" w:frame="1"/>
          <w:lang w:val="en-US"/>
        </w:rPr>
        <w:t>dt_permuted</w:t>
      </w:r>
      <w:proofErr w:type="spellEnd"/>
      <w:r w:rsidRPr="006A7AB8">
        <w:rPr>
          <w:rStyle w:val="HTMLCode"/>
          <w:rFonts w:ascii="Consolas" w:hAnsi="Consolas" w:cs="Consolas"/>
          <w:color w:val="333333"/>
          <w:spacing w:val="3"/>
          <w:bdr w:val="none" w:sz="0" w:space="0" w:color="auto" w:frame="1"/>
          <w:lang w:val="en-US"/>
        </w:rPr>
        <w:t>)</w:t>
      </w:r>
    </w:p>
    <w:p w14:paraId="1BBA6EF3" w14:textId="77777777" w:rsidR="00ED5EC6" w:rsidRPr="006A7AB8" w:rsidRDefault="00ED5EC6" w:rsidP="003828AA">
      <w:pPr>
        <w:pStyle w:val="HTMLVorformatiert"/>
        <w:shd w:val="clear" w:color="auto" w:fill="F7F7F7"/>
        <w:rPr>
          <w:rStyle w:val="co"/>
          <w:rFonts w:ascii="Consolas" w:hAnsi="Consolas" w:cs="Consolas"/>
          <w:i/>
          <w:iCs/>
          <w:color w:val="60A0B0"/>
          <w:spacing w:val="3"/>
          <w:bdr w:val="none" w:sz="0" w:space="0" w:color="auto" w:frame="1"/>
          <w:lang w:val="en-US"/>
        </w:rPr>
      </w:pPr>
    </w:p>
    <w:p w14:paraId="27DED22A" w14:textId="5AFA211D"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r w:rsidRPr="00FC70A0">
        <w:rPr>
          <w:rStyle w:val="co"/>
          <w:rFonts w:ascii="Consolas" w:hAnsi="Consolas" w:cs="Consolas"/>
          <w:i/>
          <w:iCs/>
          <w:color w:val="60A0B0"/>
          <w:spacing w:val="3"/>
          <w:bdr w:val="none" w:sz="0" w:space="0" w:color="auto" w:frame="1"/>
          <w:lang w:val="en-US"/>
        </w:rPr>
        <w:t># number of permutations</w:t>
      </w:r>
    </w:p>
    <w:p w14:paraId="2A315420" w14:textId="77777777"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r w:rsidRPr="00ED5EC6">
        <w:rPr>
          <w:rStyle w:val="HTMLCode"/>
          <w:rFonts w:ascii="Consolas" w:hAnsi="Consolas" w:cs="Consolas"/>
          <w:color w:val="333333"/>
          <w:spacing w:val="3"/>
          <w:highlight w:val="cyan"/>
          <w:bdr w:val="none" w:sz="0" w:space="0" w:color="auto" w:frame="1"/>
          <w:lang w:val="en-US"/>
        </w:rPr>
        <w:t>m &lt;-</w:t>
      </w:r>
      <w:r w:rsidRPr="00ED5EC6">
        <w:rPr>
          <w:rStyle w:val="st"/>
          <w:rFonts w:ascii="Consolas" w:hAnsi="Consolas" w:cs="Consolas"/>
          <w:color w:val="4070A0"/>
          <w:spacing w:val="3"/>
          <w:highlight w:val="cyan"/>
          <w:bdr w:val="none" w:sz="0" w:space="0" w:color="auto" w:frame="1"/>
          <w:lang w:val="en-US"/>
        </w:rPr>
        <w:t xml:space="preserve"> </w:t>
      </w:r>
      <w:r w:rsidRPr="00ED5EC6">
        <w:rPr>
          <w:rStyle w:val="dv"/>
          <w:rFonts w:ascii="Consolas" w:hAnsi="Consolas" w:cs="Consolas"/>
          <w:color w:val="40A070"/>
          <w:spacing w:val="3"/>
          <w:highlight w:val="cyan"/>
          <w:bdr w:val="none" w:sz="0" w:space="0" w:color="auto" w:frame="1"/>
          <w:lang w:val="en-US"/>
        </w:rPr>
        <w:t>1000</w:t>
      </w:r>
      <w:r w:rsidRPr="00FC70A0">
        <w:rPr>
          <w:rStyle w:val="HTMLCode"/>
          <w:rFonts w:ascii="Consolas" w:hAnsi="Consolas" w:cs="Consolas"/>
          <w:color w:val="333333"/>
          <w:spacing w:val="3"/>
          <w:bdr w:val="none" w:sz="0" w:space="0" w:color="auto" w:frame="1"/>
          <w:lang w:val="en-US"/>
        </w:rPr>
        <w:t xml:space="preserve"> </w:t>
      </w:r>
    </w:p>
    <w:p w14:paraId="41751250" w14:textId="77777777"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p>
    <w:p w14:paraId="434C53DD" w14:textId="77777777"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r w:rsidRPr="00FC70A0">
        <w:rPr>
          <w:rStyle w:val="co"/>
          <w:rFonts w:ascii="Consolas" w:hAnsi="Consolas" w:cs="Consolas"/>
          <w:i/>
          <w:iCs/>
          <w:color w:val="60A0B0"/>
          <w:spacing w:val="3"/>
          <w:bdr w:val="none" w:sz="0" w:space="0" w:color="auto" w:frame="1"/>
          <w:lang w:val="en-US"/>
        </w:rPr>
        <w:t xml:space="preserve"># initialize </w:t>
      </w:r>
      <w:proofErr w:type="spellStart"/>
      <w:r w:rsidRPr="00FC70A0">
        <w:rPr>
          <w:rStyle w:val="co"/>
          <w:rFonts w:ascii="Consolas" w:hAnsi="Consolas" w:cs="Consolas"/>
          <w:i/>
          <w:iCs/>
          <w:color w:val="60A0B0"/>
          <w:spacing w:val="3"/>
          <w:bdr w:val="none" w:sz="0" w:space="0" w:color="auto" w:frame="1"/>
          <w:lang w:val="en-US"/>
        </w:rPr>
        <w:t>T_permuted</w:t>
      </w:r>
      <w:proofErr w:type="spellEnd"/>
      <w:r w:rsidRPr="00FC70A0">
        <w:rPr>
          <w:rStyle w:val="co"/>
          <w:rFonts w:ascii="Consolas" w:hAnsi="Consolas" w:cs="Consolas"/>
          <w:i/>
          <w:iCs/>
          <w:color w:val="60A0B0"/>
          <w:spacing w:val="3"/>
          <w:bdr w:val="none" w:sz="0" w:space="0" w:color="auto" w:frame="1"/>
          <w:lang w:val="en-US"/>
        </w:rPr>
        <w:t xml:space="preserve"> with missing values</w:t>
      </w:r>
    </w:p>
    <w:p w14:paraId="623A2617" w14:textId="77777777"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r w:rsidRPr="00FC70A0">
        <w:rPr>
          <w:rStyle w:val="co"/>
          <w:rFonts w:ascii="Consolas" w:hAnsi="Consolas" w:cs="Consolas"/>
          <w:i/>
          <w:iCs/>
          <w:color w:val="60A0B0"/>
          <w:spacing w:val="3"/>
          <w:bdr w:val="none" w:sz="0" w:space="0" w:color="auto" w:frame="1"/>
          <w:lang w:val="en-US"/>
        </w:rPr>
        <w:t># (safer than with 0's)</w:t>
      </w:r>
    </w:p>
    <w:p w14:paraId="6BD43444" w14:textId="77777777"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ED5EC6">
        <w:rPr>
          <w:rStyle w:val="HTMLCode"/>
          <w:rFonts w:ascii="Consolas" w:hAnsi="Consolas" w:cs="Consolas"/>
          <w:color w:val="333333"/>
          <w:spacing w:val="3"/>
          <w:highlight w:val="cyan"/>
          <w:bdr w:val="none" w:sz="0" w:space="0" w:color="auto" w:frame="1"/>
          <w:lang w:val="en-US"/>
        </w:rPr>
        <w:t>T_permuted</w:t>
      </w:r>
      <w:proofErr w:type="spellEnd"/>
      <w:r w:rsidRPr="00ED5EC6">
        <w:rPr>
          <w:rStyle w:val="HTMLCode"/>
          <w:rFonts w:ascii="Consolas" w:hAnsi="Consolas" w:cs="Consolas"/>
          <w:color w:val="333333"/>
          <w:spacing w:val="3"/>
          <w:highlight w:val="cyan"/>
          <w:bdr w:val="none" w:sz="0" w:space="0" w:color="auto" w:frame="1"/>
          <w:lang w:val="en-US"/>
        </w:rPr>
        <w:t xml:space="preserve"> &lt;-</w:t>
      </w:r>
      <w:r w:rsidRPr="00ED5EC6">
        <w:rPr>
          <w:rStyle w:val="st"/>
          <w:rFonts w:ascii="Consolas" w:hAnsi="Consolas" w:cs="Consolas"/>
          <w:color w:val="4070A0"/>
          <w:spacing w:val="3"/>
          <w:highlight w:val="cyan"/>
          <w:bdr w:val="none" w:sz="0" w:space="0" w:color="auto" w:frame="1"/>
          <w:lang w:val="en-US"/>
        </w:rPr>
        <w:t xml:space="preserve"> </w:t>
      </w:r>
      <w:proofErr w:type="gramStart"/>
      <w:r w:rsidRPr="00ED5EC6">
        <w:rPr>
          <w:rStyle w:val="kw"/>
          <w:rFonts w:ascii="Consolas" w:hAnsi="Consolas" w:cs="Consolas"/>
          <w:b/>
          <w:bCs/>
          <w:color w:val="007020"/>
          <w:spacing w:val="3"/>
          <w:highlight w:val="cyan"/>
          <w:bdr w:val="none" w:sz="0" w:space="0" w:color="auto" w:frame="1"/>
          <w:lang w:val="en-US"/>
        </w:rPr>
        <w:t>rep</w:t>
      </w:r>
      <w:r w:rsidRPr="00ED5EC6">
        <w:rPr>
          <w:rStyle w:val="HTMLCode"/>
          <w:rFonts w:ascii="Consolas" w:hAnsi="Consolas" w:cs="Consolas"/>
          <w:color w:val="333333"/>
          <w:spacing w:val="3"/>
          <w:highlight w:val="cyan"/>
          <w:bdr w:val="none" w:sz="0" w:space="0" w:color="auto" w:frame="1"/>
          <w:lang w:val="en-US"/>
        </w:rPr>
        <w:t>(</w:t>
      </w:r>
      <w:proofErr w:type="gramEnd"/>
      <w:r w:rsidRPr="00ED5EC6">
        <w:rPr>
          <w:rStyle w:val="ot"/>
          <w:rFonts w:ascii="Consolas" w:hAnsi="Consolas" w:cs="Consolas"/>
          <w:color w:val="007020"/>
          <w:spacing w:val="3"/>
          <w:highlight w:val="cyan"/>
          <w:bdr w:val="none" w:sz="0" w:space="0" w:color="auto" w:frame="1"/>
          <w:lang w:val="en-US"/>
        </w:rPr>
        <w:t>NA</w:t>
      </w:r>
      <w:r w:rsidRPr="00ED5EC6">
        <w:rPr>
          <w:rStyle w:val="HTMLCode"/>
          <w:rFonts w:ascii="Consolas" w:hAnsi="Consolas" w:cs="Consolas"/>
          <w:color w:val="333333"/>
          <w:spacing w:val="3"/>
          <w:highlight w:val="cyan"/>
          <w:bdr w:val="none" w:sz="0" w:space="0" w:color="auto" w:frame="1"/>
          <w:lang w:val="en-US"/>
        </w:rPr>
        <w:t>, m)</w:t>
      </w:r>
    </w:p>
    <w:p w14:paraId="46E614D5" w14:textId="77777777"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p>
    <w:p w14:paraId="03B9FA3C" w14:textId="77777777"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r w:rsidRPr="00FC70A0">
        <w:rPr>
          <w:rStyle w:val="co"/>
          <w:rFonts w:ascii="Consolas" w:hAnsi="Consolas" w:cs="Consolas"/>
          <w:i/>
          <w:iCs/>
          <w:color w:val="60A0B0"/>
          <w:spacing w:val="3"/>
          <w:bdr w:val="none" w:sz="0" w:space="0" w:color="auto" w:frame="1"/>
          <w:lang w:val="en-US"/>
        </w:rPr>
        <w:t xml:space="preserve"># iterate for </w:t>
      </w:r>
      <w:proofErr w:type="spellStart"/>
      <w:r w:rsidRPr="00FC70A0">
        <w:rPr>
          <w:rStyle w:val="co"/>
          <w:rFonts w:ascii="Consolas" w:hAnsi="Consolas" w:cs="Consolas"/>
          <w:i/>
          <w:iCs/>
          <w:color w:val="60A0B0"/>
          <w:spacing w:val="3"/>
          <w:bdr w:val="none" w:sz="0" w:space="0" w:color="auto" w:frame="1"/>
          <w:lang w:val="en-US"/>
        </w:rPr>
        <w:t>i</w:t>
      </w:r>
      <w:proofErr w:type="spellEnd"/>
      <w:r w:rsidRPr="00FC70A0">
        <w:rPr>
          <w:rStyle w:val="co"/>
          <w:rFonts w:ascii="Consolas" w:hAnsi="Consolas" w:cs="Consolas"/>
          <w:i/>
          <w:iCs/>
          <w:color w:val="60A0B0"/>
          <w:spacing w:val="3"/>
          <w:bdr w:val="none" w:sz="0" w:space="0" w:color="auto" w:frame="1"/>
          <w:lang w:val="en-US"/>
        </w:rPr>
        <w:t>=1 to m</w:t>
      </w:r>
    </w:p>
    <w:p w14:paraId="10C194E2" w14:textId="794EA3A1"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proofErr w:type="gramStart"/>
      <w:r w:rsidRPr="00FC70A0">
        <w:rPr>
          <w:rStyle w:val="cf"/>
          <w:rFonts w:ascii="Consolas" w:hAnsi="Consolas" w:cs="Consolas"/>
          <w:b/>
          <w:bCs/>
          <w:color w:val="007020"/>
          <w:spacing w:val="3"/>
          <w:bdr w:val="none" w:sz="0" w:space="0" w:color="auto" w:frame="1"/>
          <w:lang w:val="en-US"/>
        </w:rPr>
        <w:t>for</w:t>
      </w:r>
      <w:r w:rsidRPr="00FC70A0">
        <w:rPr>
          <w:rStyle w:val="HTMLCode"/>
          <w:rFonts w:ascii="Consolas" w:hAnsi="Consolas" w:cs="Consolas"/>
          <w:color w:val="333333"/>
          <w:spacing w:val="3"/>
          <w:bdr w:val="none" w:sz="0" w:space="0" w:color="auto" w:frame="1"/>
          <w:lang w:val="en-US"/>
        </w:rPr>
        <w:t>(</w:t>
      </w:r>
      <w:proofErr w:type="spellStart"/>
      <w:proofErr w:type="gramEnd"/>
      <w:r w:rsidRPr="00FC70A0">
        <w:rPr>
          <w:rStyle w:val="HTMLCode"/>
          <w:rFonts w:ascii="Consolas" w:hAnsi="Consolas" w:cs="Consolas"/>
          <w:color w:val="333333"/>
          <w:spacing w:val="3"/>
          <w:bdr w:val="none" w:sz="0" w:space="0" w:color="auto" w:frame="1"/>
          <w:lang w:val="en-US"/>
        </w:rPr>
        <w:t>i</w:t>
      </w:r>
      <w:proofErr w:type="spellEnd"/>
      <w:r w:rsidRPr="00FC70A0">
        <w:rPr>
          <w:rStyle w:val="HTMLCode"/>
          <w:rFonts w:ascii="Consolas" w:hAnsi="Consolas" w:cs="Consolas"/>
          <w:color w:val="333333"/>
          <w:spacing w:val="3"/>
          <w:bdr w:val="none" w:sz="0" w:space="0" w:color="auto" w:frame="1"/>
          <w:lang w:val="en-US"/>
        </w:rPr>
        <w:t xml:space="preserve"> </w:t>
      </w:r>
      <w:r w:rsidRPr="00FC70A0">
        <w:rPr>
          <w:rStyle w:val="cf"/>
          <w:rFonts w:ascii="Consolas" w:hAnsi="Consolas" w:cs="Consolas"/>
          <w:b/>
          <w:bCs/>
          <w:color w:val="007020"/>
          <w:spacing w:val="3"/>
          <w:bdr w:val="none" w:sz="0" w:space="0" w:color="auto" w:frame="1"/>
          <w:lang w:val="en-US"/>
        </w:rPr>
        <w:t>in</w:t>
      </w:r>
      <w:r w:rsidRPr="00FC70A0">
        <w:rPr>
          <w:rStyle w:val="HTMLCode"/>
          <w:rFonts w:ascii="Consolas" w:hAnsi="Consolas" w:cs="Consolas"/>
          <w:color w:val="333333"/>
          <w:spacing w:val="3"/>
          <w:bdr w:val="none" w:sz="0" w:space="0" w:color="auto" w:frame="1"/>
          <w:lang w:val="en-US"/>
        </w:rPr>
        <w:t xml:space="preserve"> </w:t>
      </w:r>
      <w:r w:rsidRPr="00FC70A0">
        <w:rPr>
          <w:rStyle w:val="dv"/>
          <w:rFonts w:ascii="Consolas" w:hAnsi="Consolas" w:cs="Consolas"/>
          <w:color w:val="40A070"/>
          <w:spacing w:val="3"/>
          <w:bdr w:val="none" w:sz="0" w:space="0" w:color="auto" w:frame="1"/>
          <w:lang w:val="en-US"/>
        </w:rPr>
        <w:t>1</w:t>
      </w:r>
      <w:r w:rsidRPr="00FC70A0">
        <w:rPr>
          <w:rStyle w:val="op"/>
          <w:rFonts w:ascii="Consolas" w:hAnsi="Consolas" w:cs="Consolas"/>
          <w:color w:val="666666"/>
          <w:spacing w:val="3"/>
          <w:bdr w:val="none" w:sz="0" w:space="0" w:color="auto" w:frame="1"/>
          <w:lang w:val="en-US"/>
        </w:rPr>
        <w:t>:</w:t>
      </w:r>
      <w:r w:rsidRPr="00FC70A0">
        <w:rPr>
          <w:rStyle w:val="HTMLCode"/>
          <w:rFonts w:ascii="Consolas" w:hAnsi="Consolas" w:cs="Consolas"/>
          <w:color w:val="333333"/>
          <w:spacing w:val="3"/>
          <w:bdr w:val="none" w:sz="0" w:space="0" w:color="auto" w:frame="1"/>
          <w:lang w:val="en-US"/>
        </w:rPr>
        <w:t>m){</w:t>
      </w:r>
    </w:p>
    <w:p w14:paraId="6D7967B5" w14:textId="77D1E901"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r w:rsidRPr="00FC70A0">
        <w:rPr>
          <w:rStyle w:val="HTMLCode"/>
          <w:rFonts w:ascii="Consolas" w:hAnsi="Consolas" w:cs="Consolas"/>
          <w:color w:val="333333"/>
          <w:spacing w:val="3"/>
          <w:bdr w:val="none" w:sz="0" w:space="0" w:color="auto" w:frame="1"/>
          <w:lang w:val="en-US"/>
        </w:rPr>
        <w:t xml:space="preserve">  </w:t>
      </w:r>
      <w:r w:rsidRPr="00FC70A0">
        <w:rPr>
          <w:rStyle w:val="co"/>
          <w:rFonts w:ascii="Consolas" w:hAnsi="Consolas" w:cs="Consolas"/>
          <w:i/>
          <w:iCs/>
          <w:color w:val="60A0B0"/>
          <w:spacing w:val="3"/>
          <w:bdr w:val="none" w:sz="0" w:space="0" w:color="auto" w:frame="1"/>
          <w:lang w:val="en-US"/>
        </w:rPr>
        <w:t xml:space="preserve"># permute the genotype column in place </w:t>
      </w:r>
    </w:p>
    <w:p w14:paraId="658C8123" w14:textId="1C2646B7"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r w:rsidRPr="00FC70A0">
        <w:rPr>
          <w:rStyle w:val="HTMLCode"/>
          <w:rFonts w:ascii="Consolas" w:hAnsi="Consolas" w:cs="Consolas"/>
          <w:color w:val="333333"/>
          <w:spacing w:val="3"/>
          <w:bdr w:val="none" w:sz="0" w:space="0" w:color="auto" w:frame="1"/>
          <w:lang w:val="en-US"/>
        </w:rPr>
        <w:t xml:space="preserve">  </w:t>
      </w:r>
      <w:proofErr w:type="spellStart"/>
      <w:r w:rsidRPr="00FC70A0">
        <w:rPr>
          <w:rStyle w:val="HTMLCode"/>
          <w:rFonts w:ascii="Consolas" w:hAnsi="Consolas" w:cs="Consolas"/>
          <w:color w:val="333333"/>
          <w:spacing w:val="3"/>
          <w:bdr w:val="none" w:sz="0" w:space="0" w:color="auto" w:frame="1"/>
          <w:lang w:val="en-US"/>
        </w:rPr>
        <w:t>dt_</w:t>
      </w:r>
      <w:proofErr w:type="gramStart"/>
      <w:r w:rsidRPr="00FC70A0">
        <w:rPr>
          <w:rStyle w:val="HTMLCode"/>
          <w:rFonts w:ascii="Consolas" w:hAnsi="Consolas" w:cs="Consolas"/>
          <w:color w:val="333333"/>
          <w:spacing w:val="3"/>
          <w:bdr w:val="none" w:sz="0" w:space="0" w:color="auto" w:frame="1"/>
          <w:lang w:val="en-US"/>
        </w:rPr>
        <w:t>permuted</w:t>
      </w:r>
      <w:proofErr w:type="spellEnd"/>
      <w:r w:rsidRPr="00FC70A0">
        <w:rPr>
          <w:rStyle w:val="HTMLCode"/>
          <w:rFonts w:ascii="Consolas" w:hAnsi="Consolas" w:cs="Consolas"/>
          <w:color w:val="333333"/>
          <w:spacing w:val="3"/>
          <w:bdr w:val="none" w:sz="0" w:space="0" w:color="auto" w:frame="1"/>
          <w:lang w:val="en-US"/>
        </w:rPr>
        <w:t>[</w:t>
      </w:r>
      <w:proofErr w:type="gramEnd"/>
      <w:r w:rsidRPr="00FC70A0">
        <w:rPr>
          <w:rStyle w:val="HTMLCode"/>
          <w:rFonts w:ascii="Consolas" w:hAnsi="Consolas" w:cs="Consolas"/>
          <w:color w:val="333333"/>
          <w:spacing w:val="3"/>
          <w:bdr w:val="none" w:sz="0" w:space="0" w:color="auto" w:frame="1"/>
          <w:lang w:val="en-US"/>
        </w:rPr>
        <w:t xml:space="preserve"> , genotype</w:t>
      </w:r>
      <w:r w:rsidRPr="00FC70A0">
        <w:rPr>
          <w:rStyle w:val="op"/>
          <w:rFonts w:ascii="Consolas" w:hAnsi="Consolas" w:cs="Consolas"/>
          <w:color w:val="666666"/>
          <w:spacing w:val="3"/>
          <w:bdr w:val="none" w:sz="0" w:space="0" w:color="auto" w:frame="1"/>
          <w:lang w:val="en-US"/>
        </w:rPr>
        <w:t>:</w:t>
      </w:r>
      <w:r w:rsidRPr="00FC70A0">
        <w:rPr>
          <w:rStyle w:val="er"/>
          <w:rFonts w:ascii="Consolas" w:hAnsi="Consolas" w:cs="Consolas"/>
          <w:b/>
          <w:bCs/>
          <w:color w:val="FF0000"/>
          <w:spacing w:val="3"/>
          <w:bdr w:val="none" w:sz="0" w:space="0" w:color="auto" w:frame="1"/>
          <w:lang w:val="en-US"/>
        </w:rPr>
        <w:t>=</w:t>
      </w:r>
      <w:r w:rsidRPr="00FC70A0">
        <w:rPr>
          <w:rStyle w:val="kw"/>
          <w:rFonts w:ascii="Consolas" w:hAnsi="Consolas" w:cs="Consolas"/>
          <w:b/>
          <w:bCs/>
          <w:color w:val="007020"/>
          <w:spacing w:val="3"/>
          <w:bdr w:val="none" w:sz="0" w:space="0" w:color="auto" w:frame="1"/>
          <w:lang w:val="en-US"/>
        </w:rPr>
        <w:t>sample</w:t>
      </w:r>
      <w:r w:rsidRPr="00FC70A0">
        <w:rPr>
          <w:rStyle w:val="HTMLCode"/>
          <w:rFonts w:ascii="Consolas" w:hAnsi="Consolas" w:cs="Consolas"/>
          <w:color w:val="333333"/>
          <w:spacing w:val="3"/>
          <w:bdr w:val="none" w:sz="0" w:space="0" w:color="auto" w:frame="1"/>
          <w:lang w:val="en-US"/>
        </w:rPr>
        <w:t>(genotype)]</w:t>
      </w:r>
    </w:p>
    <w:p w14:paraId="5A431B9E" w14:textId="434905E7" w:rsidR="003828AA" w:rsidRPr="00FC70A0" w:rsidRDefault="003828AA" w:rsidP="003828AA">
      <w:pPr>
        <w:pStyle w:val="HTMLVorformatiert"/>
        <w:shd w:val="clear" w:color="auto" w:fill="F7F7F7"/>
        <w:rPr>
          <w:rStyle w:val="HTMLCode"/>
          <w:rFonts w:ascii="Consolas" w:hAnsi="Consolas" w:cs="Consolas"/>
          <w:color w:val="333333"/>
          <w:spacing w:val="3"/>
          <w:bdr w:val="none" w:sz="0" w:space="0" w:color="auto" w:frame="1"/>
          <w:lang w:val="en-US"/>
        </w:rPr>
      </w:pPr>
      <w:r w:rsidRPr="00FC70A0">
        <w:rPr>
          <w:rStyle w:val="HTMLCode"/>
          <w:rFonts w:ascii="Consolas" w:hAnsi="Consolas" w:cs="Consolas"/>
          <w:color w:val="333333"/>
          <w:spacing w:val="3"/>
          <w:bdr w:val="none" w:sz="0" w:space="0" w:color="auto" w:frame="1"/>
          <w:lang w:val="en-US"/>
        </w:rPr>
        <w:lastRenderedPageBreak/>
        <w:t xml:space="preserve">  </w:t>
      </w:r>
      <w:r w:rsidRPr="00FC70A0">
        <w:rPr>
          <w:rStyle w:val="co"/>
          <w:rFonts w:ascii="Consolas" w:hAnsi="Consolas" w:cs="Consolas"/>
          <w:i/>
          <w:iCs/>
          <w:color w:val="60A0B0"/>
          <w:spacing w:val="3"/>
          <w:bdr w:val="none" w:sz="0" w:space="0" w:color="auto" w:frame="1"/>
          <w:lang w:val="en-US"/>
        </w:rPr>
        <w:t xml:space="preserve"># store the difference of medians in the </w:t>
      </w:r>
      <w:proofErr w:type="spellStart"/>
      <w:r w:rsidRPr="00FC70A0">
        <w:rPr>
          <w:rStyle w:val="co"/>
          <w:rFonts w:ascii="Consolas" w:hAnsi="Consolas" w:cs="Consolas"/>
          <w:i/>
          <w:iCs/>
          <w:color w:val="60A0B0"/>
          <w:spacing w:val="3"/>
          <w:bdr w:val="none" w:sz="0" w:space="0" w:color="auto" w:frame="1"/>
          <w:lang w:val="en-US"/>
        </w:rPr>
        <w:t>i-th</w:t>
      </w:r>
      <w:proofErr w:type="spellEnd"/>
      <w:r w:rsidRPr="00FC70A0">
        <w:rPr>
          <w:rStyle w:val="co"/>
          <w:rFonts w:ascii="Consolas" w:hAnsi="Consolas" w:cs="Consolas"/>
          <w:i/>
          <w:iCs/>
          <w:color w:val="60A0B0"/>
          <w:spacing w:val="3"/>
          <w:bdr w:val="none" w:sz="0" w:space="0" w:color="auto" w:frame="1"/>
          <w:lang w:val="en-US"/>
        </w:rPr>
        <w:t xml:space="preserve"> entry of </w:t>
      </w:r>
      <w:proofErr w:type="spellStart"/>
      <w:r w:rsidRPr="00FC70A0">
        <w:rPr>
          <w:rStyle w:val="co"/>
          <w:rFonts w:ascii="Consolas" w:hAnsi="Consolas" w:cs="Consolas"/>
          <w:i/>
          <w:iCs/>
          <w:color w:val="60A0B0"/>
          <w:spacing w:val="3"/>
          <w:bdr w:val="none" w:sz="0" w:space="0" w:color="auto" w:frame="1"/>
          <w:lang w:val="en-US"/>
        </w:rPr>
        <w:t>T_permuted</w:t>
      </w:r>
      <w:proofErr w:type="spellEnd"/>
    </w:p>
    <w:p w14:paraId="5B87588F" w14:textId="58E85D75" w:rsidR="003828AA" w:rsidRPr="00FC70A0" w:rsidRDefault="00387EB9" w:rsidP="003828AA">
      <w:pPr>
        <w:pStyle w:val="HTMLVorformatiert"/>
        <w:shd w:val="clear" w:color="auto" w:fill="F7F7F7"/>
        <w:rPr>
          <w:rStyle w:val="HTMLCode"/>
          <w:rFonts w:ascii="Consolas" w:hAnsi="Consolas" w:cs="Consolas"/>
          <w:color w:val="333333"/>
          <w:spacing w:val="3"/>
          <w:bdr w:val="none" w:sz="0" w:space="0" w:color="auto" w:frame="1"/>
          <w:lang w:val="en-US"/>
        </w:rPr>
      </w:pPr>
      <w:r w:rsidRPr="00387EB9">
        <w:rPr>
          <w:rFonts w:ascii="Calibri" w:hAnsi="Calibri" w:cs="Calibri"/>
          <w:bCs/>
          <w:noProof/>
          <w:lang w:val="en-US"/>
        </w:rPr>
        <w:drawing>
          <wp:anchor distT="0" distB="0" distL="114300" distR="114300" simplePos="0" relativeHeight="251668480" behindDoc="0" locked="0" layoutInCell="1" allowOverlap="1" wp14:anchorId="639D876D" wp14:editId="60BE467E">
            <wp:simplePos x="0" y="0"/>
            <wp:positionH relativeFrom="column">
              <wp:posOffset>4371834</wp:posOffset>
            </wp:positionH>
            <wp:positionV relativeFrom="paragraph">
              <wp:posOffset>47625</wp:posOffset>
            </wp:positionV>
            <wp:extent cx="1647391" cy="1347568"/>
            <wp:effectExtent l="0" t="0" r="381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7391" cy="1347568"/>
                    </a:xfrm>
                    <a:prstGeom prst="rect">
                      <a:avLst/>
                    </a:prstGeom>
                  </pic:spPr>
                </pic:pic>
              </a:graphicData>
            </a:graphic>
            <wp14:sizeRelH relativeFrom="page">
              <wp14:pctWidth>0</wp14:pctWidth>
            </wp14:sizeRelH>
            <wp14:sizeRelV relativeFrom="page">
              <wp14:pctHeight>0</wp14:pctHeight>
            </wp14:sizeRelV>
          </wp:anchor>
        </w:drawing>
      </w:r>
      <w:r w:rsidR="003828AA" w:rsidRPr="00FC70A0">
        <w:rPr>
          <w:rStyle w:val="HTMLCode"/>
          <w:rFonts w:ascii="Consolas" w:hAnsi="Consolas" w:cs="Consolas"/>
          <w:color w:val="333333"/>
          <w:spacing w:val="3"/>
          <w:bdr w:val="none" w:sz="0" w:space="0" w:color="auto" w:frame="1"/>
          <w:lang w:val="en-US"/>
        </w:rPr>
        <w:t xml:space="preserve">  </w:t>
      </w:r>
      <w:proofErr w:type="spellStart"/>
      <w:r w:rsidR="003828AA" w:rsidRPr="00FC70A0">
        <w:rPr>
          <w:rStyle w:val="HTMLCode"/>
          <w:rFonts w:ascii="Consolas" w:hAnsi="Consolas" w:cs="Consolas"/>
          <w:color w:val="333333"/>
          <w:spacing w:val="3"/>
          <w:bdr w:val="none" w:sz="0" w:space="0" w:color="auto" w:frame="1"/>
          <w:lang w:val="en-US"/>
        </w:rPr>
        <w:t>T_permuted</w:t>
      </w:r>
      <w:proofErr w:type="spellEnd"/>
      <w:r w:rsidR="003828AA" w:rsidRPr="00FC70A0">
        <w:rPr>
          <w:rStyle w:val="HTMLCode"/>
          <w:rFonts w:ascii="Consolas" w:hAnsi="Consolas" w:cs="Consolas"/>
          <w:color w:val="333333"/>
          <w:spacing w:val="3"/>
          <w:bdr w:val="none" w:sz="0" w:space="0" w:color="auto" w:frame="1"/>
          <w:lang w:val="en-US"/>
        </w:rPr>
        <w:t>[</w:t>
      </w:r>
      <w:proofErr w:type="spellStart"/>
      <w:r w:rsidR="003828AA" w:rsidRPr="00FC70A0">
        <w:rPr>
          <w:rStyle w:val="HTMLCode"/>
          <w:rFonts w:ascii="Consolas" w:hAnsi="Consolas" w:cs="Consolas"/>
          <w:color w:val="333333"/>
          <w:spacing w:val="3"/>
          <w:bdr w:val="none" w:sz="0" w:space="0" w:color="auto" w:frame="1"/>
          <w:lang w:val="en-US"/>
        </w:rPr>
        <w:t>i</w:t>
      </w:r>
      <w:proofErr w:type="spellEnd"/>
      <w:r w:rsidR="003828AA" w:rsidRPr="00FC70A0">
        <w:rPr>
          <w:rStyle w:val="HTMLCode"/>
          <w:rFonts w:ascii="Consolas" w:hAnsi="Consolas" w:cs="Consolas"/>
          <w:color w:val="333333"/>
          <w:spacing w:val="3"/>
          <w:bdr w:val="none" w:sz="0" w:space="0" w:color="auto" w:frame="1"/>
          <w:lang w:val="en-US"/>
        </w:rPr>
        <w:t>] &lt;-</w:t>
      </w:r>
      <w:r w:rsidR="003828AA" w:rsidRPr="00FC70A0">
        <w:rPr>
          <w:rStyle w:val="st"/>
          <w:rFonts w:ascii="Consolas" w:hAnsi="Consolas" w:cs="Consolas"/>
          <w:color w:val="4070A0"/>
          <w:spacing w:val="3"/>
          <w:bdr w:val="none" w:sz="0" w:space="0" w:color="auto" w:frame="1"/>
          <w:lang w:val="en-US"/>
        </w:rPr>
        <w:t xml:space="preserve"> </w:t>
      </w:r>
      <w:proofErr w:type="spellStart"/>
      <w:r w:rsidR="003828AA" w:rsidRPr="00FC70A0">
        <w:rPr>
          <w:rStyle w:val="kw"/>
          <w:rFonts w:ascii="Consolas" w:hAnsi="Consolas" w:cs="Consolas"/>
          <w:b/>
          <w:bCs/>
          <w:color w:val="007020"/>
          <w:spacing w:val="3"/>
          <w:bdr w:val="none" w:sz="0" w:space="0" w:color="auto" w:frame="1"/>
          <w:lang w:val="en-US"/>
        </w:rPr>
        <w:t>diff_median</w:t>
      </w:r>
      <w:proofErr w:type="spellEnd"/>
      <w:r w:rsidR="003828AA" w:rsidRPr="00FC70A0">
        <w:rPr>
          <w:rStyle w:val="HTMLCode"/>
          <w:rFonts w:ascii="Consolas" w:hAnsi="Consolas" w:cs="Consolas"/>
          <w:color w:val="333333"/>
          <w:spacing w:val="3"/>
          <w:bdr w:val="none" w:sz="0" w:space="0" w:color="auto" w:frame="1"/>
          <w:lang w:val="en-US"/>
        </w:rPr>
        <w:t>(</w:t>
      </w:r>
      <w:proofErr w:type="spellStart"/>
      <w:r w:rsidR="003828AA" w:rsidRPr="00FC70A0">
        <w:rPr>
          <w:rStyle w:val="HTMLCode"/>
          <w:rFonts w:ascii="Consolas" w:hAnsi="Consolas" w:cs="Consolas"/>
          <w:color w:val="333333"/>
          <w:spacing w:val="3"/>
          <w:bdr w:val="none" w:sz="0" w:space="0" w:color="auto" w:frame="1"/>
          <w:lang w:val="en-US"/>
        </w:rPr>
        <w:t>dt_permuted</w:t>
      </w:r>
      <w:proofErr w:type="spellEnd"/>
      <w:r w:rsidR="003828AA" w:rsidRPr="00FC70A0">
        <w:rPr>
          <w:rStyle w:val="HTMLCode"/>
          <w:rFonts w:ascii="Consolas" w:hAnsi="Consolas" w:cs="Consolas"/>
          <w:color w:val="333333"/>
          <w:spacing w:val="3"/>
          <w:bdr w:val="none" w:sz="0" w:space="0" w:color="auto" w:frame="1"/>
          <w:lang w:val="en-US"/>
        </w:rPr>
        <w:t>)</w:t>
      </w:r>
    </w:p>
    <w:p w14:paraId="18637E78" w14:textId="5A19D594" w:rsidR="00690EA1" w:rsidRPr="009C5059" w:rsidRDefault="003828AA" w:rsidP="00FC70A0">
      <w:pPr>
        <w:pStyle w:val="HTMLVorformatiert"/>
        <w:shd w:val="clear" w:color="auto" w:fill="F7F7F7"/>
        <w:rPr>
          <w:rStyle w:val="HTMLCode"/>
          <w:rFonts w:ascii="Consolas" w:hAnsi="Consolas" w:cs="Consolas"/>
          <w:color w:val="333333"/>
          <w:spacing w:val="3"/>
          <w:bdr w:val="none" w:sz="0" w:space="0" w:color="auto" w:frame="1"/>
          <w:lang w:val="en-US"/>
        </w:rPr>
      </w:pPr>
      <w:r w:rsidRPr="009C5059">
        <w:rPr>
          <w:rStyle w:val="HTMLCode"/>
          <w:rFonts w:ascii="Consolas" w:hAnsi="Consolas" w:cs="Consolas"/>
          <w:color w:val="333333"/>
          <w:spacing w:val="3"/>
          <w:bdr w:val="none" w:sz="0" w:space="0" w:color="auto" w:frame="1"/>
          <w:lang w:val="en-US"/>
        </w:rPr>
        <w:t xml:space="preserve">} </w:t>
      </w:r>
    </w:p>
    <w:p w14:paraId="58D24769" w14:textId="4F8A9CAB" w:rsidR="00ED5EC6" w:rsidRPr="009C5059" w:rsidRDefault="00ED5EC6" w:rsidP="00FC70A0">
      <w:pPr>
        <w:pStyle w:val="HTMLVorformatiert"/>
        <w:shd w:val="clear" w:color="auto" w:fill="F7F7F7"/>
        <w:rPr>
          <w:rFonts w:ascii="Consolas" w:hAnsi="Consolas" w:cs="Consolas"/>
          <w:color w:val="333333"/>
          <w:spacing w:val="3"/>
          <w:sz w:val="24"/>
          <w:szCs w:val="24"/>
          <w:lang w:val="en-US"/>
        </w:rPr>
      </w:pPr>
    </w:p>
    <w:p w14:paraId="4FDE76EC" w14:textId="20C89749" w:rsidR="00ED5EC6" w:rsidRPr="00ED5EC6" w:rsidRDefault="00ED5EC6" w:rsidP="00ED5EC6">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proofErr w:type="gramStart"/>
      <w:r w:rsidRPr="00ED5EC6">
        <w:rPr>
          <w:rStyle w:val="kw"/>
          <w:rFonts w:ascii="Consolas" w:hAnsi="Consolas" w:cs="Consolas"/>
          <w:b/>
          <w:bCs/>
          <w:color w:val="007020"/>
          <w:spacing w:val="3"/>
          <w:bdr w:val="none" w:sz="0" w:space="0" w:color="auto" w:frame="1"/>
          <w:lang w:val="en-US"/>
        </w:rPr>
        <w:t>ggplot</w:t>
      </w:r>
      <w:proofErr w:type="spellEnd"/>
      <w:r w:rsidRPr="00ED5EC6">
        <w:rPr>
          <w:rStyle w:val="HTMLCode"/>
          <w:rFonts w:ascii="Consolas" w:hAnsi="Consolas" w:cs="Consolas"/>
          <w:color w:val="333333"/>
          <w:spacing w:val="3"/>
          <w:bdr w:val="none" w:sz="0" w:space="0" w:color="auto" w:frame="1"/>
          <w:lang w:val="en-US"/>
        </w:rPr>
        <w:t xml:space="preserve">( </w:t>
      </w:r>
      <w:proofErr w:type="spellStart"/>
      <w:r w:rsidRPr="00ED5EC6">
        <w:rPr>
          <w:rStyle w:val="kw"/>
          <w:rFonts w:ascii="Consolas" w:hAnsi="Consolas" w:cs="Consolas"/>
          <w:b/>
          <w:bCs/>
          <w:color w:val="007020"/>
          <w:spacing w:val="3"/>
          <w:bdr w:val="none" w:sz="0" w:space="0" w:color="auto" w:frame="1"/>
          <w:lang w:val="en-US"/>
        </w:rPr>
        <w:t>data</w:t>
      </w:r>
      <w:proofErr w:type="gramEnd"/>
      <w:r w:rsidRPr="00ED5EC6">
        <w:rPr>
          <w:rStyle w:val="kw"/>
          <w:rFonts w:ascii="Consolas" w:hAnsi="Consolas" w:cs="Consolas"/>
          <w:b/>
          <w:bCs/>
          <w:color w:val="007020"/>
          <w:spacing w:val="3"/>
          <w:bdr w:val="none" w:sz="0" w:space="0" w:color="auto" w:frame="1"/>
          <w:lang w:val="en-US"/>
        </w:rPr>
        <w:t>.table</w:t>
      </w:r>
      <w:proofErr w:type="spellEnd"/>
      <w:r w:rsidRPr="00ED5EC6">
        <w:rPr>
          <w:rStyle w:val="HTMLCode"/>
          <w:rFonts w:ascii="Consolas" w:hAnsi="Consolas" w:cs="Consolas"/>
          <w:color w:val="333333"/>
          <w:spacing w:val="3"/>
          <w:bdr w:val="none" w:sz="0" w:space="0" w:color="auto" w:frame="1"/>
          <w:lang w:val="en-US"/>
        </w:rPr>
        <w:t>(</w:t>
      </w:r>
      <w:proofErr w:type="spellStart"/>
      <w:r w:rsidRPr="00ED5EC6">
        <w:rPr>
          <w:rStyle w:val="HTMLCode"/>
          <w:rFonts w:ascii="Consolas" w:hAnsi="Consolas" w:cs="Consolas"/>
          <w:color w:val="333333"/>
          <w:spacing w:val="3"/>
          <w:bdr w:val="none" w:sz="0" w:space="0" w:color="auto" w:frame="1"/>
          <w:lang w:val="en-US"/>
        </w:rPr>
        <w:t>T_permuted</w:t>
      </w:r>
      <w:proofErr w:type="spellEnd"/>
      <w:r w:rsidRPr="00ED5EC6">
        <w:rPr>
          <w:rStyle w:val="HTMLCode"/>
          <w:rFonts w:ascii="Consolas" w:hAnsi="Consolas" w:cs="Consolas"/>
          <w:color w:val="333333"/>
          <w:spacing w:val="3"/>
          <w:bdr w:val="none" w:sz="0" w:space="0" w:color="auto" w:frame="1"/>
          <w:lang w:val="en-US"/>
        </w:rPr>
        <w:t xml:space="preserve">), </w:t>
      </w:r>
      <w:proofErr w:type="spellStart"/>
      <w:r w:rsidRPr="00ED5EC6">
        <w:rPr>
          <w:rStyle w:val="kw"/>
          <w:rFonts w:ascii="Consolas" w:hAnsi="Consolas" w:cs="Consolas"/>
          <w:b/>
          <w:bCs/>
          <w:color w:val="007020"/>
          <w:spacing w:val="3"/>
          <w:bdr w:val="none" w:sz="0" w:space="0" w:color="auto" w:frame="1"/>
          <w:lang w:val="en-US"/>
        </w:rPr>
        <w:t>aes</w:t>
      </w:r>
      <w:proofErr w:type="spellEnd"/>
      <w:r w:rsidRPr="00ED5EC6">
        <w:rPr>
          <w:rStyle w:val="HTMLCode"/>
          <w:rFonts w:ascii="Consolas" w:hAnsi="Consolas" w:cs="Consolas"/>
          <w:color w:val="333333"/>
          <w:spacing w:val="3"/>
          <w:bdr w:val="none" w:sz="0" w:space="0" w:color="auto" w:frame="1"/>
          <w:lang w:val="en-US"/>
        </w:rPr>
        <w:t>(</w:t>
      </w:r>
      <w:r w:rsidRPr="00ED5EC6">
        <w:rPr>
          <w:rStyle w:val="dt"/>
          <w:rFonts w:ascii="Consolas" w:eastAsiaTheme="majorEastAsia" w:hAnsi="Consolas" w:cs="Consolas"/>
          <w:color w:val="902000"/>
          <w:spacing w:val="3"/>
          <w:bdr w:val="none" w:sz="0" w:space="0" w:color="auto" w:frame="1"/>
          <w:lang w:val="en-US"/>
        </w:rPr>
        <w:t>x =</w:t>
      </w:r>
      <w:r w:rsidRPr="00ED5EC6">
        <w:rPr>
          <w:rStyle w:val="HTMLCode"/>
          <w:rFonts w:ascii="Consolas" w:hAnsi="Consolas" w:cs="Consolas"/>
          <w:color w:val="333333"/>
          <w:spacing w:val="3"/>
          <w:bdr w:val="none" w:sz="0" w:space="0" w:color="auto" w:frame="1"/>
          <w:lang w:val="en-US"/>
        </w:rPr>
        <w:t xml:space="preserve"> </w:t>
      </w:r>
      <w:proofErr w:type="spellStart"/>
      <w:r w:rsidRPr="00ED5EC6">
        <w:rPr>
          <w:rStyle w:val="HTMLCode"/>
          <w:rFonts w:ascii="Consolas" w:hAnsi="Consolas" w:cs="Consolas"/>
          <w:color w:val="333333"/>
          <w:spacing w:val="3"/>
          <w:bdr w:val="none" w:sz="0" w:space="0" w:color="auto" w:frame="1"/>
          <w:lang w:val="en-US"/>
        </w:rPr>
        <w:t>T_permuted</w:t>
      </w:r>
      <w:proofErr w:type="spellEnd"/>
      <w:r w:rsidRPr="00ED5EC6">
        <w:rPr>
          <w:rStyle w:val="HTMLCode"/>
          <w:rFonts w:ascii="Consolas" w:hAnsi="Consolas" w:cs="Consolas"/>
          <w:color w:val="333333"/>
          <w:spacing w:val="3"/>
          <w:bdr w:val="none" w:sz="0" w:space="0" w:color="auto" w:frame="1"/>
          <w:lang w:val="en-US"/>
        </w:rPr>
        <w:t xml:space="preserve">) ) </w:t>
      </w:r>
      <w:r w:rsidRPr="00ED5EC6">
        <w:rPr>
          <w:rStyle w:val="op"/>
          <w:rFonts w:ascii="Consolas" w:hAnsi="Consolas" w:cs="Consolas"/>
          <w:color w:val="666666"/>
          <w:spacing w:val="3"/>
          <w:bdr w:val="none" w:sz="0" w:space="0" w:color="auto" w:frame="1"/>
          <w:lang w:val="en-US"/>
        </w:rPr>
        <w:t>+</w:t>
      </w:r>
      <w:r w:rsidRPr="00ED5EC6">
        <w:rPr>
          <w:rStyle w:val="st"/>
          <w:rFonts w:ascii="Consolas" w:hAnsi="Consolas" w:cs="Consolas"/>
          <w:color w:val="4070A0"/>
          <w:spacing w:val="3"/>
          <w:bdr w:val="none" w:sz="0" w:space="0" w:color="auto" w:frame="1"/>
          <w:lang w:val="en-US"/>
        </w:rPr>
        <w:t xml:space="preserve"> </w:t>
      </w:r>
    </w:p>
    <w:p w14:paraId="248523BD" w14:textId="64D57817" w:rsidR="00ED5EC6" w:rsidRPr="006A7AB8" w:rsidRDefault="00ED5EC6" w:rsidP="00ED5EC6">
      <w:pPr>
        <w:pStyle w:val="HTMLVorformatiert"/>
        <w:shd w:val="clear" w:color="auto" w:fill="F7F7F7"/>
        <w:rPr>
          <w:rStyle w:val="HTMLCode"/>
          <w:rFonts w:ascii="Consolas" w:hAnsi="Consolas" w:cs="Consolas"/>
          <w:color w:val="333333"/>
          <w:spacing w:val="3"/>
          <w:bdr w:val="none" w:sz="0" w:space="0" w:color="auto" w:frame="1"/>
          <w:lang w:val="en-US"/>
        </w:rPr>
      </w:pPr>
      <w:r w:rsidRPr="00ED5EC6">
        <w:rPr>
          <w:rStyle w:val="st"/>
          <w:rFonts w:ascii="Consolas" w:hAnsi="Consolas" w:cs="Consolas"/>
          <w:color w:val="4070A0"/>
          <w:spacing w:val="3"/>
          <w:bdr w:val="none" w:sz="0" w:space="0" w:color="auto" w:frame="1"/>
          <w:lang w:val="en-US"/>
        </w:rPr>
        <w:t xml:space="preserve">  </w:t>
      </w:r>
      <w:proofErr w:type="spellStart"/>
      <w:r w:rsidRPr="006A7AB8">
        <w:rPr>
          <w:rStyle w:val="kw"/>
          <w:rFonts w:ascii="Consolas" w:hAnsi="Consolas" w:cs="Consolas"/>
          <w:b/>
          <w:bCs/>
          <w:color w:val="007020"/>
          <w:spacing w:val="3"/>
          <w:bdr w:val="none" w:sz="0" w:space="0" w:color="auto" w:frame="1"/>
          <w:lang w:val="en-US"/>
        </w:rPr>
        <w:t>geom_</w:t>
      </w:r>
      <w:proofErr w:type="gramStart"/>
      <w:r w:rsidRPr="006A7AB8">
        <w:rPr>
          <w:rStyle w:val="kw"/>
          <w:rFonts w:ascii="Consolas" w:hAnsi="Consolas" w:cs="Consolas"/>
          <w:b/>
          <w:bCs/>
          <w:color w:val="007020"/>
          <w:spacing w:val="3"/>
          <w:bdr w:val="none" w:sz="0" w:space="0" w:color="auto" w:frame="1"/>
          <w:lang w:val="en-US"/>
        </w:rPr>
        <w:t>histogram</w:t>
      </w:r>
      <w:proofErr w:type="spellEnd"/>
      <w:r w:rsidRPr="006A7AB8">
        <w:rPr>
          <w:rStyle w:val="HTMLCode"/>
          <w:rFonts w:ascii="Consolas" w:hAnsi="Consolas" w:cs="Consolas"/>
          <w:color w:val="333333"/>
          <w:spacing w:val="3"/>
          <w:bdr w:val="none" w:sz="0" w:space="0" w:color="auto" w:frame="1"/>
          <w:lang w:val="en-US"/>
        </w:rPr>
        <w:t>(</w:t>
      </w:r>
      <w:proofErr w:type="gramEnd"/>
      <w:r w:rsidRPr="006A7AB8">
        <w:rPr>
          <w:rStyle w:val="HTMLCode"/>
          <w:rFonts w:ascii="Consolas" w:hAnsi="Consolas" w:cs="Consolas"/>
          <w:color w:val="333333"/>
          <w:spacing w:val="3"/>
          <w:bdr w:val="none" w:sz="0" w:space="0" w:color="auto" w:frame="1"/>
          <w:lang w:val="en-US"/>
        </w:rPr>
        <w:t xml:space="preserve">) </w:t>
      </w:r>
      <w:r w:rsidRPr="006A7AB8">
        <w:rPr>
          <w:rStyle w:val="op"/>
          <w:rFonts w:ascii="Consolas" w:hAnsi="Consolas" w:cs="Consolas"/>
          <w:color w:val="666666"/>
          <w:spacing w:val="3"/>
          <w:bdr w:val="none" w:sz="0" w:space="0" w:color="auto" w:frame="1"/>
          <w:lang w:val="en-US"/>
        </w:rPr>
        <w:t>+</w:t>
      </w:r>
      <w:r w:rsidRPr="006A7AB8">
        <w:rPr>
          <w:rStyle w:val="st"/>
          <w:rFonts w:ascii="Consolas" w:hAnsi="Consolas" w:cs="Consolas"/>
          <w:color w:val="4070A0"/>
          <w:spacing w:val="3"/>
          <w:bdr w:val="none" w:sz="0" w:space="0" w:color="auto" w:frame="1"/>
          <w:lang w:val="en-US"/>
        </w:rPr>
        <w:t xml:space="preserve"> </w:t>
      </w:r>
    </w:p>
    <w:p w14:paraId="22B8C1A2" w14:textId="5BDFDB71" w:rsidR="00ED5EC6" w:rsidRPr="006A7AB8" w:rsidRDefault="00ED5EC6" w:rsidP="00ED5EC6">
      <w:pPr>
        <w:pStyle w:val="HTMLVorformatiert"/>
        <w:shd w:val="clear" w:color="auto" w:fill="F7F7F7"/>
        <w:rPr>
          <w:rFonts w:ascii="Consolas" w:hAnsi="Consolas" w:cs="Consolas"/>
          <w:color w:val="333333"/>
          <w:spacing w:val="3"/>
          <w:sz w:val="24"/>
          <w:szCs w:val="24"/>
          <w:lang w:val="en-US"/>
        </w:rPr>
      </w:pPr>
      <w:r w:rsidRPr="006A7AB8">
        <w:rPr>
          <w:rStyle w:val="st"/>
          <w:rFonts w:ascii="Consolas" w:hAnsi="Consolas" w:cs="Consolas"/>
          <w:color w:val="4070A0"/>
          <w:spacing w:val="3"/>
          <w:bdr w:val="none" w:sz="0" w:space="0" w:color="auto" w:frame="1"/>
          <w:lang w:val="en-US"/>
        </w:rPr>
        <w:t xml:space="preserve">  </w:t>
      </w:r>
      <w:proofErr w:type="spellStart"/>
      <w:r w:rsidRPr="006A7AB8">
        <w:rPr>
          <w:rStyle w:val="kw"/>
          <w:rFonts w:ascii="Consolas" w:hAnsi="Consolas" w:cs="Consolas"/>
          <w:b/>
          <w:bCs/>
          <w:color w:val="007020"/>
          <w:spacing w:val="3"/>
          <w:bdr w:val="none" w:sz="0" w:space="0" w:color="auto" w:frame="1"/>
          <w:lang w:val="en-US"/>
        </w:rPr>
        <w:t>geom_</w:t>
      </w:r>
      <w:proofErr w:type="gramStart"/>
      <w:r w:rsidRPr="006A7AB8">
        <w:rPr>
          <w:rStyle w:val="kw"/>
          <w:rFonts w:ascii="Consolas" w:hAnsi="Consolas" w:cs="Consolas"/>
          <w:b/>
          <w:bCs/>
          <w:color w:val="007020"/>
          <w:spacing w:val="3"/>
          <w:bdr w:val="none" w:sz="0" w:space="0" w:color="auto" w:frame="1"/>
          <w:lang w:val="en-US"/>
        </w:rPr>
        <w:t>vline</w:t>
      </w:r>
      <w:proofErr w:type="spellEnd"/>
      <w:r w:rsidRPr="006A7AB8">
        <w:rPr>
          <w:rStyle w:val="HTMLCode"/>
          <w:rFonts w:ascii="Consolas" w:hAnsi="Consolas" w:cs="Consolas"/>
          <w:color w:val="333333"/>
          <w:spacing w:val="3"/>
          <w:bdr w:val="none" w:sz="0" w:space="0" w:color="auto" w:frame="1"/>
          <w:lang w:val="en-US"/>
        </w:rPr>
        <w:t xml:space="preserve">( </w:t>
      </w:r>
      <w:proofErr w:type="spellStart"/>
      <w:r w:rsidRPr="006A7AB8">
        <w:rPr>
          <w:rStyle w:val="kw"/>
          <w:rFonts w:ascii="Consolas" w:hAnsi="Consolas" w:cs="Consolas"/>
          <w:b/>
          <w:bCs/>
          <w:color w:val="007020"/>
          <w:spacing w:val="3"/>
          <w:bdr w:val="none" w:sz="0" w:space="0" w:color="auto" w:frame="1"/>
          <w:lang w:val="en-US"/>
        </w:rPr>
        <w:t>aes</w:t>
      </w:r>
      <w:proofErr w:type="spellEnd"/>
      <w:proofErr w:type="gramEnd"/>
      <w:r w:rsidRPr="006A7AB8">
        <w:rPr>
          <w:rStyle w:val="HTMLCode"/>
          <w:rFonts w:ascii="Consolas" w:hAnsi="Consolas" w:cs="Consolas"/>
          <w:color w:val="333333"/>
          <w:spacing w:val="3"/>
          <w:bdr w:val="none" w:sz="0" w:space="0" w:color="auto" w:frame="1"/>
          <w:lang w:val="en-US"/>
        </w:rPr>
        <w:t>(</w:t>
      </w:r>
      <w:proofErr w:type="spellStart"/>
      <w:r w:rsidRPr="006A7AB8">
        <w:rPr>
          <w:rStyle w:val="dt"/>
          <w:rFonts w:ascii="Consolas" w:eastAsiaTheme="majorEastAsia" w:hAnsi="Consolas" w:cs="Consolas"/>
          <w:color w:val="902000"/>
          <w:spacing w:val="3"/>
          <w:bdr w:val="none" w:sz="0" w:space="0" w:color="auto" w:frame="1"/>
          <w:lang w:val="en-US"/>
        </w:rPr>
        <w:t>xintercept</w:t>
      </w:r>
      <w:proofErr w:type="spellEnd"/>
      <w:r w:rsidRPr="006A7AB8">
        <w:rPr>
          <w:rStyle w:val="dt"/>
          <w:rFonts w:ascii="Consolas" w:eastAsiaTheme="majorEastAsia" w:hAnsi="Consolas" w:cs="Consolas"/>
          <w:color w:val="902000"/>
          <w:spacing w:val="3"/>
          <w:bdr w:val="none" w:sz="0" w:space="0" w:color="auto" w:frame="1"/>
          <w:lang w:val="en-US"/>
        </w:rPr>
        <w:t>=</w:t>
      </w:r>
      <w:proofErr w:type="spellStart"/>
      <w:r w:rsidRPr="006A7AB8">
        <w:rPr>
          <w:rStyle w:val="HTMLCode"/>
          <w:rFonts w:ascii="Consolas" w:hAnsi="Consolas" w:cs="Consolas"/>
          <w:color w:val="333333"/>
          <w:spacing w:val="3"/>
          <w:bdr w:val="none" w:sz="0" w:space="0" w:color="auto" w:frame="1"/>
          <w:lang w:val="en-US"/>
        </w:rPr>
        <w:t>T_obs</w:t>
      </w:r>
      <w:proofErr w:type="spellEnd"/>
      <w:r w:rsidRPr="006A7AB8">
        <w:rPr>
          <w:rStyle w:val="HTMLCode"/>
          <w:rFonts w:ascii="Consolas" w:hAnsi="Consolas" w:cs="Consolas"/>
          <w:color w:val="333333"/>
          <w:spacing w:val="3"/>
          <w:bdr w:val="none" w:sz="0" w:space="0" w:color="auto" w:frame="1"/>
          <w:lang w:val="en-US"/>
        </w:rPr>
        <w:t xml:space="preserve">, </w:t>
      </w:r>
      <w:r w:rsidRPr="006A7AB8">
        <w:rPr>
          <w:rStyle w:val="dt"/>
          <w:rFonts w:ascii="Consolas" w:eastAsiaTheme="majorEastAsia" w:hAnsi="Consolas" w:cs="Consolas"/>
          <w:color w:val="902000"/>
          <w:spacing w:val="3"/>
          <w:bdr w:val="none" w:sz="0" w:space="0" w:color="auto" w:frame="1"/>
          <w:lang w:val="en-US"/>
        </w:rPr>
        <w:t>color =</w:t>
      </w:r>
      <w:r w:rsidRPr="006A7AB8">
        <w:rPr>
          <w:rStyle w:val="HTMLCode"/>
          <w:rFonts w:ascii="Consolas" w:hAnsi="Consolas" w:cs="Consolas"/>
          <w:color w:val="333333"/>
          <w:spacing w:val="3"/>
          <w:bdr w:val="none" w:sz="0" w:space="0" w:color="auto" w:frame="1"/>
          <w:lang w:val="en-US"/>
        </w:rPr>
        <w:t xml:space="preserve"> </w:t>
      </w:r>
      <w:r w:rsidRPr="006A7AB8">
        <w:rPr>
          <w:rStyle w:val="st"/>
          <w:rFonts w:ascii="Consolas" w:hAnsi="Consolas" w:cs="Consolas"/>
          <w:color w:val="4070A0"/>
          <w:spacing w:val="3"/>
          <w:bdr w:val="none" w:sz="0" w:space="0" w:color="auto" w:frame="1"/>
          <w:lang w:val="en-US"/>
        </w:rPr>
        <w:t>"</w:t>
      </w:r>
      <w:proofErr w:type="spellStart"/>
      <w:r w:rsidRPr="006A7AB8">
        <w:rPr>
          <w:rStyle w:val="st"/>
          <w:rFonts w:ascii="Consolas" w:hAnsi="Consolas" w:cs="Consolas"/>
          <w:color w:val="4070A0"/>
          <w:spacing w:val="3"/>
          <w:bdr w:val="none" w:sz="0" w:space="0" w:color="auto" w:frame="1"/>
          <w:lang w:val="en-US"/>
        </w:rPr>
        <w:t>T_obs</w:t>
      </w:r>
      <w:proofErr w:type="spellEnd"/>
      <w:r w:rsidRPr="006A7AB8">
        <w:rPr>
          <w:rStyle w:val="st"/>
          <w:rFonts w:ascii="Consolas" w:hAnsi="Consolas" w:cs="Consolas"/>
          <w:color w:val="4070A0"/>
          <w:spacing w:val="3"/>
          <w:bdr w:val="none" w:sz="0" w:space="0" w:color="auto" w:frame="1"/>
          <w:lang w:val="en-US"/>
        </w:rPr>
        <w:t>"</w:t>
      </w:r>
      <w:r w:rsidRPr="006A7AB8">
        <w:rPr>
          <w:rStyle w:val="HTMLCode"/>
          <w:rFonts w:ascii="Consolas" w:hAnsi="Consolas" w:cs="Consolas"/>
          <w:color w:val="333333"/>
          <w:spacing w:val="3"/>
          <w:bdr w:val="none" w:sz="0" w:space="0" w:color="auto" w:frame="1"/>
          <w:lang w:val="en-US"/>
        </w:rPr>
        <w:t>) )</w:t>
      </w:r>
    </w:p>
    <w:p w14:paraId="1E7E4EC9" w14:textId="4ADCC5EF" w:rsidR="00690EA1" w:rsidRDefault="00690EA1" w:rsidP="00984DD0">
      <w:pPr>
        <w:rPr>
          <w:rFonts w:ascii="Calibri" w:hAnsi="Calibri" w:cs="Calibri"/>
          <w:bCs/>
          <w:lang w:val="en-US"/>
        </w:rPr>
      </w:pPr>
    </w:p>
    <w:p w14:paraId="3286BF3D" w14:textId="0E1DBD10" w:rsidR="00830BF8" w:rsidRDefault="00830BF8" w:rsidP="00984DD0">
      <w:pPr>
        <w:rPr>
          <w:rFonts w:ascii="Calibri" w:hAnsi="Calibri" w:cs="Calibri"/>
          <w:bCs/>
          <w:lang w:val="en-US"/>
        </w:rPr>
      </w:pPr>
    </w:p>
    <w:p w14:paraId="25EABEFE" w14:textId="77777777" w:rsidR="00E27480" w:rsidRDefault="00E27480" w:rsidP="00984DD0">
      <w:pPr>
        <w:rPr>
          <w:rFonts w:ascii="Calibri" w:hAnsi="Calibri" w:cs="Calibri"/>
          <w:bCs/>
          <w:lang w:val="en-US"/>
        </w:rPr>
      </w:pPr>
    </w:p>
    <w:p w14:paraId="708F2E7F" w14:textId="09A50893" w:rsidR="00E27480" w:rsidRDefault="00E27480" w:rsidP="00984DD0">
      <w:pPr>
        <w:rPr>
          <w:rFonts w:ascii="Calibri" w:hAnsi="Calibri" w:cs="Calibri"/>
          <w:bCs/>
          <w:lang w:val="en-US"/>
        </w:rPr>
      </w:pPr>
      <w:r w:rsidRPr="00E27480">
        <w:rPr>
          <w:rFonts w:ascii="Calibri" w:hAnsi="Calibri" w:cs="Calibri"/>
          <w:bCs/>
          <w:lang w:val="en-US"/>
        </w:rPr>
        <w:sym w:font="Wingdings" w:char="F0E0"/>
      </w:r>
      <w:r>
        <w:rPr>
          <w:rFonts w:ascii="Calibri" w:hAnsi="Calibri" w:cs="Calibri"/>
          <w:bCs/>
          <w:lang w:val="en-US"/>
        </w:rPr>
        <w:t xml:space="preserve"> Permutation testing: </w:t>
      </w:r>
      <w:r w:rsidRPr="00E27480">
        <w:rPr>
          <w:rFonts w:ascii="Calibri" w:hAnsi="Calibri" w:cs="Calibri"/>
          <w:bCs/>
          <w:lang w:val="en-US"/>
        </w:rPr>
        <w:t>the sampling procedure simulates the distribution of our test statistic under the null hypothesis</w:t>
      </w:r>
    </w:p>
    <w:p w14:paraId="7666457E" w14:textId="6467935E" w:rsidR="00941C92" w:rsidRPr="001A5D8A" w:rsidRDefault="00941C92" w:rsidP="00941C92">
      <w:pPr>
        <w:pStyle w:val="KeinLeerraum"/>
        <w:rPr>
          <w:rFonts w:ascii="Calibri" w:hAnsi="Calibri" w:cs="Calibri"/>
          <w:i/>
          <w:iCs/>
          <w:lang w:val="en-US"/>
        </w:rPr>
      </w:pPr>
      <w:r w:rsidRPr="00941C92">
        <w:rPr>
          <w:rFonts w:ascii="Calibri" w:hAnsi="Calibri" w:cs="Calibri"/>
          <w:lang w:val="en-US"/>
        </w:rPr>
        <w:sym w:font="Wingdings" w:char="F0E0"/>
      </w:r>
      <w:r>
        <w:rPr>
          <w:rFonts w:ascii="Calibri" w:hAnsi="Calibri" w:cs="Calibri"/>
          <w:b/>
          <w:bCs/>
          <w:lang w:val="en-US"/>
        </w:rPr>
        <w:t xml:space="preserve"> </w:t>
      </w:r>
      <w:r w:rsidRPr="001A5D8A">
        <w:rPr>
          <w:rFonts w:ascii="Calibri" w:hAnsi="Calibri" w:cs="Calibri"/>
          <w:i/>
          <w:iCs/>
          <w:lang w:val="en-US"/>
        </w:rPr>
        <w:t>fix one column (smoker) and randomize symptoms:</w:t>
      </w:r>
    </w:p>
    <w:p w14:paraId="4C84F06E" w14:textId="77777777" w:rsidR="00941C92" w:rsidRPr="001A5D8A" w:rsidRDefault="00941C92" w:rsidP="00941C92">
      <w:pPr>
        <w:pStyle w:val="KeinLeerraum"/>
        <w:numPr>
          <w:ilvl w:val="0"/>
          <w:numId w:val="7"/>
        </w:numPr>
        <w:rPr>
          <w:rFonts w:ascii="Calibri" w:hAnsi="Calibri" w:cs="Calibri"/>
          <w:i/>
          <w:iCs/>
          <w:lang w:val="en-US"/>
        </w:rPr>
      </w:pPr>
      <w:r w:rsidRPr="001A5D8A">
        <w:rPr>
          <w:rFonts w:ascii="Calibri" w:hAnsi="Calibri" w:cs="Calibri"/>
          <w:i/>
          <w:iCs/>
          <w:lang w:val="en-US"/>
        </w:rPr>
        <w:t xml:space="preserve">total number doesn’t change </w:t>
      </w:r>
      <w:r w:rsidRPr="001A5D8A">
        <w:rPr>
          <w:rFonts w:ascii="Calibri" w:hAnsi="Calibri" w:cs="Calibri"/>
          <w:i/>
          <w:iCs/>
          <w:lang w:val="en-US"/>
        </w:rPr>
        <w:sym w:font="Wingdings" w:char="F0E0"/>
      </w:r>
      <w:r w:rsidRPr="001A5D8A">
        <w:rPr>
          <w:rFonts w:ascii="Calibri" w:hAnsi="Calibri" w:cs="Calibri"/>
          <w:i/>
          <w:iCs/>
          <w:lang w:val="en-US"/>
        </w:rPr>
        <w:t xml:space="preserve"> raw total and column totals are fixed</w:t>
      </w:r>
    </w:p>
    <w:p w14:paraId="23088DE5" w14:textId="77777777" w:rsidR="00941C92" w:rsidRPr="001A5D8A" w:rsidRDefault="00941C92" w:rsidP="00941C92">
      <w:pPr>
        <w:pStyle w:val="KeinLeerraum"/>
        <w:numPr>
          <w:ilvl w:val="0"/>
          <w:numId w:val="7"/>
        </w:numPr>
        <w:rPr>
          <w:rFonts w:ascii="Calibri" w:hAnsi="Calibri" w:cs="Calibri"/>
          <w:i/>
          <w:iCs/>
          <w:lang w:val="en-US"/>
        </w:rPr>
      </w:pPr>
      <w:r w:rsidRPr="001A5D8A">
        <w:rPr>
          <w:rFonts w:ascii="Calibri" w:hAnsi="Calibri" w:cs="Calibri"/>
          <w:i/>
          <w:iCs/>
          <w:lang w:val="en-US"/>
        </w:rPr>
        <w:t xml:space="preserve">Hypergeometric distribution </w:t>
      </w:r>
    </w:p>
    <w:p w14:paraId="1B46B40A" w14:textId="77777777" w:rsidR="00941C92" w:rsidRPr="00E27480" w:rsidRDefault="00941C92" w:rsidP="00984DD0">
      <w:pPr>
        <w:rPr>
          <w:rFonts w:ascii="Calibri" w:hAnsi="Calibri" w:cs="Calibri"/>
          <w:bCs/>
          <w:lang w:val="en-US"/>
        </w:rPr>
      </w:pPr>
    </w:p>
    <w:p w14:paraId="1AECA85B" w14:textId="77777777" w:rsidR="00E27480" w:rsidRPr="00984DD0" w:rsidRDefault="00E27480" w:rsidP="00984DD0">
      <w:pPr>
        <w:rPr>
          <w:rFonts w:ascii="Calibri" w:hAnsi="Calibri" w:cs="Calibri"/>
          <w:bCs/>
          <w:lang w:val="en-US"/>
        </w:rPr>
      </w:pPr>
    </w:p>
    <w:p w14:paraId="3CD90365" w14:textId="757851D8" w:rsidR="00690EA1" w:rsidRPr="00690EA1" w:rsidRDefault="00690EA1" w:rsidP="00290922">
      <w:pPr>
        <w:rPr>
          <w:rFonts w:ascii="Calibri" w:hAnsi="Calibri" w:cs="Calibri"/>
          <w:b/>
          <w:lang w:val="en-US"/>
        </w:rPr>
      </w:pPr>
      <w:r w:rsidRPr="00690EA1">
        <w:rPr>
          <w:rFonts w:ascii="Calibri" w:hAnsi="Calibri" w:cs="Calibri"/>
          <w:b/>
          <w:lang w:val="en-US"/>
        </w:rPr>
        <w:t>Empirical Distribution</w:t>
      </w:r>
    </w:p>
    <w:p w14:paraId="0A5CBCE3" w14:textId="3F752316" w:rsidR="00E711C6" w:rsidRDefault="00E711C6" w:rsidP="00E711C6">
      <w:pPr>
        <w:pStyle w:val="Listenabsatz"/>
        <w:numPr>
          <w:ilvl w:val="0"/>
          <w:numId w:val="7"/>
        </w:numPr>
        <w:rPr>
          <w:rFonts w:ascii="Calibri" w:hAnsi="Calibri" w:cs="Calibri"/>
          <w:bCs/>
          <w:lang w:val="en-US"/>
        </w:rPr>
      </w:pPr>
      <w:r>
        <w:rPr>
          <w:rFonts w:ascii="Calibri" w:hAnsi="Calibri" w:cs="Calibri"/>
          <w:bCs/>
          <w:lang w:val="en-US"/>
        </w:rPr>
        <w:t>Distribution, that gives equal probability of random variable x in random sample of n independent realizations: p = 1/n</w:t>
      </w:r>
    </w:p>
    <w:p w14:paraId="230E1FF8" w14:textId="57B4859F" w:rsidR="00FF5479" w:rsidRDefault="00FF5479" w:rsidP="00E711C6">
      <w:pPr>
        <w:pStyle w:val="Listenabsatz"/>
        <w:numPr>
          <w:ilvl w:val="0"/>
          <w:numId w:val="7"/>
        </w:numPr>
        <w:rPr>
          <w:rFonts w:ascii="Calibri" w:hAnsi="Calibri" w:cs="Calibri"/>
          <w:bCs/>
          <w:lang w:val="en-US"/>
        </w:rPr>
      </w:pPr>
      <w:r>
        <w:rPr>
          <w:rFonts w:ascii="Calibri" w:hAnsi="Calibri" w:cs="Calibri"/>
          <w:bCs/>
          <w:lang w:val="en-US"/>
        </w:rPr>
        <w:t xml:space="preserve">Draws = </w:t>
      </w:r>
      <w:r w:rsidRPr="00FF5479">
        <w:rPr>
          <w:rFonts w:ascii="Calibri" w:hAnsi="Calibri" w:cs="Calibri"/>
          <w:b/>
          <w:lang w:val="en-US"/>
        </w:rPr>
        <w:t>sampling with replacement</w:t>
      </w:r>
      <w:r>
        <w:rPr>
          <w:rFonts w:ascii="Calibri" w:hAnsi="Calibri" w:cs="Calibri"/>
          <w:bCs/>
          <w:lang w:val="en-US"/>
        </w:rPr>
        <w:t xml:space="preserve"> </w:t>
      </w:r>
      <w:r w:rsidR="00826BE5" w:rsidRPr="00826BE5">
        <w:rPr>
          <w:rFonts w:ascii="Calibri" w:hAnsi="Calibri" w:cs="Calibri"/>
          <w:bCs/>
          <w:lang w:val="en-US"/>
        </w:rPr>
        <w:sym w:font="Wingdings" w:char="F0E0"/>
      </w:r>
      <w:r w:rsidR="00826BE5">
        <w:rPr>
          <w:rFonts w:ascii="Calibri" w:hAnsi="Calibri" w:cs="Calibri"/>
          <w:bCs/>
          <w:lang w:val="en-US"/>
        </w:rPr>
        <w:t xml:space="preserve"> </w:t>
      </w:r>
      <w:proofErr w:type="gramStart"/>
      <w:r w:rsidR="00826BE5">
        <w:rPr>
          <w:rFonts w:ascii="Calibri" w:hAnsi="Calibri" w:cs="Calibri"/>
          <w:bCs/>
          <w:lang w:val="en-US"/>
        </w:rPr>
        <w:t>sample(</w:t>
      </w:r>
      <w:proofErr w:type="gramEnd"/>
      <w:r w:rsidR="00826BE5">
        <w:rPr>
          <w:rFonts w:ascii="Calibri" w:hAnsi="Calibri" w:cs="Calibri"/>
          <w:bCs/>
          <w:lang w:val="en-US"/>
        </w:rPr>
        <w:t>)</w:t>
      </w:r>
    </w:p>
    <w:p w14:paraId="7393DE5C" w14:textId="53D4BD53" w:rsidR="00FF5479" w:rsidRPr="00FF5479" w:rsidRDefault="00FF5479" w:rsidP="00FF5479">
      <w:pPr>
        <w:pStyle w:val="HTMLVorformatiert"/>
        <w:numPr>
          <w:ilvl w:val="0"/>
          <w:numId w:val="7"/>
        </w:numPr>
        <w:shd w:val="clear" w:color="auto" w:fill="F7F7F7"/>
        <w:rPr>
          <w:rStyle w:val="HTMLCode"/>
          <w:rFonts w:ascii="Consolas" w:hAnsi="Consolas" w:cs="Consolas"/>
          <w:color w:val="333333"/>
          <w:spacing w:val="3"/>
          <w:bdr w:val="none" w:sz="0" w:space="0" w:color="auto" w:frame="1"/>
          <w:lang w:val="en-US"/>
        </w:rPr>
      </w:pPr>
      <w:r w:rsidRPr="00FF5479">
        <w:rPr>
          <w:rStyle w:val="HTMLCode"/>
          <w:rFonts w:ascii="Consolas" w:hAnsi="Consolas" w:cs="Consolas"/>
          <w:color w:val="333333"/>
          <w:spacing w:val="3"/>
          <w:bdr w:val="none" w:sz="0" w:space="0" w:color="auto" w:frame="1"/>
          <w:lang w:val="en-US"/>
        </w:rPr>
        <w:t>x &lt;-</w:t>
      </w:r>
      <w:r w:rsidRPr="00FF5479">
        <w:rPr>
          <w:rStyle w:val="st"/>
          <w:rFonts w:ascii="Consolas" w:hAnsi="Consolas" w:cs="Consolas"/>
          <w:color w:val="4070A0"/>
          <w:spacing w:val="3"/>
          <w:bdr w:val="none" w:sz="0" w:space="0" w:color="auto" w:frame="1"/>
          <w:lang w:val="en-US"/>
        </w:rPr>
        <w:t xml:space="preserve"> </w:t>
      </w:r>
      <w:proofErr w:type="spellStart"/>
      <w:proofErr w:type="gramStart"/>
      <w:r w:rsidRPr="00FF5479">
        <w:rPr>
          <w:rStyle w:val="kw"/>
          <w:rFonts w:ascii="Consolas" w:eastAsiaTheme="majorEastAsia" w:hAnsi="Consolas" w:cs="Consolas"/>
          <w:b/>
          <w:bCs/>
          <w:color w:val="007020"/>
          <w:spacing w:val="3"/>
          <w:bdr w:val="none" w:sz="0" w:space="0" w:color="auto" w:frame="1"/>
          <w:lang w:val="en-US"/>
        </w:rPr>
        <w:t>rnorm</w:t>
      </w:r>
      <w:proofErr w:type="spellEnd"/>
      <w:r w:rsidRPr="00FF5479">
        <w:rPr>
          <w:rStyle w:val="HTMLCode"/>
          <w:rFonts w:ascii="Consolas" w:hAnsi="Consolas" w:cs="Consolas"/>
          <w:color w:val="333333"/>
          <w:spacing w:val="3"/>
          <w:bdr w:val="none" w:sz="0" w:space="0" w:color="auto" w:frame="1"/>
          <w:lang w:val="en-US"/>
        </w:rPr>
        <w:t>(</w:t>
      </w:r>
      <w:proofErr w:type="gramEnd"/>
      <w:r w:rsidRPr="00FF5479">
        <w:rPr>
          <w:rStyle w:val="dv"/>
          <w:rFonts w:ascii="Consolas" w:hAnsi="Consolas" w:cs="Consolas"/>
          <w:color w:val="40A070"/>
          <w:spacing w:val="3"/>
          <w:bdr w:val="none" w:sz="0" w:space="0" w:color="auto" w:frame="1"/>
          <w:lang w:val="en-US"/>
        </w:rPr>
        <w:t>20</w:t>
      </w:r>
      <w:r w:rsidRPr="00FF5479">
        <w:rPr>
          <w:rStyle w:val="HTMLCode"/>
          <w:rFonts w:ascii="Consolas" w:hAnsi="Consolas" w:cs="Consolas"/>
          <w:color w:val="333333"/>
          <w:spacing w:val="3"/>
          <w:bdr w:val="none" w:sz="0" w:space="0" w:color="auto" w:frame="1"/>
          <w:lang w:val="en-US"/>
        </w:rPr>
        <w:t xml:space="preserve">) </w:t>
      </w:r>
      <w:r w:rsidRPr="00FF5479">
        <w:rPr>
          <w:rStyle w:val="co"/>
          <w:rFonts w:ascii="Consolas" w:hAnsi="Consolas" w:cs="Consolas"/>
          <w:i/>
          <w:iCs/>
          <w:color w:val="60A0B0"/>
          <w:spacing w:val="3"/>
          <w:bdr w:val="none" w:sz="0" w:space="0" w:color="auto" w:frame="1"/>
          <w:lang w:val="en-US"/>
        </w:rPr>
        <w:t xml:space="preserve"># 20 random numbers normally distributed </w:t>
      </w:r>
    </w:p>
    <w:p w14:paraId="0AC6771F" w14:textId="15210FE5" w:rsidR="00FF5479" w:rsidRPr="00FF5479" w:rsidRDefault="00FF5479" w:rsidP="00FF5479">
      <w:pPr>
        <w:pStyle w:val="HTMLVorformatiert"/>
        <w:numPr>
          <w:ilvl w:val="0"/>
          <w:numId w:val="7"/>
        </w:numPr>
        <w:shd w:val="clear" w:color="auto" w:fill="F7F7F7"/>
        <w:rPr>
          <w:rFonts w:ascii="Consolas" w:hAnsi="Consolas" w:cs="Consolas"/>
          <w:color w:val="333333"/>
          <w:spacing w:val="3"/>
          <w:sz w:val="24"/>
          <w:szCs w:val="24"/>
          <w:lang w:val="en-US"/>
        </w:rPr>
      </w:pPr>
      <w:proofErr w:type="spellStart"/>
      <w:r w:rsidRPr="00FF5479">
        <w:rPr>
          <w:rStyle w:val="HTMLCode"/>
          <w:rFonts w:ascii="Consolas" w:hAnsi="Consolas" w:cs="Consolas"/>
          <w:color w:val="333333"/>
          <w:spacing w:val="3"/>
          <w:bdr w:val="none" w:sz="0" w:space="0" w:color="auto" w:frame="1"/>
          <w:lang w:val="en-US"/>
        </w:rPr>
        <w:t>xrnd</w:t>
      </w:r>
      <w:proofErr w:type="spellEnd"/>
      <w:r w:rsidRPr="00FF5479">
        <w:rPr>
          <w:rStyle w:val="HTMLCode"/>
          <w:rFonts w:ascii="Consolas" w:hAnsi="Consolas" w:cs="Consolas"/>
          <w:color w:val="333333"/>
          <w:spacing w:val="3"/>
          <w:bdr w:val="none" w:sz="0" w:space="0" w:color="auto" w:frame="1"/>
          <w:lang w:val="en-US"/>
        </w:rPr>
        <w:t xml:space="preserve"> &lt;-</w:t>
      </w:r>
      <w:r w:rsidRPr="00FF5479">
        <w:rPr>
          <w:rStyle w:val="st"/>
          <w:rFonts w:ascii="Consolas" w:hAnsi="Consolas" w:cs="Consolas"/>
          <w:color w:val="4070A0"/>
          <w:spacing w:val="3"/>
          <w:bdr w:val="none" w:sz="0" w:space="0" w:color="auto" w:frame="1"/>
          <w:lang w:val="en-US"/>
        </w:rPr>
        <w:t xml:space="preserve"> </w:t>
      </w:r>
      <w:proofErr w:type="gramStart"/>
      <w:r w:rsidRPr="00FF5479">
        <w:rPr>
          <w:rStyle w:val="kw"/>
          <w:rFonts w:ascii="Consolas" w:eastAsiaTheme="majorEastAsia" w:hAnsi="Consolas" w:cs="Consolas"/>
          <w:b/>
          <w:bCs/>
          <w:color w:val="007020"/>
          <w:spacing w:val="3"/>
          <w:highlight w:val="cyan"/>
          <w:bdr w:val="none" w:sz="0" w:space="0" w:color="auto" w:frame="1"/>
          <w:lang w:val="en-US"/>
        </w:rPr>
        <w:t>sample</w:t>
      </w:r>
      <w:r w:rsidRPr="00FF5479">
        <w:rPr>
          <w:rStyle w:val="HTMLCode"/>
          <w:rFonts w:ascii="Consolas" w:hAnsi="Consolas" w:cs="Consolas"/>
          <w:color w:val="333333"/>
          <w:spacing w:val="3"/>
          <w:highlight w:val="cyan"/>
          <w:bdr w:val="none" w:sz="0" w:space="0" w:color="auto" w:frame="1"/>
          <w:lang w:val="en-US"/>
        </w:rPr>
        <w:t>(</w:t>
      </w:r>
      <w:proofErr w:type="gramEnd"/>
      <w:r w:rsidRPr="00FF5479">
        <w:rPr>
          <w:rStyle w:val="HTMLCode"/>
          <w:rFonts w:ascii="Consolas" w:hAnsi="Consolas" w:cs="Consolas"/>
          <w:color w:val="333333"/>
          <w:spacing w:val="3"/>
          <w:highlight w:val="cyan"/>
          <w:bdr w:val="none" w:sz="0" w:space="0" w:color="auto" w:frame="1"/>
          <w:lang w:val="en-US"/>
        </w:rPr>
        <w:t xml:space="preserve">x, </w:t>
      </w:r>
      <w:r w:rsidRPr="00FF5479">
        <w:rPr>
          <w:rStyle w:val="dv"/>
          <w:rFonts w:ascii="Consolas" w:hAnsi="Consolas" w:cs="Consolas"/>
          <w:color w:val="40A070"/>
          <w:spacing w:val="3"/>
          <w:highlight w:val="cyan"/>
          <w:bdr w:val="none" w:sz="0" w:space="0" w:color="auto" w:frame="1"/>
          <w:lang w:val="en-US"/>
        </w:rPr>
        <w:t>15</w:t>
      </w:r>
      <w:r w:rsidRPr="00FF5479">
        <w:rPr>
          <w:rStyle w:val="HTMLCode"/>
          <w:rFonts w:ascii="Consolas" w:hAnsi="Consolas" w:cs="Consolas"/>
          <w:color w:val="333333"/>
          <w:spacing w:val="3"/>
          <w:highlight w:val="cyan"/>
          <w:bdr w:val="none" w:sz="0" w:space="0" w:color="auto" w:frame="1"/>
          <w:lang w:val="en-US"/>
        </w:rPr>
        <w:t xml:space="preserve">, </w:t>
      </w:r>
      <w:r w:rsidRPr="00FF5479">
        <w:rPr>
          <w:rStyle w:val="dt"/>
          <w:rFonts w:ascii="Consolas" w:hAnsi="Consolas" w:cs="Consolas"/>
          <w:color w:val="902000"/>
          <w:spacing w:val="3"/>
          <w:highlight w:val="cyan"/>
          <w:bdr w:val="none" w:sz="0" w:space="0" w:color="auto" w:frame="1"/>
          <w:lang w:val="en-US"/>
        </w:rPr>
        <w:t>replace =</w:t>
      </w:r>
      <w:r w:rsidRPr="00FF5479">
        <w:rPr>
          <w:rStyle w:val="HTMLCode"/>
          <w:rFonts w:ascii="Consolas" w:hAnsi="Consolas" w:cs="Consolas"/>
          <w:color w:val="333333"/>
          <w:spacing w:val="3"/>
          <w:highlight w:val="cyan"/>
          <w:bdr w:val="none" w:sz="0" w:space="0" w:color="auto" w:frame="1"/>
          <w:lang w:val="en-US"/>
        </w:rPr>
        <w:t xml:space="preserve"> </w:t>
      </w:r>
      <w:r w:rsidRPr="00FF5479">
        <w:rPr>
          <w:rStyle w:val="ot"/>
          <w:rFonts w:ascii="Consolas" w:hAnsi="Consolas" w:cs="Consolas"/>
          <w:color w:val="007020"/>
          <w:spacing w:val="3"/>
          <w:highlight w:val="cyan"/>
          <w:bdr w:val="none" w:sz="0" w:space="0" w:color="auto" w:frame="1"/>
          <w:lang w:val="en-US"/>
        </w:rPr>
        <w:t>TRUE</w:t>
      </w:r>
      <w:r w:rsidRPr="00FF5479">
        <w:rPr>
          <w:rStyle w:val="HTMLCode"/>
          <w:rFonts w:ascii="Consolas" w:hAnsi="Consolas" w:cs="Consolas"/>
          <w:color w:val="333333"/>
          <w:spacing w:val="3"/>
          <w:highlight w:val="cyan"/>
          <w:bdr w:val="none" w:sz="0" w:space="0" w:color="auto" w:frame="1"/>
          <w:lang w:val="en-US"/>
        </w:rPr>
        <w:t>)</w:t>
      </w:r>
      <w:r w:rsidRPr="00FF5479">
        <w:rPr>
          <w:rStyle w:val="HTMLCode"/>
          <w:rFonts w:ascii="Consolas" w:hAnsi="Consolas" w:cs="Consolas"/>
          <w:color w:val="333333"/>
          <w:spacing w:val="3"/>
          <w:bdr w:val="none" w:sz="0" w:space="0" w:color="auto" w:frame="1"/>
          <w:lang w:val="en-US"/>
        </w:rPr>
        <w:t xml:space="preserve"> </w:t>
      </w:r>
      <w:r w:rsidRPr="00FF5479">
        <w:rPr>
          <w:rStyle w:val="co"/>
          <w:rFonts w:ascii="Consolas" w:hAnsi="Consolas" w:cs="Consolas"/>
          <w:i/>
          <w:iCs/>
          <w:color w:val="60A0B0"/>
          <w:spacing w:val="3"/>
          <w:bdr w:val="none" w:sz="0" w:space="0" w:color="auto" w:frame="1"/>
          <w:lang w:val="en-US"/>
        </w:rPr>
        <w:t xml:space="preserve"># 15 random draws from data in x </w:t>
      </w:r>
    </w:p>
    <w:p w14:paraId="7FF8CEB4" w14:textId="6B50AB53" w:rsidR="009E761B" w:rsidRDefault="009E761B" w:rsidP="009E761B">
      <w:pPr>
        <w:pStyle w:val="Listenabsatz"/>
        <w:rPr>
          <w:rFonts w:ascii="Calibri" w:hAnsi="Calibri" w:cs="Calibri"/>
          <w:bCs/>
          <w:lang w:val="en-US"/>
        </w:rPr>
      </w:pPr>
    </w:p>
    <w:p w14:paraId="305A970F" w14:textId="771BEF7E" w:rsidR="009E761B" w:rsidRDefault="009E761B" w:rsidP="00290922">
      <w:pPr>
        <w:pStyle w:val="Listenabsatz"/>
        <w:numPr>
          <w:ilvl w:val="0"/>
          <w:numId w:val="7"/>
        </w:numPr>
        <w:rPr>
          <w:rFonts w:ascii="Calibri" w:hAnsi="Calibri" w:cs="Calibri"/>
          <w:bCs/>
          <w:lang w:val="en-US"/>
        </w:rPr>
      </w:pPr>
      <w:r w:rsidRPr="009E761B">
        <w:rPr>
          <w:rFonts w:ascii="Calibri" w:hAnsi="Calibri" w:cs="Calibri"/>
          <w:bCs/>
          <w:lang w:val="en-US"/>
        </w:rPr>
        <w:sym w:font="Wingdings" w:char="F0E0"/>
      </w:r>
      <w:r>
        <w:rPr>
          <w:rFonts w:ascii="Calibri" w:hAnsi="Calibri" w:cs="Calibri"/>
          <w:bCs/>
          <w:lang w:val="en-US"/>
        </w:rPr>
        <w:t xml:space="preserve"> </w:t>
      </w:r>
      <w:r w:rsidR="00984DD0" w:rsidRPr="009E761B">
        <w:rPr>
          <w:rFonts w:ascii="Calibri" w:hAnsi="Calibri" w:cs="Calibri"/>
          <w:bCs/>
          <w:lang w:val="en-US"/>
        </w:rPr>
        <w:t xml:space="preserve">empirical distribution converges to the </w:t>
      </w:r>
      <w:r>
        <w:rPr>
          <w:rFonts w:ascii="Calibri" w:hAnsi="Calibri" w:cs="Calibri"/>
          <w:bCs/>
          <w:lang w:val="en-US"/>
        </w:rPr>
        <w:t xml:space="preserve">underlying </w:t>
      </w:r>
      <w:r w:rsidR="00984DD0" w:rsidRPr="009E761B">
        <w:rPr>
          <w:rFonts w:ascii="Calibri" w:hAnsi="Calibri" w:cs="Calibri"/>
          <w:bCs/>
          <w:lang w:val="en-US"/>
        </w:rPr>
        <w:t xml:space="preserve">distribution </w:t>
      </w:r>
      <w:r>
        <w:rPr>
          <w:rFonts w:ascii="Calibri" w:hAnsi="Calibri" w:cs="Calibri"/>
          <w:bCs/>
          <w:lang w:val="en-US"/>
        </w:rPr>
        <w:t>(</w:t>
      </w:r>
      <w:r w:rsidR="00984DD0" w:rsidRPr="009E761B">
        <w:rPr>
          <w:rFonts w:ascii="Calibri" w:hAnsi="Calibri" w:cs="Calibri"/>
          <w:bCs/>
          <w:lang w:val="en-US"/>
        </w:rPr>
        <w:t>function of </w:t>
      </w:r>
      <w:r>
        <w:rPr>
          <w:rFonts w:ascii="Calibri" w:hAnsi="Calibri" w:cs="Calibri"/>
          <w:bCs/>
          <w:lang w:val="en-US"/>
        </w:rPr>
        <w:t>x)</w:t>
      </w:r>
      <w:r w:rsidR="00984DD0" w:rsidRPr="009E761B">
        <w:rPr>
          <w:rFonts w:ascii="Calibri" w:hAnsi="Calibri" w:cs="Calibri"/>
          <w:bCs/>
          <w:lang w:val="en-US"/>
        </w:rPr>
        <w:t xml:space="preserve"> </w:t>
      </w:r>
    </w:p>
    <w:p w14:paraId="12849ED6" w14:textId="5C2A69F2" w:rsidR="009E761B" w:rsidRPr="009E761B" w:rsidRDefault="009E761B" w:rsidP="009E761B">
      <w:pPr>
        <w:pStyle w:val="Listenabsatz"/>
        <w:numPr>
          <w:ilvl w:val="1"/>
          <w:numId w:val="7"/>
        </w:numPr>
        <w:rPr>
          <w:rFonts w:ascii="Calibri" w:hAnsi="Calibri" w:cs="Calibri"/>
          <w:bCs/>
          <w:lang w:val="en-US"/>
        </w:rPr>
      </w:pPr>
      <w:r>
        <w:rPr>
          <w:rFonts w:ascii="Calibri" w:hAnsi="Calibri" w:cs="Calibri"/>
          <w:bCs/>
          <w:lang w:val="en-US"/>
        </w:rPr>
        <w:t xml:space="preserve">Empirical </w:t>
      </w:r>
      <w:r w:rsidRPr="009E761B">
        <w:rPr>
          <w:rFonts w:ascii="Calibri" w:hAnsi="Calibri" w:cs="Calibri"/>
          <w:bCs/>
          <w:i/>
          <w:iCs/>
          <w:lang w:val="en-US"/>
        </w:rPr>
        <w:t>cumulative</w:t>
      </w:r>
      <w:r>
        <w:rPr>
          <w:rFonts w:ascii="Calibri" w:hAnsi="Calibri" w:cs="Calibri"/>
          <w:bCs/>
          <w:lang w:val="en-US"/>
        </w:rPr>
        <w:t xml:space="preserve"> distribution (ECDF) =</w:t>
      </w:r>
      <w:r w:rsidRPr="009E761B">
        <w:rPr>
          <w:rFonts w:ascii="Calibri" w:hAnsi="Calibri" w:cs="Calibri"/>
          <w:bCs/>
          <w:lang w:val="en-US"/>
        </w:rPr>
        <w:t xml:space="preserve"> step function that jumps up by 1/n at each of the n</w:t>
      </w:r>
      <w:r>
        <w:rPr>
          <w:rFonts w:ascii="Calibri" w:hAnsi="Calibri" w:cs="Calibri"/>
          <w:bCs/>
          <w:lang w:val="en-US"/>
        </w:rPr>
        <w:t xml:space="preserve"> </w:t>
      </w:r>
      <w:r w:rsidRPr="009E761B">
        <w:rPr>
          <w:rFonts w:ascii="Calibri" w:hAnsi="Calibri" w:cs="Calibri"/>
          <w:bCs/>
          <w:lang w:val="en-US"/>
        </w:rPr>
        <w:t>data points</w:t>
      </w:r>
    </w:p>
    <w:p w14:paraId="17A944AA" w14:textId="048FF3BE" w:rsidR="009E761B" w:rsidRPr="009E761B" w:rsidRDefault="009E761B" w:rsidP="009E761B">
      <w:pPr>
        <w:pStyle w:val="HTMLVorformatiert"/>
        <w:numPr>
          <w:ilvl w:val="1"/>
          <w:numId w:val="7"/>
        </w:numPr>
        <w:shd w:val="clear" w:color="auto" w:fill="F7F7F7"/>
        <w:rPr>
          <w:rFonts w:ascii="Consolas" w:hAnsi="Consolas" w:cs="Consolas"/>
          <w:color w:val="333333"/>
          <w:spacing w:val="3"/>
          <w:sz w:val="24"/>
          <w:szCs w:val="24"/>
          <w:highlight w:val="cyan"/>
        </w:rPr>
      </w:pPr>
      <w:proofErr w:type="spellStart"/>
      <w:r w:rsidRPr="009E761B">
        <w:rPr>
          <w:rStyle w:val="kw"/>
          <w:rFonts w:ascii="Consolas" w:hAnsi="Consolas" w:cs="Consolas"/>
          <w:b/>
          <w:bCs/>
          <w:color w:val="007020"/>
          <w:spacing w:val="3"/>
          <w:highlight w:val="cyan"/>
          <w:bdr w:val="none" w:sz="0" w:space="0" w:color="auto" w:frame="1"/>
        </w:rPr>
        <w:t>plot</w:t>
      </w:r>
      <w:proofErr w:type="spellEnd"/>
      <w:r w:rsidRPr="009E761B">
        <w:rPr>
          <w:rStyle w:val="HTMLCode"/>
          <w:rFonts w:ascii="Consolas" w:hAnsi="Consolas" w:cs="Consolas"/>
          <w:color w:val="333333"/>
          <w:spacing w:val="3"/>
          <w:highlight w:val="cyan"/>
          <w:bdr w:val="none" w:sz="0" w:space="0" w:color="auto" w:frame="1"/>
        </w:rPr>
        <w:t>(</w:t>
      </w:r>
      <w:proofErr w:type="spellStart"/>
      <w:r w:rsidRPr="009E761B">
        <w:rPr>
          <w:rStyle w:val="kw"/>
          <w:rFonts w:ascii="Consolas" w:hAnsi="Consolas" w:cs="Consolas"/>
          <w:b/>
          <w:bCs/>
          <w:color w:val="007020"/>
          <w:spacing w:val="3"/>
          <w:highlight w:val="cyan"/>
          <w:bdr w:val="none" w:sz="0" w:space="0" w:color="auto" w:frame="1"/>
        </w:rPr>
        <w:t>ecdf</w:t>
      </w:r>
      <w:proofErr w:type="spellEnd"/>
      <w:r w:rsidRPr="009E761B">
        <w:rPr>
          <w:rStyle w:val="HTMLCode"/>
          <w:rFonts w:ascii="Consolas" w:hAnsi="Consolas" w:cs="Consolas"/>
          <w:color w:val="333333"/>
          <w:spacing w:val="3"/>
          <w:highlight w:val="cyan"/>
          <w:bdr w:val="none" w:sz="0" w:space="0" w:color="auto" w:frame="1"/>
        </w:rPr>
        <w:t>(x))</w:t>
      </w:r>
    </w:p>
    <w:p w14:paraId="2F024B43" w14:textId="2B4746B4" w:rsidR="009E761B" w:rsidRPr="000C1C2F" w:rsidRDefault="009E761B" w:rsidP="000C1C2F">
      <w:pPr>
        <w:rPr>
          <w:rFonts w:ascii="Calibri" w:hAnsi="Calibri" w:cs="Calibri"/>
          <w:bCs/>
          <w:lang w:val="en-US"/>
        </w:rPr>
      </w:pPr>
    </w:p>
    <w:p w14:paraId="0744015E" w14:textId="56CD3F0B" w:rsidR="00A37FB4" w:rsidRDefault="000C1C2F" w:rsidP="00290922">
      <w:pPr>
        <w:pStyle w:val="Listenabsatz"/>
        <w:numPr>
          <w:ilvl w:val="0"/>
          <w:numId w:val="7"/>
        </w:numPr>
        <w:rPr>
          <w:rFonts w:ascii="Calibri" w:hAnsi="Calibri" w:cs="Calibri"/>
          <w:bCs/>
          <w:lang w:val="en-US"/>
        </w:rPr>
      </w:pPr>
      <w:r>
        <w:rPr>
          <w:rFonts w:ascii="Calibri" w:hAnsi="Calibri" w:cs="Calibri"/>
          <w:bCs/>
          <w:lang w:val="en-US"/>
        </w:rPr>
        <w:t xml:space="preserve">As n </w:t>
      </w:r>
      <w:r w:rsidR="00984DD0" w:rsidRPr="009E761B">
        <w:rPr>
          <w:rFonts w:ascii="Calibri" w:hAnsi="Calibri" w:cs="Calibri"/>
          <w:bCs/>
          <w:lang w:val="en-US"/>
        </w:rPr>
        <w:t>goes to infinity, the empirical distribution and the actual distribution will become more alike</w:t>
      </w:r>
      <w:r w:rsidR="00290922" w:rsidRPr="009E761B">
        <w:rPr>
          <w:rFonts w:ascii="Calibri" w:hAnsi="Calibri" w:cs="Calibri"/>
          <w:bCs/>
          <w:lang w:val="en-US"/>
        </w:rPr>
        <w:t xml:space="preserve">. </w:t>
      </w:r>
    </w:p>
    <w:p w14:paraId="64F7240A" w14:textId="1E6A2FBD" w:rsidR="00290922" w:rsidRPr="0012056F" w:rsidRDefault="009652C0" w:rsidP="0012056F">
      <w:pPr>
        <w:pStyle w:val="Listenabsatz"/>
        <w:numPr>
          <w:ilvl w:val="0"/>
          <w:numId w:val="7"/>
        </w:numPr>
        <w:rPr>
          <w:rFonts w:ascii="Calibri" w:hAnsi="Calibri" w:cs="Calibri"/>
          <w:bCs/>
          <w:lang w:val="en-US"/>
        </w:rPr>
      </w:pPr>
      <w:r>
        <w:rPr>
          <w:rFonts w:ascii="Calibri" w:hAnsi="Calibri" w:cs="Calibri"/>
          <w:bCs/>
          <w:noProof/>
          <w:lang w:val="en-US"/>
        </w:rPr>
        <w:drawing>
          <wp:anchor distT="0" distB="0" distL="114300" distR="114300" simplePos="0" relativeHeight="251659264" behindDoc="1" locked="0" layoutInCell="1" allowOverlap="1" wp14:anchorId="13B52239" wp14:editId="0B1F0063">
            <wp:simplePos x="0" y="0"/>
            <wp:positionH relativeFrom="column">
              <wp:posOffset>-899795</wp:posOffset>
            </wp:positionH>
            <wp:positionV relativeFrom="paragraph">
              <wp:posOffset>16439</wp:posOffset>
            </wp:positionV>
            <wp:extent cx="4343400" cy="2720340"/>
            <wp:effectExtent l="0" t="0" r="0" b="0"/>
            <wp:wrapTight wrapText="bothSides">
              <wp:wrapPolygon edited="0">
                <wp:start x="0" y="0"/>
                <wp:lineTo x="0" y="21479"/>
                <wp:lineTo x="21537" y="21479"/>
                <wp:lineTo x="21537"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3400" cy="2720340"/>
                    </a:xfrm>
                    <a:prstGeom prst="rect">
                      <a:avLst/>
                    </a:prstGeom>
                  </pic:spPr>
                </pic:pic>
              </a:graphicData>
            </a:graphic>
            <wp14:sizeRelH relativeFrom="page">
              <wp14:pctWidth>0</wp14:pctWidth>
            </wp14:sizeRelH>
            <wp14:sizeRelV relativeFrom="page">
              <wp14:pctHeight>0</wp14:pctHeight>
            </wp14:sizeRelV>
          </wp:anchor>
        </w:drawing>
      </w:r>
      <w:r w:rsidR="0012056F" w:rsidRPr="0012056F">
        <w:rPr>
          <w:rFonts w:ascii="Calibri" w:hAnsi="Calibri" w:cs="Calibri"/>
          <w:bCs/>
          <w:lang w:val="en-US"/>
        </w:rPr>
        <w:sym w:font="Wingdings" w:char="F0E0"/>
      </w:r>
      <w:r w:rsidR="0012056F">
        <w:rPr>
          <w:rFonts w:ascii="Calibri" w:hAnsi="Calibri" w:cs="Calibri"/>
          <w:bCs/>
          <w:lang w:val="en-US"/>
        </w:rPr>
        <w:t xml:space="preserve"> </w:t>
      </w:r>
      <w:r w:rsidR="00290922" w:rsidRPr="0012056F">
        <w:rPr>
          <w:rFonts w:ascii="Calibri" w:hAnsi="Calibri" w:cs="Calibri"/>
          <w:bCs/>
          <w:lang w:val="en-US"/>
        </w:rPr>
        <w:t>Drawing from the empirical distribution is a justified proxy for drawing from the actual underlying distribution. It is more accurate with large sample sizes.</w:t>
      </w:r>
    </w:p>
    <w:p w14:paraId="5363839E" w14:textId="7F1E40B6" w:rsidR="00A37FB4" w:rsidRDefault="00A37FB4" w:rsidP="00A37FB4">
      <w:pPr>
        <w:rPr>
          <w:rFonts w:ascii="Calibri" w:hAnsi="Calibri" w:cs="Calibri"/>
          <w:bCs/>
          <w:lang w:val="en-US"/>
        </w:rPr>
      </w:pPr>
    </w:p>
    <w:p w14:paraId="10522671" w14:textId="25C61BCC" w:rsidR="00A37FB4" w:rsidRDefault="00A37FB4" w:rsidP="00A37FB4">
      <w:pPr>
        <w:rPr>
          <w:rFonts w:ascii="Calibri" w:hAnsi="Calibri" w:cs="Calibri"/>
          <w:bCs/>
          <w:lang w:val="en-US"/>
        </w:rPr>
      </w:pPr>
    </w:p>
    <w:p w14:paraId="3C2530C2" w14:textId="4FE1A9C5" w:rsidR="0012056F" w:rsidRDefault="0012056F" w:rsidP="00A37FB4">
      <w:pPr>
        <w:rPr>
          <w:rFonts w:ascii="Calibri" w:hAnsi="Calibri" w:cs="Calibri"/>
          <w:bCs/>
          <w:lang w:val="en-US"/>
        </w:rPr>
      </w:pPr>
    </w:p>
    <w:p w14:paraId="1F3ADA96" w14:textId="2FE0752D" w:rsidR="0012056F" w:rsidRDefault="0012056F" w:rsidP="00A37FB4">
      <w:pPr>
        <w:rPr>
          <w:rFonts w:ascii="Calibri" w:hAnsi="Calibri" w:cs="Calibri"/>
          <w:bCs/>
          <w:lang w:val="en-US"/>
        </w:rPr>
      </w:pPr>
    </w:p>
    <w:p w14:paraId="50FBFA2A" w14:textId="6DB90DA6" w:rsidR="0012056F" w:rsidRDefault="0012056F" w:rsidP="00A37FB4">
      <w:pPr>
        <w:rPr>
          <w:rFonts w:ascii="Calibri" w:hAnsi="Calibri" w:cs="Calibri"/>
          <w:bCs/>
          <w:lang w:val="en-US"/>
        </w:rPr>
      </w:pPr>
    </w:p>
    <w:p w14:paraId="6F4D84D3" w14:textId="0BED85AC" w:rsidR="0012056F" w:rsidRDefault="0012056F" w:rsidP="00A37FB4">
      <w:pPr>
        <w:rPr>
          <w:rFonts w:ascii="Calibri" w:hAnsi="Calibri" w:cs="Calibri"/>
          <w:bCs/>
          <w:lang w:val="en-US"/>
        </w:rPr>
      </w:pPr>
    </w:p>
    <w:p w14:paraId="322DC411" w14:textId="20C79CF0" w:rsidR="0012056F" w:rsidRDefault="0012056F" w:rsidP="00A37FB4">
      <w:pPr>
        <w:rPr>
          <w:rFonts w:ascii="Calibri" w:hAnsi="Calibri" w:cs="Calibri"/>
          <w:bCs/>
          <w:lang w:val="en-US"/>
        </w:rPr>
      </w:pPr>
    </w:p>
    <w:p w14:paraId="24DC7815" w14:textId="2A5F2063" w:rsidR="0012056F" w:rsidRDefault="0012056F" w:rsidP="00A37FB4">
      <w:pPr>
        <w:rPr>
          <w:rFonts w:ascii="Calibri" w:hAnsi="Calibri" w:cs="Calibri"/>
          <w:bCs/>
          <w:lang w:val="en-US"/>
        </w:rPr>
      </w:pPr>
    </w:p>
    <w:p w14:paraId="0C529597" w14:textId="5741775A" w:rsidR="0012056F" w:rsidRDefault="0012056F" w:rsidP="00A37FB4">
      <w:pPr>
        <w:rPr>
          <w:rFonts w:ascii="Calibri" w:hAnsi="Calibri" w:cs="Calibri"/>
          <w:bCs/>
          <w:lang w:val="en-US"/>
        </w:rPr>
      </w:pPr>
    </w:p>
    <w:p w14:paraId="058CAC10" w14:textId="00B198AA" w:rsidR="0012056F" w:rsidRDefault="0012056F" w:rsidP="00A37FB4">
      <w:pPr>
        <w:rPr>
          <w:rFonts w:ascii="Calibri" w:hAnsi="Calibri" w:cs="Calibri"/>
          <w:bCs/>
          <w:lang w:val="en-US"/>
        </w:rPr>
      </w:pPr>
    </w:p>
    <w:p w14:paraId="5DC812B7" w14:textId="5F82EFDD" w:rsidR="001F00FC" w:rsidRDefault="001F00FC" w:rsidP="001F00FC">
      <w:pPr>
        <w:rPr>
          <w:lang w:val="en-US"/>
        </w:rPr>
      </w:pPr>
    </w:p>
    <w:p w14:paraId="3D38D504" w14:textId="44960148" w:rsidR="001F00FC" w:rsidRDefault="001F00FC" w:rsidP="001F00FC">
      <w:pPr>
        <w:rPr>
          <w:lang w:val="en-US"/>
        </w:rPr>
      </w:pPr>
    </w:p>
    <w:p w14:paraId="49BBF2C2" w14:textId="77777777" w:rsidR="001F00FC" w:rsidRPr="001F00FC" w:rsidRDefault="001F00FC" w:rsidP="001F00FC">
      <w:pPr>
        <w:rPr>
          <w:lang w:val="en-US"/>
        </w:rPr>
      </w:pPr>
    </w:p>
    <w:p w14:paraId="7A2F6D5D" w14:textId="66FB9D22" w:rsidR="0012056F" w:rsidRPr="0012056F" w:rsidRDefault="0012056F" w:rsidP="0012056F">
      <w:pPr>
        <w:pStyle w:val="berschrift2"/>
        <w:rPr>
          <w:b/>
          <w:bCs/>
          <w:lang w:val="en-US"/>
        </w:rPr>
      </w:pPr>
      <w:r w:rsidRPr="0012056F">
        <w:rPr>
          <w:b/>
          <w:bCs/>
          <w:lang w:val="en-US"/>
        </w:rPr>
        <w:lastRenderedPageBreak/>
        <w:t xml:space="preserve">Bootstrap </w:t>
      </w:r>
      <w:r>
        <w:rPr>
          <w:b/>
          <w:bCs/>
          <w:lang w:val="en-US"/>
        </w:rPr>
        <w:t>C</w:t>
      </w:r>
      <w:r w:rsidRPr="0012056F">
        <w:rPr>
          <w:b/>
          <w:bCs/>
          <w:lang w:val="en-US"/>
        </w:rPr>
        <w:t xml:space="preserve">ase </w:t>
      </w:r>
      <w:r>
        <w:rPr>
          <w:b/>
          <w:bCs/>
          <w:lang w:val="en-US"/>
        </w:rPr>
        <w:t>R</w:t>
      </w:r>
      <w:r w:rsidRPr="0012056F">
        <w:rPr>
          <w:b/>
          <w:bCs/>
          <w:lang w:val="en-US"/>
        </w:rPr>
        <w:t>esampling</w:t>
      </w:r>
      <w:r w:rsidR="003E7E4C">
        <w:rPr>
          <w:b/>
          <w:bCs/>
          <w:lang w:val="en-US"/>
        </w:rPr>
        <w:t xml:space="preserve"> for Confidence Intervals</w:t>
      </w:r>
    </w:p>
    <w:p w14:paraId="1328F576" w14:textId="77777777" w:rsidR="00896AC5" w:rsidRPr="00D2352E" w:rsidRDefault="00896AC5" w:rsidP="00896AC5">
      <w:pPr>
        <w:pStyle w:val="Listenabsatz"/>
        <w:numPr>
          <w:ilvl w:val="0"/>
          <w:numId w:val="7"/>
        </w:numPr>
        <w:rPr>
          <w:rFonts w:ascii="Calibri" w:hAnsi="Calibri" w:cs="Calibri"/>
          <w:b/>
          <w:lang w:val="en-US"/>
        </w:rPr>
      </w:pPr>
      <w:r w:rsidRPr="00D2352E">
        <w:rPr>
          <w:rFonts w:ascii="Calibri" w:hAnsi="Calibri" w:cs="Calibri"/>
          <w:b/>
          <w:lang w:val="en-US"/>
        </w:rPr>
        <w:t xml:space="preserve">Based on drawing from empirical distribution function </w:t>
      </w:r>
    </w:p>
    <w:p w14:paraId="15CEDE9C" w14:textId="7FEA3489" w:rsidR="00EC78F3" w:rsidRDefault="00896AC5" w:rsidP="00896AC5">
      <w:pPr>
        <w:pStyle w:val="Listenabsatz"/>
        <w:numPr>
          <w:ilvl w:val="0"/>
          <w:numId w:val="7"/>
        </w:numPr>
        <w:rPr>
          <w:rFonts w:ascii="Calibri" w:hAnsi="Calibri" w:cs="Calibri"/>
          <w:bCs/>
          <w:lang w:val="en-US"/>
        </w:rPr>
      </w:pPr>
      <w:r>
        <w:rPr>
          <w:rFonts w:ascii="Calibri" w:hAnsi="Calibri" w:cs="Calibri"/>
          <w:bCs/>
          <w:lang w:val="en-US"/>
        </w:rPr>
        <w:t xml:space="preserve">Sample of size n </w:t>
      </w:r>
      <w:r w:rsidRPr="000F0F02">
        <w:rPr>
          <w:rFonts w:ascii="Calibri" w:hAnsi="Calibri" w:cs="Calibri"/>
          <w:b/>
          <w:lang w:val="en-US"/>
        </w:rPr>
        <w:t>with replacement</w:t>
      </w:r>
      <w:r>
        <w:rPr>
          <w:rFonts w:ascii="Calibri" w:hAnsi="Calibri" w:cs="Calibri"/>
          <w:bCs/>
          <w:lang w:val="en-US"/>
        </w:rPr>
        <w:t xml:space="preserve"> from observed data to make a new dataset </w:t>
      </w:r>
    </w:p>
    <w:p w14:paraId="59932061" w14:textId="690394B1" w:rsidR="000F0F02" w:rsidRPr="000F0F02" w:rsidRDefault="000F0F02" w:rsidP="000F0F02">
      <w:pPr>
        <w:pStyle w:val="Listenabsatz"/>
        <w:numPr>
          <w:ilvl w:val="1"/>
          <w:numId w:val="7"/>
        </w:numPr>
        <w:rPr>
          <w:rFonts w:ascii="Calibri" w:hAnsi="Calibri" w:cs="Calibri"/>
          <w:bCs/>
          <w:lang w:val="en-US"/>
        </w:rPr>
      </w:pPr>
      <w:r w:rsidRPr="000F0F02">
        <w:rPr>
          <w:rFonts w:ascii="Calibri" w:hAnsi="Calibri" w:cs="Calibri"/>
          <w:bCs/>
          <w:lang w:val="en-US"/>
        </w:rPr>
        <w:t>S</w:t>
      </w:r>
      <w:r>
        <w:rPr>
          <w:rFonts w:ascii="Calibri" w:hAnsi="Calibri" w:cs="Calibri"/>
          <w:bCs/>
          <w:lang w:val="en-US"/>
        </w:rPr>
        <w:t>elect s</w:t>
      </w:r>
      <w:r w:rsidRPr="000F0F02">
        <w:rPr>
          <w:rFonts w:ascii="Calibri" w:hAnsi="Calibri" w:cs="Calibri"/>
          <w:bCs/>
          <w:lang w:val="en-US"/>
        </w:rPr>
        <w:t>ome data points several times, and other points may not be selected at all</w:t>
      </w:r>
    </w:p>
    <w:p w14:paraId="56EE78A2" w14:textId="5A71A390" w:rsidR="000F0F02" w:rsidRDefault="000F0F02" w:rsidP="000F0F02">
      <w:pPr>
        <w:pStyle w:val="Listenabsatz"/>
        <w:numPr>
          <w:ilvl w:val="1"/>
          <w:numId w:val="7"/>
        </w:numPr>
        <w:rPr>
          <w:rFonts w:ascii="Calibri" w:hAnsi="Calibri" w:cs="Calibri"/>
          <w:bCs/>
          <w:lang w:val="en-US"/>
        </w:rPr>
      </w:pPr>
      <w:r>
        <w:rPr>
          <w:rFonts w:ascii="Calibri" w:hAnsi="Calibri" w:cs="Calibri"/>
          <w:bCs/>
          <w:lang w:val="en-US"/>
        </w:rPr>
        <w:t>When n is not small, new data set will almost certainly not be the same</w:t>
      </w:r>
    </w:p>
    <w:p w14:paraId="528A1A23" w14:textId="77777777" w:rsidR="00584075"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number</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of</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random</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simulations</w:t>
      </w:r>
      <w:proofErr w:type="spellEnd"/>
    </w:p>
    <w:p w14:paraId="1719896F" w14:textId="77777777" w:rsidR="00584075"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rPr>
      </w:pPr>
      <w:r>
        <w:rPr>
          <w:rStyle w:val="HTMLCode"/>
          <w:rFonts w:ascii="Consolas" w:hAnsi="Consolas" w:cs="Consolas"/>
          <w:color w:val="333333"/>
          <w:spacing w:val="3"/>
          <w:bdr w:val="none" w:sz="0" w:space="0" w:color="auto" w:frame="1"/>
        </w:rPr>
        <w:t>R &lt;-</w:t>
      </w:r>
      <w:r>
        <w:rPr>
          <w:rStyle w:val="st"/>
          <w:rFonts w:ascii="Consolas" w:hAnsi="Consolas" w:cs="Consolas"/>
          <w:color w:val="4070A0"/>
          <w:spacing w:val="3"/>
          <w:bdr w:val="none" w:sz="0" w:space="0" w:color="auto" w:frame="1"/>
        </w:rPr>
        <w:t xml:space="preserve"> </w:t>
      </w:r>
      <w:r>
        <w:rPr>
          <w:rStyle w:val="dv"/>
          <w:rFonts w:ascii="Consolas" w:hAnsi="Consolas" w:cs="Consolas"/>
          <w:color w:val="40A070"/>
          <w:spacing w:val="3"/>
          <w:bdr w:val="none" w:sz="0" w:space="0" w:color="auto" w:frame="1"/>
        </w:rPr>
        <w:t>1000</w:t>
      </w:r>
      <w:r>
        <w:rPr>
          <w:rStyle w:val="HTMLCode"/>
          <w:rFonts w:ascii="Consolas" w:hAnsi="Consolas" w:cs="Consolas"/>
          <w:color w:val="333333"/>
          <w:spacing w:val="3"/>
          <w:bdr w:val="none" w:sz="0" w:space="0" w:color="auto" w:frame="1"/>
        </w:rPr>
        <w:t xml:space="preserve"> </w:t>
      </w:r>
    </w:p>
    <w:p w14:paraId="49BA1D33" w14:textId="77777777" w:rsidR="00584075"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rPr>
      </w:pPr>
    </w:p>
    <w:p w14:paraId="03FEF803" w14:textId="77777777" w:rsidR="00584075" w:rsidRPr="00202A14"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lang w:val="en-US"/>
        </w:rPr>
      </w:pPr>
      <w:r w:rsidRPr="00202A14">
        <w:rPr>
          <w:rStyle w:val="co"/>
          <w:rFonts w:ascii="Consolas" w:hAnsi="Consolas" w:cs="Consolas"/>
          <w:i/>
          <w:iCs/>
          <w:color w:val="60A0B0"/>
          <w:spacing w:val="3"/>
          <w:bdr w:val="none" w:sz="0" w:space="0" w:color="auto" w:frame="1"/>
          <w:lang w:val="en-US"/>
        </w:rPr>
        <w:t xml:space="preserve"># initialize </w:t>
      </w:r>
      <w:proofErr w:type="spellStart"/>
      <w:r w:rsidRPr="00202A14">
        <w:rPr>
          <w:rStyle w:val="co"/>
          <w:rFonts w:ascii="Consolas" w:hAnsi="Consolas" w:cs="Consolas"/>
          <w:i/>
          <w:iCs/>
          <w:color w:val="60A0B0"/>
          <w:spacing w:val="3"/>
          <w:bdr w:val="none" w:sz="0" w:space="0" w:color="auto" w:frame="1"/>
          <w:lang w:val="en-US"/>
        </w:rPr>
        <w:t>T_boot</w:t>
      </w:r>
      <w:proofErr w:type="spellEnd"/>
      <w:r w:rsidRPr="00202A14">
        <w:rPr>
          <w:rStyle w:val="co"/>
          <w:rFonts w:ascii="Consolas" w:hAnsi="Consolas" w:cs="Consolas"/>
          <w:i/>
          <w:iCs/>
          <w:color w:val="60A0B0"/>
          <w:spacing w:val="3"/>
          <w:bdr w:val="none" w:sz="0" w:space="0" w:color="auto" w:frame="1"/>
          <w:lang w:val="en-US"/>
        </w:rPr>
        <w:t xml:space="preserve"> with missing values</w:t>
      </w:r>
    </w:p>
    <w:p w14:paraId="677D2D54" w14:textId="77777777" w:rsidR="00584075"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w:t>
      </w:r>
      <w:proofErr w:type="spellStart"/>
      <w:r>
        <w:rPr>
          <w:rStyle w:val="co"/>
          <w:rFonts w:ascii="Consolas" w:hAnsi="Consolas" w:cs="Consolas"/>
          <w:i/>
          <w:iCs/>
          <w:color w:val="60A0B0"/>
          <w:spacing w:val="3"/>
          <w:bdr w:val="none" w:sz="0" w:space="0" w:color="auto" w:frame="1"/>
        </w:rPr>
        <w:t>safer</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than</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with</w:t>
      </w:r>
      <w:proofErr w:type="spellEnd"/>
      <w:r>
        <w:rPr>
          <w:rStyle w:val="co"/>
          <w:rFonts w:ascii="Consolas" w:hAnsi="Consolas" w:cs="Consolas"/>
          <w:i/>
          <w:iCs/>
          <w:color w:val="60A0B0"/>
          <w:spacing w:val="3"/>
          <w:bdr w:val="none" w:sz="0" w:space="0" w:color="auto" w:frame="1"/>
        </w:rPr>
        <w:t xml:space="preserve"> 0's)</w:t>
      </w:r>
    </w:p>
    <w:p w14:paraId="4840F018" w14:textId="77777777" w:rsidR="00584075" w:rsidRPr="00202A14" w:rsidRDefault="00584075" w:rsidP="00584075">
      <w:pPr>
        <w:pStyle w:val="HTMLVorformatiert"/>
        <w:numPr>
          <w:ilvl w:val="0"/>
          <w:numId w:val="7"/>
        </w:numPr>
        <w:shd w:val="clear" w:color="auto" w:fill="F7F7F7"/>
        <w:rPr>
          <w:rStyle w:val="HTMLCode"/>
          <w:rFonts w:ascii="Consolas" w:hAnsi="Consolas" w:cs="Consolas"/>
          <w:color w:val="333333"/>
          <w:spacing w:val="3"/>
          <w:highlight w:val="cyan"/>
          <w:bdr w:val="none" w:sz="0" w:space="0" w:color="auto" w:frame="1"/>
        </w:rPr>
      </w:pPr>
      <w:proofErr w:type="spellStart"/>
      <w:r w:rsidRPr="00202A14">
        <w:rPr>
          <w:rStyle w:val="HTMLCode"/>
          <w:rFonts w:ascii="Consolas" w:hAnsi="Consolas" w:cs="Consolas"/>
          <w:color w:val="333333"/>
          <w:spacing w:val="3"/>
          <w:highlight w:val="cyan"/>
          <w:bdr w:val="none" w:sz="0" w:space="0" w:color="auto" w:frame="1"/>
        </w:rPr>
        <w:t>T_bootstrap</w:t>
      </w:r>
      <w:proofErr w:type="spellEnd"/>
      <w:r w:rsidRPr="00202A14">
        <w:rPr>
          <w:rStyle w:val="HTMLCode"/>
          <w:rFonts w:ascii="Consolas" w:hAnsi="Consolas" w:cs="Consolas"/>
          <w:color w:val="333333"/>
          <w:spacing w:val="3"/>
          <w:highlight w:val="cyan"/>
          <w:bdr w:val="none" w:sz="0" w:space="0" w:color="auto" w:frame="1"/>
        </w:rPr>
        <w:t xml:space="preserve"> &lt;-</w:t>
      </w:r>
      <w:r w:rsidRPr="00202A14">
        <w:rPr>
          <w:rStyle w:val="st"/>
          <w:rFonts w:ascii="Consolas" w:hAnsi="Consolas" w:cs="Consolas"/>
          <w:color w:val="4070A0"/>
          <w:spacing w:val="3"/>
          <w:highlight w:val="cyan"/>
          <w:bdr w:val="none" w:sz="0" w:space="0" w:color="auto" w:frame="1"/>
        </w:rPr>
        <w:t xml:space="preserve"> </w:t>
      </w:r>
      <w:proofErr w:type="spellStart"/>
      <w:proofErr w:type="gramStart"/>
      <w:r w:rsidRPr="00202A14">
        <w:rPr>
          <w:rStyle w:val="kw"/>
          <w:rFonts w:ascii="Consolas" w:hAnsi="Consolas" w:cs="Consolas"/>
          <w:b/>
          <w:bCs/>
          <w:color w:val="007020"/>
          <w:spacing w:val="3"/>
          <w:highlight w:val="cyan"/>
          <w:bdr w:val="none" w:sz="0" w:space="0" w:color="auto" w:frame="1"/>
        </w:rPr>
        <w:t>rep</w:t>
      </w:r>
      <w:proofErr w:type="spellEnd"/>
      <w:r w:rsidRPr="00202A14">
        <w:rPr>
          <w:rStyle w:val="HTMLCode"/>
          <w:rFonts w:ascii="Consolas" w:hAnsi="Consolas" w:cs="Consolas"/>
          <w:color w:val="333333"/>
          <w:spacing w:val="3"/>
          <w:highlight w:val="cyan"/>
          <w:bdr w:val="none" w:sz="0" w:space="0" w:color="auto" w:frame="1"/>
        </w:rPr>
        <w:t>(</w:t>
      </w:r>
      <w:proofErr w:type="gramEnd"/>
      <w:r w:rsidRPr="00202A14">
        <w:rPr>
          <w:rStyle w:val="ot"/>
          <w:rFonts w:ascii="Consolas" w:hAnsi="Consolas" w:cs="Consolas"/>
          <w:color w:val="007020"/>
          <w:spacing w:val="3"/>
          <w:highlight w:val="cyan"/>
          <w:bdr w:val="none" w:sz="0" w:space="0" w:color="auto" w:frame="1"/>
        </w:rPr>
        <w:t>NA</w:t>
      </w:r>
      <w:r w:rsidRPr="00202A14">
        <w:rPr>
          <w:rStyle w:val="HTMLCode"/>
          <w:rFonts w:ascii="Consolas" w:hAnsi="Consolas" w:cs="Consolas"/>
          <w:color w:val="333333"/>
          <w:spacing w:val="3"/>
          <w:highlight w:val="cyan"/>
          <w:bdr w:val="none" w:sz="0" w:space="0" w:color="auto" w:frame="1"/>
        </w:rPr>
        <w:t xml:space="preserve">, </w:t>
      </w:r>
      <w:r w:rsidRPr="00202A14">
        <w:rPr>
          <w:rStyle w:val="dv"/>
          <w:rFonts w:ascii="Consolas" w:hAnsi="Consolas" w:cs="Consolas"/>
          <w:color w:val="40A070"/>
          <w:spacing w:val="3"/>
          <w:highlight w:val="cyan"/>
          <w:bdr w:val="none" w:sz="0" w:space="0" w:color="auto" w:frame="1"/>
        </w:rPr>
        <w:t>1000</w:t>
      </w:r>
      <w:r w:rsidRPr="00202A14">
        <w:rPr>
          <w:rStyle w:val="HTMLCode"/>
          <w:rFonts w:ascii="Consolas" w:hAnsi="Consolas" w:cs="Consolas"/>
          <w:color w:val="333333"/>
          <w:spacing w:val="3"/>
          <w:highlight w:val="cyan"/>
          <w:bdr w:val="none" w:sz="0" w:space="0" w:color="auto" w:frame="1"/>
        </w:rPr>
        <w:t>)</w:t>
      </w:r>
    </w:p>
    <w:p w14:paraId="7E4796DE" w14:textId="77777777" w:rsidR="00584075"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rPr>
      </w:pPr>
    </w:p>
    <w:p w14:paraId="1B73ADCC" w14:textId="77777777" w:rsidR="00584075"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rPr>
      </w:pPr>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iterate</w:t>
      </w:r>
      <w:proofErr w:type="spellEnd"/>
      <w:r>
        <w:rPr>
          <w:rStyle w:val="co"/>
          <w:rFonts w:ascii="Consolas" w:hAnsi="Consolas" w:cs="Consolas"/>
          <w:i/>
          <w:iCs/>
          <w:color w:val="60A0B0"/>
          <w:spacing w:val="3"/>
          <w:bdr w:val="none" w:sz="0" w:space="0" w:color="auto" w:frame="1"/>
        </w:rPr>
        <w:t xml:space="preserve"> </w:t>
      </w:r>
      <w:proofErr w:type="spellStart"/>
      <w:r>
        <w:rPr>
          <w:rStyle w:val="co"/>
          <w:rFonts w:ascii="Consolas" w:hAnsi="Consolas" w:cs="Consolas"/>
          <w:i/>
          <w:iCs/>
          <w:color w:val="60A0B0"/>
          <w:spacing w:val="3"/>
          <w:bdr w:val="none" w:sz="0" w:space="0" w:color="auto" w:frame="1"/>
        </w:rPr>
        <w:t>for</w:t>
      </w:r>
      <w:proofErr w:type="spellEnd"/>
      <w:r>
        <w:rPr>
          <w:rStyle w:val="co"/>
          <w:rFonts w:ascii="Consolas" w:hAnsi="Consolas" w:cs="Consolas"/>
          <w:i/>
          <w:iCs/>
          <w:color w:val="60A0B0"/>
          <w:spacing w:val="3"/>
          <w:bdr w:val="none" w:sz="0" w:space="0" w:color="auto" w:frame="1"/>
        </w:rPr>
        <w:t xml:space="preserve"> i=1 </w:t>
      </w:r>
      <w:proofErr w:type="spellStart"/>
      <w:r>
        <w:rPr>
          <w:rStyle w:val="co"/>
          <w:rFonts w:ascii="Consolas" w:hAnsi="Consolas" w:cs="Consolas"/>
          <w:i/>
          <w:iCs/>
          <w:color w:val="60A0B0"/>
          <w:spacing w:val="3"/>
          <w:bdr w:val="none" w:sz="0" w:space="0" w:color="auto" w:frame="1"/>
        </w:rPr>
        <w:t>to</w:t>
      </w:r>
      <w:proofErr w:type="spellEnd"/>
      <w:r>
        <w:rPr>
          <w:rStyle w:val="co"/>
          <w:rFonts w:ascii="Consolas" w:hAnsi="Consolas" w:cs="Consolas"/>
          <w:i/>
          <w:iCs/>
          <w:color w:val="60A0B0"/>
          <w:spacing w:val="3"/>
          <w:bdr w:val="none" w:sz="0" w:space="0" w:color="auto" w:frame="1"/>
        </w:rPr>
        <w:t xml:space="preserve"> R</w:t>
      </w:r>
    </w:p>
    <w:p w14:paraId="3FDF3B5C" w14:textId="77777777" w:rsidR="00584075" w:rsidRPr="00773824" w:rsidRDefault="00584075" w:rsidP="00584075">
      <w:pPr>
        <w:pStyle w:val="HTMLVorformatiert"/>
        <w:numPr>
          <w:ilvl w:val="0"/>
          <w:numId w:val="7"/>
        </w:numPr>
        <w:shd w:val="clear" w:color="auto" w:fill="F7F7F7"/>
        <w:rPr>
          <w:rStyle w:val="HTMLCode"/>
          <w:rFonts w:ascii="Consolas" w:hAnsi="Consolas" w:cs="Consolas"/>
          <w:color w:val="333333"/>
          <w:spacing w:val="3"/>
          <w:highlight w:val="cyan"/>
          <w:bdr w:val="none" w:sz="0" w:space="0" w:color="auto" w:frame="1"/>
        </w:rPr>
      </w:pPr>
      <w:proofErr w:type="spellStart"/>
      <w:proofErr w:type="gramStart"/>
      <w:r w:rsidRPr="00773824">
        <w:rPr>
          <w:rStyle w:val="cf"/>
          <w:rFonts w:ascii="Consolas" w:hAnsi="Consolas" w:cs="Consolas"/>
          <w:b/>
          <w:bCs/>
          <w:color w:val="007020"/>
          <w:spacing w:val="3"/>
          <w:highlight w:val="cyan"/>
          <w:bdr w:val="none" w:sz="0" w:space="0" w:color="auto" w:frame="1"/>
        </w:rPr>
        <w:t>for</w:t>
      </w:r>
      <w:proofErr w:type="spellEnd"/>
      <w:r w:rsidRPr="00773824">
        <w:rPr>
          <w:rStyle w:val="HTMLCode"/>
          <w:rFonts w:ascii="Consolas" w:hAnsi="Consolas" w:cs="Consolas"/>
          <w:color w:val="333333"/>
          <w:spacing w:val="3"/>
          <w:highlight w:val="cyan"/>
          <w:bdr w:val="none" w:sz="0" w:space="0" w:color="auto" w:frame="1"/>
        </w:rPr>
        <w:t>(</w:t>
      </w:r>
      <w:proofErr w:type="gramEnd"/>
      <w:r w:rsidRPr="00773824">
        <w:rPr>
          <w:rStyle w:val="HTMLCode"/>
          <w:rFonts w:ascii="Consolas" w:hAnsi="Consolas" w:cs="Consolas"/>
          <w:color w:val="333333"/>
          <w:spacing w:val="3"/>
          <w:highlight w:val="cyan"/>
          <w:bdr w:val="none" w:sz="0" w:space="0" w:color="auto" w:frame="1"/>
        </w:rPr>
        <w:t xml:space="preserve">i </w:t>
      </w:r>
      <w:r w:rsidRPr="00773824">
        <w:rPr>
          <w:rStyle w:val="cf"/>
          <w:rFonts w:ascii="Consolas" w:hAnsi="Consolas" w:cs="Consolas"/>
          <w:b/>
          <w:bCs/>
          <w:color w:val="007020"/>
          <w:spacing w:val="3"/>
          <w:highlight w:val="cyan"/>
          <w:bdr w:val="none" w:sz="0" w:space="0" w:color="auto" w:frame="1"/>
        </w:rPr>
        <w:t>in</w:t>
      </w:r>
      <w:r w:rsidRPr="00773824">
        <w:rPr>
          <w:rStyle w:val="HTMLCode"/>
          <w:rFonts w:ascii="Consolas" w:hAnsi="Consolas" w:cs="Consolas"/>
          <w:color w:val="333333"/>
          <w:spacing w:val="3"/>
          <w:highlight w:val="cyan"/>
          <w:bdr w:val="none" w:sz="0" w:space="0" w:color="auto" w:frame="1"/>
        </w:rPr>
        <w:t xml:space="preserve"> </w:t>
      </w:r>
      <w:r w:rsidRPr="00773824">
        <w:rPr>
          <w:rStyle w:val="dv"/>
          <w:rFonts w:ascii="Consolas" w:hAnsi="Consolas" w:cs="Consolas"/>
          <w:color w:val="40A070"/>
          <w:spacing w:val="3"/>
          <w:highlight w:val="cyan"/>
          <w:bdr w:val="none" w:sz="0" w:space="0" w:color="auto" w:frame="1"/>
        </w:rPr>
        <w:t>1</w:t>
      </w:r>
      <w:r w:rsidRPr="00773824">
        <w:rPr>
          <w:rStyle w:val="op"/>
          <w:rFonts w:ascii="Consolas" w:hAnsi="Consolas" w:cs="Consolas"/>
          <w:color w:val="666666"/>
          <w:spacing w:val="3"/>
          <w:highlight w:val="cyan"/>
          <w:bdr w:val="none" w:sz="0" w:space="0" w:color="auto" w:frame="1"/>
        </w:rPr>
        <w:t>:</w:t>
      </w:r>
      <w:r w:rsidRPr="00773824">
        <w:rPr>
          <w:rStyle w:val="HTMLCode"/>
          <w:rFonts w:ascii="Consolas" w:hAnsi="Consolas" w:cs="Consolas"/>
          <w:color w:val="333333"/>
          <w:spacing w:val="3"/>
          <w:highlight w:val="cyan"/>
          <w:bdr w:val="none" w:sz="0" w:space="0" w:color="auto" w:frame="1"/>
        </w:rPr>
        <w:t>R){</w:t>
      </w:r>
    </w:p>
    <w:p w14:paraId="71F50080" w14:textId="77777777" w:rsidR="00584075" w:rsidRPr="00773824"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lang w:val="en-US"/>
        </w:rPr>
      </w:pPr>
      <w:r w:rsidRPr="00773824">
        <w:rPr>
          <w:rStyle w:val="HTMLCode"/>
          <w:rFonts w:ascii="Consolas" w:hAnsi="Consolas" w:cs="Consolas"/>
          <w:color w:val="333333"/>
          <w:spacing w:val="3"/>
          <w:bdr w:val="none" w:sz="0" w:space="0" w:color="auto" w:frame="1"/>
          <w:lang w:val="en-US"/>
        </w:rPr>
        <w:t xml:space="preserve">  </w:t>
      </w:r>
      <w:r w:rsidRPr="00773824">
        <w:rPr>
          <w:rStyle w:val="co"/>
          <w:rFonts w:ascii="Consolas" w:hAnsi="Consolas" w:cs="Consolas"/>
          <w:i/>
          <w:iCs/>
          <w:color w:val="60A0B0"/>
          <w:spacing w:val="3"/>
          <w:bdr w:val="none" w:sz="0" w:space="0" w:color="auto" w:frame="1"/>
          <w:lang w:val="en-US"/>
        </w:rPr>
        <w:t># sample the original data with same size with replacement</w:t>
      </w:r>
    </w:p>
    <w:p w14:paraId="5F2124A9" w14:textId="77777777" w:rsidR="00584075" w:rsidRPr="00773824"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lang w:val="en-US"/>
        </w:rPr>
      </w:pPr>
      <w:r w:rsidRPr="00773824">
        <w:rPr>
          <w:rStyle w:val="HTMLCode"/>
          <w:rFonts w:ascii="Consolas" w:hAnsi="Consolas" w:cs="Consolas"/>
          <w:color w:val="333333"/>
          <w:spacing w:val="3"/>
          <w:bdr w:val="none" w:sz="0" w:space="0" w:color="auto" w:frame="1"/>
          <w:lang w:val="en-US"/>
        </w:rPr>
        <w:t xml:space="preserve">  </w:t>
      </w:r>
      <w:proofErr w:type="spellStart"/>
      <w:r w:rsidRPr="00773824">
        <w:rPr>
          <w:rStyle w:val="HTMLCode"/>
          <w:rFonts w:ascii="Consolas" w:hAnsi="Consolas" w:cs="Consolas"/>
          <w:color w:val="333333"/>
          <w:spacing w:val="3"/>
          <w:bdr w:val="none" w:sz="0" w:space="0" w:color="auto" w:frame="1"/>
          <w:lang w:val="en-US"/>
        </w:rPr>
        <w:t>dt_boot</w:t>
      </w:r>
      <w:proofErr w:type="spellEnd"/>
      <w:r w:rsidRPr="00773824">
        <w:rPr>
          <w:rStyle w:val="HTMLCode"/>
          <w:rFonts w:ascii="Consolas" w:hAnsi="Consolas" w:cs="Consolas"/>
          <w:color w:val="333333"/>
          <w:spacing w:val="3"/>
          <w:bdr w:val="none" w:sz="0" w:space="0" w:color="auto" w:frame="1"/>
          <w:lang w:val="en-US"/>
        </w:rPr>
        <w:t xml:space="preserve"> &lt;-</w:t>
      </w:r>
      <w:r w:rsidRPr="00773824">
        <w:rPr>
          <w:rStyle w:val="st"/>
          <w:rFonts w:ascii="Consolas" w:hAnsi="Consolas" w:cs="Consolas"/>
          <w:color w:val="4070A0"/>
          <w:spacing w:val="3"/>
          <w:bdr w:val="none" w:sz="0" w:space="0" w:color="auto" w:frame="1"/>
          <w:lang w:val="en-US"/>
        </w:rPr>
        <w:t xml:space="preserve"> </w:t>
      </w:r>
      <w:r w:rsidRPr="00773824">
        <w:rPr>
          <w:rStyle w:val="HTMLCode"/>
          <w:rFonts w:ascii="Consolas" w:hAnsi="Consolas" w:cs="Consolas"/>
          <w:color w:val="333333"/>
          <w:spacing w:val="3"/>
          <w:highlight w:val="cyan"/>
          <w:bdr w:val="none" w:sz="0" w:space="0" w:color="auto" w:frame="1"/>
          <w:lang w:val="en-US"/>
        </w:rPr>
        <w:t>dt[</w:t>
      </w:r>
      <w:r w:rsidRPr="00773824">
        <w:rPr>
          <w:rStyle w:val="kw"/>
          <w:rFonts w:ascii="Consolas" w:hAnsi="Consolas" w:cs="Consolas"/>
          <w:b/>
          <w:bCs/>
          <w:color w:val="007020"/>
          <w:spacing w:val="3"/>
          <w:highlight w:val="cyan"/>
          <w:bdr w:val="none" w:sz="0" w:space="0" w:color="auto" w:frame="1"/>
          <w:lang w:val="en-US"/>
        </w:rPr>
        <w:t>sample</w:t>
      </w:r>
      <w:r w:rsidRPr="00773824">
        <w:rPr>
          <w:rStyle w:val="HTMLCode"/>
          <w:rFonts w:ascii="Consolas" w:hAnsi="Consolas" w:cs="Consolas"/>
          <w:color w:val="333333"/>
          <w:spacing w:val="3"/>
          <w:highlight w:val="cyan"/>
          <w:bdr w:val="none" w:sz="0" w:space="0" w:color="auto" w:frame="1"/>
          <w:lang w:val="en-US"/>
        </w:rPr>
        <w:t>(</w:t>
      </w:r>
      <w:proofErr w:type="spellStart"/>
      <w:r w:rsidRPr="00773824">
        <w:rPr>
          <w:rStyle w:val="kw"/>
          <w:rFonts w:ascii="Consolas" w:hAnsi="Consolas" w:cs="Consolas"/>
          <w:b/>
          <w:bCs/>
          <w:color w:val="007020"/>
          <w:spacing w:val="3"/>
          <w:highlight w:val="cyan"/>
          <w:bdr w:val="none" w:sz="0" w:space="0" w:color="auto" w:frame="1"/>
          <w:lang w:val="en-US"/>
        </w:rPr>
        <w:t>nrow</w:t>
      </w:r>
      <w:proofErr w:type="spellEnd"/>
      <w:r w:rsidRPr="00773824">
        <w:rPr>
          <w:rStyle w:val="HTMLCode"/>
          <w:rFonts w:ascii="Consolas" w:hAnsi="Consolas" w:cs="Consolas"/>
          <w:color w:val="333333"/>
          <w:spacing w:val="3"/>
          <w:highlight w:val="cyan"/>
          <w:bdr w:val="none" w:sz="0" w:space="0" w:color="auto" w:frame="1"/>
          <w:lang w:val="en-US"/>
        </w:rPr>
        <w:t xml:space="preserve">(dt), </w:t>
      </w:r>
      <w:r w:rsidRPr="00773824">
        <w:rPr>
          <w:rStyle w:val="dt"/>
          <w:rFonts w:ascii="Consolas" w:hAnsi="Consolas" w:cs="Consolas"/>
          <w:color w:val="902000"/>
          <w:spacing w:val="3"/>
          <w:highlight w:val="cyan"/>
          <w:bdr w:val="none" w:sz="0" w:space="0" w:color="auto" w:frame="1"/>
          <w:lang w:val="en-US"/>
        </w:rPr>
        <w:t>replace=</w:t>
      </w:r>
      <w:r w:rsidRPr="00773824">
        <w:rPr>
          <w:rStyle w:val="ot"/>
          <w:rFonts w:ascii="Consolas" w:hAnsi="Consolas" w:cs="Consolas"/>
          <w:color w:val="007020"/>
          <w:spacing w:val="3"/>
          <w:highlight w:val="cyan"/>
          <w:bdr w:val="none" w:sz="0" w:space="0" w:color="auto" w:frame="1"/>
          <w:lang w:val="en-US"/>
        </w:rPr>
        <w:t>TRUE</w:t>
      </w:r>
      <w:r w:rsidRPr="00773824">
        <w:rPr>
          <w:rStyle w:val="HTMLCode"/>
          <w:rFonts w:ascii="Consolas" w:hAnsi="Consolas" w:cs="Consolas"/>
          <w:color w:val="333333"/>
          <w:spacing w:val="3"/>
          <w:highlight w:val="cyan"/>
          <w:bdr w:val="none" w:sz="0" w:space="0" w:color="auto" w:frame="1"/>
          <w:lang w:val="en-US"/>
        </w:rPr>
        <w:t>)]</w:t>
      </w:r>
    </w:p>
    <w:p w14:paraId="15885278" w14:textId="77777777" w:rsidR="00584075" w:rsidRPr="00773824"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lang w:val="en-US"/>
        </w:rPr>
      </w:pPr>
      <w:r w:rsidRPr="00773824">
        <w:rPr>
          <w:rStyle w:val="HTMLCode"/>
          <w:rFonts w:ascii="Consolas" w:hAnsi="Consolas" w:cs="Consolas"/>
          <w:color w:val="333333"/>
          <w:spacing w:val="3"/>
          <w:bdr w:val="none" w:sz="0" w:space="0" w:color="auto" w:frame="1"/>
          <w:lang w:val="en-US"/>
        </w:rPr>
        <w:t xml:space="preserve">  </w:t>
      </w:r>
      <w:r w:rsidRPr="00773824">
        <w:rPr>
          <w:rStyle w:val="co"/>
          <w:rFonts w:ascii="Consolas" w:hAnsi="Consolas" w:cs="Consolas"/>
          <w:i/>
          <w:iCs/>
          <w:color w:val="60A0B0"/>
          <w:spacing w:val="3"/>
          <w:bdr w:val="none" w:sz="0" w:space="0" w:color="auto" w:frame="1"/>
          <w:lang w:val="en-US"/>
        </w:rPr>
        <w:t xml:space="preserve"># store the difference of medians in the </w:t>
      </w:r>
      <w:proofErr w:type="spellStart"/>
      <w:r w:rsidRPr="00773824">
        <w:rPr>
          <w:rStyle w:val="co"/>
          <w:rFonts w:ascii="Consolas" w:hAnsi="Consolas" w:cs="Consolas"/>
          <w:i/>
          <w:iCs/>
          <w:color w:val="60A0B0"/>
          <w:spacing w:val="3"/>
          <w:bdr w:val="none" w:sz="0" w:space="0" w:color="auto" w:frame="1"/>
          <w:lang w:val="en-US"/>
        </w:rPr>
        <w:t>i-th</w:t>
      </w:r>
      <w:proofErr w:type="spellEnd"/>
      <w:r w:rsidRPr="00773824">
        <w:rPr>
          <w:rStyle w:val="co"/>
          <w:rFonts w:ascii="Consolas" w:hAnsi="Consolas" w:cs="Consolas"/>
          <w:i/>
          <w:iCs/>
          <w:color w:val="60A0B0"/>
          <w:spacing w:val="3"/>
          <w:bdr w:val="none" w:sz="0" w:space="0" w:color="auto" w:frame="1"/>
          <w:lang w:val="en-US"/>
        </w:rPr>
        <w:t xml:space="preserve"> entry of </w:t>
      </w:r>
      <w:proofErr w:type="spellStart"/>
      <w:r w:rsidRPr="00773824">
        <w:rPr>
          <w:rStyle w:val="co"/>
          <w:rFonts w:ascii="Consolas" w:hAnsi="Consolas" w:cs="Consolas"/>
          <w:i/>
          <w:iCs/>
          <w:color w:val="60A0B0"/>
          <w:spacing w:val="3"/>
          <w:bdr w:val="none" w:sz="0" w:space="0" w:color="auto" w:frame="1"/>
          <w:lang w:val="en-US"/>
        </w:rPr>
        <w:t>T_permuted</w:t>
      </w:r>
      <w:proofErr w:type="spellEnd"/>
    </w:p>
    <w:p w14:paraId="29D08EBA" w14:textId="77777777" w:rsidR="00584075" w:rsidRPr="00773824" w:rsidRDefault="00584075" w:rsidP="00584075">
      <w:pPr>
        <w:pStyle w:val="HTMLVorformatiert"/>
        <w:numPr>
          <w:ilvl w:val="0"/>
          <w:numId w:val="7"/>
        </w:numPr>
        <w:shd w:val="clear" w:color="auto" w:fill="F7F7F7"/>
        <w:rPr>
          <w:rStyle w:val="HTMLCode"/>
          <w:rFonts w:ascii="Consolas" w:hAnsi="Consolas" w:cs="Consolas"/>
          <w:color w:val="333333"/>
          <w:spacing w:val="3"/>
          <w:bdr w:val="none" w:sz="0" w:space="0" w:color="auto" w:frame="1"/>
          <w:lang w:val="en-US"/>
        </w:rPr>
      </w:pPr>
      <w:r w:rsidRPr="00773824">
        <w:rPr>
          <w:rStyle w:val="HTMLCode"/>
          <w:rFonts w:ascii="Consolas" w:hAnsi="Consolas" w:cs="Consolas"/>
          <w:color w:val="333333"/>
          <w:spacing w:val="3"/>
          <w:bdr w:val="none" w:sz="0" w:space="0" w:color="auto" w:frame="1"/>
          <w:lang w:val="en-US"/>
        </w:rPr>
        <w:t xml:space="preserve">  </w:t>
      </w:r>
      <w:proofErr w:type="spellStart"/>
      <w:r w:rsidRPr="00773824">
        <w:rPr>
          <w:rStyle w:val="HTMLCode"/>
          <w:rFonts w:ascii="Consolas" w:hAnsi="Consolas" w:cs="Consolas"/>
          <w:color w:val="333333"/>
          <w:spacing w:val="3"/>
          <w:highlight w:val="cyan"/>
          <w:bdr w:val="none" w:sz="0" w:space="0" w:color="auto" w:frame="1"/>
          <w:lang w:val="en-US"/>
        </w:rPr>
        <w:t>T_bootstrap</w:t>
      </w:r>
      <w:proofErr w:type="spellEnd"/>
      <w:r w:rsidRPr="00773824">
        <w:rPr>
          <w:rStyle w:val="HTMLCode"/>
          <w:rFonts w:ascii="Consolas" w:hAnsi="Consolas" w:cs="Consolas"/>
          <w:color w:val="333333"/>
          <w:spacing w:val="3"/>
          <w:highlight w:val="cyan"/>
          <w:bdr w:val="none" w:sz="0" w:space="0" w:color="auto" w:frame="1"/>
          <w:lang w:val="en-US"/>
        </w:rPr>
        <w:t>[</w:t>
      </w:r>
      <w:proofErr w:type="spellStart"/>
      <w:r w:rsidRPr="00773824">
        <w:rPr>
          <w:rStyle w:val="HTMLCode"/>
          <w:rFonts w:ascii="Consolas" w:hAnsi="Consolas" w:cs="Consolas"/>
          <w:color w:val="333333"/>
          <w:spacing w:val="3"/>
          <w:highlight w:val="cyan"/>
          <w:bdr w:val="none" w:sz="0" w:space="0" w:color="auto" w:frame="1"/>
          <w:lang w:val="en-US"/>
        </w:rPr>
        <w:t>i</w:t>
      </w:r>
      <w:proofErr w:type="spellEnd"/>
      <w:r w:rsidRPr="00773824">
        <w:rPr>
          <w:rStyle w:val="HTMLCode"/>
          <w:rFonts w:ascii="Consolas" w:hAnsi="Consolas" w:cs="Consolas"/>
          <w:color w:val="333333"/>
          <w:spacing w:val="3"/>
          <w:highlight w:val="cyan"/>
          <w:bdr w:val="none" w:sz="0" w:space="0" w:color="auto" w:frame="1"/>
          <w:lang w:val="en-US"/>
        </w:rPr>
        <w:t>] &lt;-</w:t>
      </w:r>
      <w:r w:rsidRPr="00773824">
        <w:rPr>
          <w:rStyle w:val="st"/>
          <w:rFonts w:ascii="Consolas" w:hAnsi="Consolas" w:cs="Consolas"/>
          <w:color w:val="4070A0"/>
          <w:spacing w:val="3"/>
          <w:highlight w:val="cyan"/>
          <w:bdr w:val="none" w:sz="0" w:space="0" w:color="auto" w:frame="1"/>
          <w:lang w:val="en-US"/>
        </w:rPr>
        <w:t xml:space="preserve"> </w:t>
      </w:r>
      <w:proofErr w:type="spellStart"/>
      <w:r w:rsidRPr="00773824">
        <w:rPr>
          <w:rStyle w:val="kw"/>
          <w:rFonts w:ascii="Consolas" w:hAnsi="Consolas" w:cs="Consolas"/>
          <w:b/>
          <w:bCs/>
          <w:color w:val="007020"/>
          <w:spacing w:val="3"/>
          <w:highlight w:val="cyan"/>
          <w:bdr w:val="none" w:sz="0" w:space="0" w:color="auto" w:frame="1"/>
          <w:lang w:val="en-US"/>
        </w:rPr>
        <w:t>diff_median</w:t>
      </w:r>
      <w:proofErr w:type="spellEnd"/>
      <w:r w:rsidRPr="00773824">
        <w:rPr>
          <w:rStyle w:val="HTMLCode"/>
          <w:rFonts w:ascii="Consolas" w:hAnsi="Consolas" w:cs="Consolas"/>
          <w:color w:val="333333"/>
          <w:spacing w:val="3"/>
          <w:highlight w:val="cyan"/>
          <w:bdr w:val="none" w:sz="0" w:space="0" w:color="auto" w:frame="1"/>
          <w:lang w:val="en-US"/>
        </w:rPr>
        <w:t>(</w:t>
      </w:r>
      <w:proofErr w:type="spellStart"/>
      <w:r w:rsidRPr="00773824">
        <w:rPr>
          <w:rStyle w:val="HTMLCode"/>
          <w:rFonts w:ascii="Consolas" w:hAnsi="Consolas" w:cs="Consolas"/>
          <w:color w:val="333333"/>
          <w:spacing w:val="3"/>
          <w:highlight w:val="cyan"/>
          <w:bdr w:val="none" w:sz="0" w:space="0" w:color="auto" w:frame="1"/>
          <w:lang w:val="en-US"/>
        </w:rPr>
        <w:t>dt_boot</w:t>
      </w:r>
      <w:proofErr w:type="spellEnd"/>
      <w:r w:rsidRPr="00773824">
        <w:rPr>
          <w:rStyle w:val="HTMLCode"/>
          <w:rFonts w:ascii="Consolas" w:hAnsi="Consolas" w:cs="Consolas"/>
          <w:color w:val="333333"/>
          <w:spacing w:val="3"/>
          <w:highlight w:val="cyan"/>
          <w:bdr w:val="none" w:sz="0" w:space="0" w:color="auto" w:frame="1"/>
          <w:lang w:val="en-US"/>
        </w:rPr>
        <w:t>)</w:t>
      </w:r>
    </w:p>
    <w:p w14:paraId="410033D6" w14:textId="77777777" w:rsidR="00584075" w:rsidRDefault="00584075" w:rsidP="00584075">
      <w:pPr>
        <w:pStyle w:val="HTMLVorformatiert"/>
        <w:numPr>
          <w:ilvl w:val="0"/>
          <w:numId w:val="7"/>
        </w:numPr>
        <w:shd w:val="clear" w:color="auto" w:fill="F7F7F7"/>
        <w:rPr>
          <w:rFonts w:ascii="Consolas" w:hAnsi="Consolas" w:cs="Consolas"/>
          <w:color w:val="333333"/>
          <w:spacing w:val="3"/>
          <w:sz w:val="24"/>
          <w:szCs w:val="24"/>
        </w:rPr>
      </w:pPr>
      <w:r>
        <w:rPr>
          <w:rStyle w:val="HTMLCode"/>
          <w:rFonts w:ascii="Consolas" w:hAnsi="Consolas" w:cs="Consolas"/>
          <w:color w:val="333333"/>
          <w:spacing w:val="3"/>
          <w:bdr w:val="none" w:sz="0" w:space="0" w:color="auto" w:frame="1"/>
        </w:rPr>
        <w:t xml:space="preserve">} </w:t>
      </w:r>
    </w:p>
    <w:p w14:paraId="549CA5AD" w14:textId="792781A1" w:rsidR="00096333" w:rsidRDefault="00096333" w:rsidP="00F52994">
      <w:pPr>
        <w:rPr>
          <w:rFonts w:ascii="Calibri" w:hAnsi="Calibri" w:cs="Calibri"/>
          <w:bCs/>
          <w:lang w:val="en-US"/>
        </w:rPr>
      </w:pPr>
    </w:p>
    <w:p w14:paraId="7BA4FFDC" w14:textId="05A4C9CC" w:rsidR="00F52994" w:rsidRDefault="00F52994" w:rsidP="00F52994">
      <w:pPr>
        <w:rPr>
          <w:rFonts w:ascii="Calibri" w:hAnsi="Calibri" w:cs="Calibri"/>
          <w:b/>
          <w:lang w:val="en-US"/>
        </w:rPr>
      </w:pPr>
      <w:r w:rsidRPr="00A119BD">
        <w:rPr>
          <w:rFonts w:ascii="Calibri" w:hAnsi="Calibri" w:cs="Calibri"/>
          <w:b/>
          <w:lang w:val="en-US"/>
        </w:rPr>
        <w:t>95% bootstrap percentile confidence interval</w:t>
      </w:r>
    </w:p>
    <w:p w14:paraId="0C388BA6" w14:textId="5BC75190" w:rsidR="008035C8" w:rsidRPr="00CC0666" w:rsidRDefault="008035C8" w:rsidP="008035C8">
      <w:pPr>
        <w:pStyle w:val="HTMLVorformatiert"/>
        <w:numPr>
          <w:ilvl w:val="0"/>
          <w:numId w:val="7"/>
        </w:numPr>
        <w:shd w:val="clear" w:color="auto" w:fill="F7F7F7"/>
        <w:rPr>
          <w:rFonts w:ascii="Consolas" w:hAnsi="Consolas" w:cs="Consolas"/>
          <w:color w:val="333333"/>
          <w:spacing w:val="3"/>
          <w:sz w:val="24"/>
          <w:szCs w:val="24"/>
          <w:lang w:val="en-US"/>
        </w:rPr>
      </w:pPr>
      <w:proofErr w:type="spellStart"/>
      <w:r w:rsidRPr="00CC0666">
        <w:rPr>
          <w:rStyle w:val="HTMLCode"/>
          <w:rFonts w:ascii="Consolas" w:hAnsi="Consolas" w:cs="Consolas"/>
          <w:color w:val="333333"/>
          <w:spacing w:val="3"/>
          <w:bdr w:val="none" w:sz="0" w:space="0" w:color="auto" w:frame="1"/>
          <w:lang w:val="en-US"/>
        </w:rPr>
        <w:t>conf_int</w:t>
      </w:r>
      <w:proofErr w:type="spellEnd"/>
      <w:r w:rsidRPr="00CC0666">
        <w:rPr>
          <w:rStyle w:val="HTMLCode"/>
          <w:rFonts w:ascii="Consolas" w:hAnsi="Consolas" w:cs="Consolas"/>
          <w:color w:val="333333"/>
          <w:spacing w:val="3"/>
          <w:bdr w:val="none" w:sz="0" w:space="0" w:color="auto" w:frame="1"/>
          <w:lang w:val="en-US"/>
        </w:rPr>
        <w:t xml:space="preserve"> &lt;-</w:t>
      </w:r>
      <w:r w:rsidRPr="00CC0666">
        <w:rPr>
          <w:rStyle w:val="st"/>
          <w:rFonts w:ascii="Consolas" w:hAnsi="Consolas" w:cs="Consolas"/>
          <w:color w:val="4070A0"/>
          <w:spacing w:val="3"/>
          <w:bdr w:val="none" w:sz="0" w:space="0" w:color="auto" w:frame="1"/>
          <w:lang w:val="en-US"/>
        </w:rPr>
        <w:t xml:space="preserve"> </w:t>
      </w:r>
      <w:proofErr w:type="gramStart"/>
      <w:r w:rsidRPr="00CC0666">
        <w:rPr>
          <w:rStyle w:val="kw"/>
          <w:rFonts w:ascii="Consolas" w:eastAsiaTheme="majorEastAsia" w:hAnsi="Consolas" w:cs="Consolas"/>
          <w:b/>
          <w:bCs/>
          <w:color w:val="007020"/>
          <w:spacing w:val="3"/>
          <w:highlight w:val="cyan"/>
          <w:bdr w:val="none" w:sz="0" w:space="0" w:color="auto" w:frame="1"/>
          <w:lang w:val="en-US"/>
        </w:rPr>
        <w:t>quantile</w:t>
      </w:r>
      <w:r w:rsidRPr="00CC0666">
        <w:rPr>
          <w:rStyle w:val="HTMLCode"/>
          <w:rFonts w:ascii="Consolas" w:hAnsi="Consolas" w:cs="Consolas"/>
          <w:color w:val="333333"/>
          <w:spacing w:val="3"/>
          <w:highlight w:val="cyan"/>
          <w:bdr w:val="none" w:sz="0" w:space="0" w:color="auto" w:frame="1"/>
          <w:lang w:val="en-US"/>
        </w:rPr>
        <w:t>(</w:t>
      </w:r>
      <w:proofErr w:type="spellStart"/>
      <w:proofErr w:type="gramEnd"/>
      <w:r w:rsidRPr="00CC0666">
        <w:rPr>
          <w:rStyle w:val="HTMLCode"/>
          <w:rFonts w:ascii="Consolas" w:hAnsi="Consolas" w:cs="Consolas"/>
          <w:color w:val="333333"/>
          <w:spacing w:val="3"/>
          <w:highlight w:val="cyan"/>
          <w:bdr w:val="none" w:sz="0" w:space="0" w:color="auto" w:frame="1"/>
          <w:lang w:val="en-US"/>
        </w:rPr>
        <w:t>T_bootstrap</w:t>
      </w:r>
      <w:proofErr w:type="spellEnd"/>
      <w:r w:rsidRPr="00CC0666">
        <w:rPr>
          <w:rStyle w:val="HTMLCode"/>
          <w:rFonts w:ascii="Consolas" w:hAnsi="Consolas" w:cs="Consolas"/>
          <w:color w:val="333333"/>
          <w:spacing w:val="3"/>
          <w:highlight w:val="cyan"/>
          <w:bdr w:val="none" w:sz="0" w:space="0" w:color="auto" w:frame="1"/>
          <w:lang w:val="en-US"/>
        </w:rPr>
        <w:t xml:space="preserve">, </w:t>
      </w:r>
      <w:r w:rsidRPr="00CC0666">
        <w:rPr>
          <w:rStyle w:val="kw"/>
          <w:rFonts w:ascii="Consolas" w:eastAsiaTheme="majorEastAsia" w:hAnsi="Consolas" w:cs="Consolas"/>
          <w:b/>
          <w:bCs/>
          <w:color w:val="007020"/>
          <w:spacing w:val="3"/>
          <w:highlight w:val="cyan"/>
          <w:bdr w:val="none" w:sz="0" w:space="0" w:color="auto" w:frame="1"/>
          <w:lang w:val="en-US"/>
        </w:rPr>
        <w:t>c</w:t>
      </w:r>
      <w:r w:rsidRPr="00CC0666">
        <w:rPr>
          <w:rStyle w:val="HTMLCode"/>
          <w:rFonts w:ascii="Consolas" w:hAnsi="Consolas" w:cs="Consolas"/>
          <w:color w:val="333333"/>
          <w:spacing w:val="3"/>
          <w:highlight w:val="cyan"/>
          <w:bdr w:val="none" w:sz="0" w:space="0" w:color="auto" w:frame="1"/>
          <w:lang w:val="en-US"/>
        </w:rPr>
        <w:t>(</w:t>
      </w:r>
      <w:r w:rsidRPr="00CC0666">
        <w:rPr>
          <w:rStyle w:val="fl"/>
          <w:rFonts w:ascii="Consolas" w:hAnsi="Consolas" w:cs="Consolas"/>
          <w:color w:val="40A070"/>
          <w:spacing w:val="3"/>
          <w:highlight w:val="cyan"/>
          <w:bdr w:val="none" w:sz="0" w:space="0" w:color="auto" w:frame="1"/>
          <w:lang w:val="en-US"/>
        </w:rPr>
        <w:t>0.025</w:t>
      </w:r>
      <w:r w:rsidRPr="00CC0666">
        <w:rPr>
          <w:rStyle w:val="HTMLCode"/>
          <w:rFonts w:ascii="Consolas" w:hAnsi="Consolas" w:cs="Consolas"/>
          <w:color w:val="333333"/>
          <w:spacing w:val="3"/>
          <w:highlight w:val="cyan"/>
          <w:bdr w:val="none" w:sz="0" w:space="0" w:color="auto" w:frame="1"/>
          <w:lang w:val="en-US"/>
        </w:rPr>
        <w:t xml:space="preserve">, </w:t>
      </w:r>
      <w:r w:rsidRPr="00CC0666">
        <w:rPr>
          <w:rStyle w:val="fl"/>
          <w:rFonts w:ascii="Consolas" w:hAnsi="Consolas" w:cs="Consolas"/>
          <w:color w:val="40A070"/>
          <w:spacing w:val="3"/>
          <w:highlight w:val="cyan"/>
          <w:bdr w:val="none" w:sz="0" w:space="0" w:color="auto" w:frame="1"/>
          <w:lang w:val="en-US"/>
        </w:rPr>
        <w:t>0.975</w:t>
      </w:r>
      <w:r w:rsidRPr="00CC0666">
        <w:rPr>
          <w:rStyle w:val="HTMLCode"/>
          <w:rFonts w:ascii="Consolas" w:hAnsi="Consolas" w:cs="Consolas"/>
          <w:color w:val="333333"/>
          <w:spacing w:val="3"/>
          <w:highlight w:val="cyan"/>
          <w:bdr w:val="none" w:sz="0" w:space="0" w:color="auto" w:frame="1"/>
          <w:lang w:val="en-US"/>
        </w:rPr>
        <w:t>))</w:t>
      </w:r>
    </w:p>
    <w:p w14:paraId="7B33AD14" w14:textId="77777777" w:rsidR="002C79C9" w:rsidRDefault="002C79C9" w:rsidP="002C79C9">
      <w:pPr>
        <w:rPr>
          <w:rFonts w:ascii="Calibri" w:hAnsi="Calibri" w:cs="Calibri"/>
          <w:bCs/>
          <w:lang w:val="en-US"/>
        </w:rPr>
      </w:pPr>
    </w:p>
    <w:p w14:paraId="5CC4C46E" w14:textId="3024C820" w:rsidR="007213B9" w:rsidRPr="00F17EFD" w:rsidRDefault="00830BF8" w:rsidP="002C79C9">
      <w:pPr>
        <w:rPr>
          <w:rFonts w:ascii="Calibri" w:hAnsi="Calibri" w:cs="Calibri"/>
          <w:b/>
          <w:lang w:val="en-US"/>
        </w:rPr>
      </w:pPr>
      <w:r w:rsidRPr="00830BF8">
        <w:rPr>
          <w:rFonts w:ascii="Calibri" w:hAnsi="Calibri" w:cs="Calibri"/>
          <w:bCs/>
          <w:noProof/>
          <w:lang w:val="en-US"/>
        </w:rPr>
        <w:drawing>
          <wp:anchor distT="0" distB="0" distL="114300" distR="114300" simplePos="0" relativeHeight="251669504" behindDoc="0" locked="0" layoutInCell="1" allowOverlap="1" wp14:anchorId="21FB99A9" wp14:editId="7AA99FBC">
            <wp:simplePos x="0" y="0"/>
            <wp:positionH relativeFrom="column">
              <wp:posOffset>5207071</wp:posOffset>
            </wp:positionH>
            <wp:positionV relativeFrom="paragraph">
              <wp:posOffset>324767</wp:posOffset>
            </wp:positionV>
            <wp:extent cx="1377245" cy="141076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7245" cy="1410760"/>
                    </a:xfrm>
                    <a:prstGeom prst="rect">
                      <a:avLst/>
                    </a:prstGeom>
                  </pic:spPr>
                </pic:pic>
              </a:graphicData>
            </a:graphic>
            <wp14:sizeRelH relativeFrom="page">
              <wp14:pctWidth>0</wp14:pctWidth>
            </wp14:sizeRelH>
            <wp14:sizeRelV relativeFrom="page">
              <wp14:pctHeight>0</wp14:pctHeight>
            </wp14:sizeRelV>
          </wp:anchor>
        </w:drawing>
      </w:r>
      <w:r w:rsidR="002C79C9" w:rsidRPr="00F17EFD">
        <w:rPr>
          <w:rFonts w:ascii="Calibri" w:hAnsi="Calibri" w:cs="Calibri"/>
          <w:b/>
          <w:lang w:val="en-US"/>
        </w:rPr>
        <w:t>Plot</w:t>
      </w:r>
      <w:r w:rsidR="002C79C9" w:rsidRPr="002C79C9">
        <w:rPr>
          <w:rFonts w:ascii="Calibri" w:hAnsi="Calibri" w:cs="Calibri"/>
          <w:bCs/>
          <w:lang w:val="en-US"/>
        </w:rPr>
        <w:t xml:space="preserve"> </w:t>
      </w:r>
      <w:r w:rsidR="002C79C9" w:rsidRPr="00F17EFD">
        <w:rPr>
          <w:rFonts w:ascii="Calibri" w:hAnsi="Calibri" w:cs="Calibri"/>
          <w:b/>
          <w:lang w:val="en-US"/>
        </w:rPr>
        <w:t>entire distribution with the observed value and the 95% bootstrap percentile confidence interval</w:t>
      </w:r>
    </w:p>
    <w:p w14:paraId="7A38BB2D" w14:textId="1327EAF5" w:rsidR="002C79C9" w:rsidRPr="007213B9" w:rsidRDefault="002C79C9" w:rsidP="002C79C9">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7213B9">
        <w:rPr>
          <w:rStyle w:val="kw"/>
          <w:rFonts w:ascii="Consolas" w:hAnsi="Consolas" w:cs="Consolas"/>
          <w:b/>
          <w:bCs/>
          <w:color w:val="007020"/>
          <w:spacing w:val="3"/>
          <w:bdr w:val="none" w:sz="0" w:space="0" w:color="auto" w:frame="1"/>
          <w:lang w:val="en-US"/>
        </w:rPr>
        <w:t>ggplot</w:t>
      </w:r>
      <w:proofErr w:type="spellEnd"/>
      <w:r w:rsidRPr="007213B9">
        <w:rPr>
          <w:rStyle w:val="HTMLCode"/>
          <w:rFonts w:ascii="Consolas" w:hAnsi="Consolas" w:cs="Consolas"/>
          <w:color w:val="333333"/>
          <w:spacing w:val="3"/>
          <w:bdr w:val="none" w:sz="0" w:space="0" w:color="auto" w:frame="1"/>
          <w:lang w:val="en-US"/>
        </w:rPr>
        <w:t>(</w:t>
      </w:r>
      <w:proofErr w:type="spellStart"/>
      <w:proofErr w:type="gramStart"/>
      <w:r w:rsidRPr="007213B9">
        <w:rPr>
          <w:rStyle w:val="kw"/>
          <w:rFonts w:ascii="Consolas" w:hAnsi="Consolas" w:cs="Consolas"/>
          <w:b/>
          <w:bCs/>
          <w:color w:val="007020"/>
          <w:spacing w:val="3"/>
          <w:bdr w:val="none" w:sz="0" w:space="0" w:color="auto" w:frame="1"/>
          <w:lang w:val="en-US"/>
        </w:rPr>
        <w:t>data.table</w:t>
      </w:r>
      <w:proofErr w:type="spellEnd"/>
      <w:proofErr w:type="gramEnd"/>
      <w:r w:rsidRPr="007213B9">
        <w:rPr>
          <w:rStyle w:val="HTMLCode"/>
          <w:rFonts w:ascii="Consolas" w:hAnsi="Consolas" w:cs="Consolas"/>
          <w:color w:val="333333"/>
          <w:spacing w:val="3"/>
          <w:bdr w:val="none" w:sz="0" w:space="0" w:color="auto" w:frame="1"/>
          <w:lang w:val="en-US"/>
        </w:rPr>
        <w:t>(</w:t>
      </w:r>
      <w:proofErr w:type="spellStart"/>
      <w:r w:rsidRPr="007213B9">
        <w:rPr>
          <w:rStyle w:val="HTMLCode"/>
          <w:rFonts w:ascii="Consolas" w:hAnsi="Consolas" w:cs="Consolas"/>
          <w:color w:val="333333"/>
          <w:spacing w:val="3"/>
          <w:bdr w:val="none" w:sz="0" w:space="0" w:color="auto" w:frame="1"/>
          <w:lang w:val="en-US"/>
        </w:rPr>
        <w:t>T_bootstrap</w:t>
      </w:r>
      <w:proofErr w:type="spellEnd"/>
      <w:r w:rsidRPr="007213B9">
        <w:rPr>
          <w:rStyle w:val="HTMLCode"/>
          <w:rFonts w:ascii="Consolas" w:hAnsi="Consolas" w:cs="Consolas"/>
          <w:color w:val="333333"/>
          <w:spacing w:val="3"/>
          <w:bdr w:val="none" w:sz="0" w:space="0" w:color="auto" w:frame="1"/>
          <w:lang w:val="en-US"/>
        </w:rPr>
        <w:t xml:space="preserve">), </w:t>
      </w:r>
      <w:proofErr w:type="spellStart"/>
      <w:r w:rsidRPr="007213B9">
        <w:rPr>
          <w:rStyle w:val="kw"/>
          <w:rFonts w:ascii="Consolas" w:hAnsi="Consolas" w:cs="Consolas"/>
          <w:b/>
          <w:bCs/>
          <w:color w:val="007020"/>
          <w:spacing w:val="3"/>
          <w:bdr w:val="none" w:sz="0" w:space="0" w:color="auto" w:frame="1"/>
          <w:lang w:val="en-US"/>
        </w:rPr>
        <w:t>aes</w:t>
      </w:r>
      <w:proofErr w:type="spellEnd"/>
      <w:r w:rsidRPr="007213B9">
        <w:rPr>
          <w:rStyle w:val="HTMLCode"/>
          <w:rFonts w:ascii="Consolas" w:hAnsi="Consolas" w:cs="Consolas"/>
          <w:color w:val="333333"/>
          <w:spacing w:val="3"/>
          <w:bdr w:val="none" w:sz="0" w:space="0" w:color="auto" w:frame="1"/>
          <w:lang w:val="en-US"/>
        </w:rPr>
        <w:t>(</w:t>
      </w:r>
      <w:proofErr w:type="spellStart"/>
      <w:r w:rsidRPr="007213B9">
        <w:rPr>
          <w:rStyle w:val="HTMLCode"/>
          <w:rFonts w:ascii="Consolas" w:hAnsi="Consolas" w:cs="Consolas"/>
          <w:color w:val="333333"/>
          <w:spacing w:val="3"/>
          <w:bdr w:val="none" w:sz="0" w:space="0" w:color="auto" w:frame="1"/>
          <w:lang w:val="en-US"/>
        </w:rPr>
        <w:t>T_bootstrap</w:t>
      </w:r>
      <w:proofErr w:type="spellEnd"/>
      <w:r w:rsidRPr="007213B9">
        <w:rPr>
          <w:rStyle w:val="HTMLCode"/>
          <w:rFonts w:ascii="Consolas" w:hAnsi="Consolas" w:cs="Consolas"/>
          <w:color w:val="333333"/>
          <w:spacing w:val="3"/>
          <w:bdr w:val="none" w:sz="0" w:space="0" w:color="auto" w:frame="1"/>
          <w:lang w:val="en-US"/>
        </w:rPr>
        <w:t xml:space="preserve">)) </w:t>
      </w:r>
      <w:r w:rsidRPr="007213B9">
        <w:rPr>
          <w:rStyle w:val="op"/>
          <w:rFonts w:ascii="Consolas" w:eastAsiaTheme="majorEastAsia" w:hAnsi="Consolas" w:cs="Consolas"/>
          <w:color w:val="666666"/>
          <w:spacing w:val="3"/>
          <w:bdr w:val="none" w:sz="0" w:space="0" w:color="auto" w:frame="1"/>
          <w:lang w:val="en-US"/>
        </w:rPr>
        <w:t>+</w:t>
      </w:r>
    </w:p>
    <w:p w14:paraId="6D71B5F1" w14:textId="6F94C512" w:rsidR="002C79C9" w:rsidRPr="007213B9" w:rsidRDefault="002C79C9" w:rsidP="002C79C9">
      <w:pPr>
        <w:pStyle w:val="HTMLVorformatiert"/>
        <w:shd w:val="clear" w:color="auto" w:fill="F7F7F7"/>
        <w:rPr>
          <w:rStyle w:val="HTMLCode"/>
          <w:rFonts w:ascii="Consolas" w:hAnsi="Consolas" w:cs="Consolas"/>
          <w:color w:val="333333"/>
          <w:spacing w:val="3"/>
          <w:bdr w:val="none" w:sz="0" w:space="0" w:color="auto" w:frame="1"/>
          <w:lang w:val="en-US"/>
        </w:rPr>
      </w:pPr>
      <w:r w:rsidRPr="007213B9">
        <w:rPr>
          <w:rStyle w:val="st"/>
          <w:rFonts w:ascii="Consolas" w:hAnsi="Consolas" w:cs="Consolas"/>
          <w:color w:val="4070A0"/>
          <w:spacing w:val="3"/>
          <w:bdr w:val="none" w:sz="0" w:space="0" w:color="auto" w:frame="1"/>
          <w:lang w:val="en-US"/>
        </w:rPr>
        <w:t xml:space="preserve">  </w:t>
      </w:r>
      <w:proofErr w:type="spellStart"/>
      <w:r w:rsidRPr="007213B9">
        <w:rPr>
          <w:rStyle w:val="kw"/>
          <w:rFonts w:ascii="Consolas" w:hAnsi="Consolas" w:cs="Consolas"/>
          <w:b/>
          <w:bCs/>
          <w:color w:val="007020"/>
          <w:spacing w:val="3"/>
          <w:bdr w:val="none" w:sz="0" w:space="0" w:color="auto" w:frame="1"/>
          <w:lang w:val="en-US"/>
        </w:rPr>
        <w:t>geom_histogram</w:t>
      </w:r>
      <w:proofErr w:type="spellEnd"/>
      <w:r w:rsidRPr="007213B9">
        <w:rPr>
          <w:rStyle w:val="HTMLCode"/>
          <w:rFonts w:ascii="Consolas" w:hAnsi="Consolas" w:cs="Consolas"/>
          <w:color w:val="333333"/>
          <w:spacing w:val="3"/>
          <w:bdr w:val="none" w:sz="0" w:space="0" w:color="auto" w:frame="1"/>
          <w:lang w:val="en-US"/>
        </w:rPr>
        <w:t>(</w:t>
      </w:r>
      <w:r w:rsidRPr="007213B9">
        <w:rPr>
          <w:rStyle w:val="dt"/>
          <w:rFonts w:ascii="Consolas" w:hAnsi="Consolas" w:cs="Consolas"/>
          <w:color w:val="902000"/>
          <w:spacing w:val="3"/>
          <w:bdr w:val="none" w:sz="0" w:space="0" w:color="auto" w:frame="1"/>
          <w:lang w:val="en-US"/>
        </w:rPr>
        <w:t>bins=</w:t>
      </w:r>
      <w:r w:rsidRPr="007213B9">
        <w:rPr>
          <w:rStyle w:val="dv"/>
          <w:rFonts w:ascii="Consolas" w:hAnsi="Consolas" w:cs="Consolas"/>
          <w:color w:val="40A070"/>
          <w:spacing w:val="3"/>
          <w:bdr w:val="none" w:sz="0" w:space="0" w:color="auto" w:frame="1"/>
          <w:lang w:val="en-US"/>
        </w:rPr>
        <w:t>30</w:t>
      </w:r>
      <w:r w:rsidRPr="007213B9">
        <w:rPr>
          <w:rStyle w:val="HTMLCode"/>
          <w:rFonts w:ascii="Consolas" w:hAnsi="Consolas" w:cs="Consolas"/>
          <w:color w:val="333333"/>
          <w:spacing w:val="3"/>
          <w:bdr w:val="none" w:sz="0" w:space="0" w:color="auto" w:frame="1"/>
          <w:lang w:val="en-US"/>
        </w:rPr>
        <w:t xml:space="preserve">) </w:t>
      </w:r>
      <w:r w:rsidRPr="007213B9">
        <w:rPr>
          <w:rStyle w:val="op"/>
          <w:rFonts w:ascii="Consolas" w:eastAsiaTheme="majorEastAsia" w:hAnsi="Consolas" w:cs="Consolas"/>
          <w:color w:val="666666"/>
          <w:spacing w:val="3"/>
          <w:bdr w:val="none" w:sz="0" w:space="0" w:color="auto" w:frame="1"/>
          <w:lang w:val="en-US"/>
        </w:rPr>
        <w:t>+</w:t>
      </w:r>
      <w:r w:rsidRPr="007213B9">
        <w:rPr>
          <w:rStyle w:val="st"/>
          <w:rFonts w:ascii="Consolas" w:hAnsi="Consolas" w:cs="Consolas"/>
          <w:color w:val="4070A0"/>
          <w:spacing w:val="3"/>
          <w:bdr w:val="none" w:sz="0" w:space="0" w:color="auto" w:frame="1"/>
          <w:lang w:val="en-US"/>
        </w:rPr>
        <w:t xml:space="preserve"> </w:t>
      </w:r>
    </w:p>
    <w:p w14:paraId="3E5DBD7C" w14:textId="77C4BCA0" w:rsidR="002C79C9" w:rsidRPr="007213B9" w:rsidRDefault="002C79C9" w:rsidP="002C79C9">
      <w:pPr>
        <w:pStyle w:val="HTMLVorformatiert"/>
        <w:shd w:val="clear" w:color="auto" w:fill="F7F7F7"/>
        <w:rPr>
          <w:rStyle w:val="HTMLCode"/>
          <w:rFonts w:ascii="Consolas" w:hAnsi="Consolas" w:cs="Consolas"/>
          <w:color w:val="333333"/>
          <w:spacing w:val="3"/>
          <w:bdr w:val="none" w:sz="0" w:space="0" w:color="auto" w:frame="1"/>
          <w:lang w:val="en-US"/>
        </w:rPr>
      </w:pPr>
      <w:r w:rsidRPr="007213B9">
        <w:rPr>
          <w:rStyle w:val="st"/>
          <w:rFonts w:ascii="Consolas" w:hAnsi="Consolas" w:cs="Consolas"/>
          <w:color w:val="4070A0"/>
          <w:spacing w:val="3"/>
          <w:bdr w:val="none" w:sz="0" w:space="0" w:color="auto" w:frame="1"/>
          <w:lang w:val="en-US"/>
        </w:rPr>
        <w:t xml:space="preserve">  </w:t>
      </w:r>
      <w:proofErr w:type="spellStart"/>
      <w:r w:rsidRPr="007213B9">
        <w:rPr>
          <w:rStyle w:val="kw"/>
          <w:rFonts w:ascii="Consolas" w:hAnsi="Consolas" w:cs="Consolas"/>
          <w:b/>
          <w:bCs/>
          <w:color w:val="007020"/>
          <w:spacing w:val="3"/>
          <w:bdr w:val="none" w:sz="0" w:space="0" w:color="auto" w:frame="1"/>
          <w:lang w:val="en-US"/>
        </w:rPr>
        <w:t>geom_</w:t>
      </w:r>
      <w:proofErr w:type="gramStart"/>
      <w:r w:rsidRPr="007213B9">
        <w:rPr>
          <w:rStyle w:val="kw"/>
          <w:rFonts w:ascii="Consolas" w:hAnsi="Consolas" w:cs="Consolas"/>
          <w:b/>
          <w:bCs/>
          <w:color w:val="007020"/>
          <w:spacing w:val="3"/>
          <w:bdr w:val="none" w:sz="0" w:space="0" w:color="auto" w:frame="1"/>
          <w:lang w:val="en-US"/>
        </w:rPr>
        <w:t>vline</w:t>
      </w:r>
      <w:proofErr w:type="spellEnd"/>
      <w:r w:rsidRPr="007213B9">
        <w:rPr>
          <w:rStyle w:val="HTMLCode"/>
          <w:rFonts w:ascii="Consolas" w:hAnsi="Consolas" w:cs="Consolas"/>
          <w:color w:val="333333"/>
          <w:spacing w:val="3"/>
          <w:bdr w:val="none" w:sz="0" w:space="0" w:color="auto" w:frame="1"/>
          <w:lang w:val="en-US"/>
        </w:rPr>
        <w:t>(</w:t>
      </w:r>
      <w:proofErr w:type="spellStart"/>
      <w:proofErr w:type="gramEnd"/>
      <w:r w:rsidRPr="007213B9">
        <w:rPr>
          <w:rStyle w:val="kw"/>
          <w:rFonts w:ascii="Consolas" w:hAnsi="Consolas" w:cs="Consolas"/>
          <w:b/>
          <w:bCs/>
          <w:color w:val="007020"/>
          <w:spacing w:val="3"/>
          <w:bdr w:val="none" w:sz="0" w:space="0" w:color="auto" w:frame="1"/>
          <w:lang w:val="en-US"/>
        </w:rPr>
        <w:t>aes</w:t>
      </w:r>
      <w:proofErr w:type="spellEnd"/>
      <w:r w:rsidRPr="007213B9">
        <w:rPr>
          <w:rStyle w:val="HTMLCode"/>
          <w:rFonts w:ascii="Consolas" w:hAnsi="Consolas" w:cs="Consolas"/>
          <w:color w:val="333333"/>
          <w:spacing w:val="3"/>
          <w:bdr w:val="none" w:sz="0" w:space="0" w:color="auto" w:frame="1"/>
          <w:lang w:val="en-US"/>
        </w:rPr>
        <w:t>(</w:t>
      </w:r>
      <w:proofErr w:type="spellStart"/>
      <w:r w:rsidRPr="007213B9">
        <w:rPr>
          <w:rStyle w:val="dt"/>
          <w:rFonts w:ascii="Consolas" w:hAnsi="Consolas" w:cs="Consolas"/>
          <w:color w:val="902000"/>
          <w:spacing w:val="3"/>
          <w:bdr w:val="none" w:sz="0" w:space="0" w:color="auto" w:frame="1"/>
          <w:lang w:val="en-US"/>
        </w:rPr>
        <w:t>xintercept</w:t>
      </w:r>
      <w:proofErr w:type="spellEnd"/>
      <w:r w:rsidRPr="007213B9">
        <w:rPr>
          <w:rStyle w:val="dt"/>
          <w:rFonts w:ascii="Consolas" w:hAnsi="Consolas" w:cs="Consolas"/>
          <w:color w:val="902000"/>
          <w:spacing w:val="3"/>
          <w:bdr w:val="none" w:sz="0" w:space="0" w:color="auto" w:frame="1"/>
          <w:lang w:val="en-US"/>
        </w:rPr>
        <w:t>=</w:t>
      </w:r>
      <w:proofErr w:type="spellStart"/>
      <w:r w:rsidRPr="007213B9">
        <w:rPr>
          <w:rStyle w:val="HTMLCode"/>
          <w:rFonts w:ascii="Consolas" w:hAnsi="Consolas" w:cs="Consolas"/>
          <w:color w:val="333333"/>
          <w:spacing w:val="3"/>
          <w:bdr w:val="none" w:sz="0" w:space="0" w:color="auto" w:frame="1"/>
          <w:lang w:val="en-US"/>
        </w:rPr>
        <w:t>T_obs</w:t>
      </w:r>
      <w:proofErr w:type="spellEnd"/>
      <w:r w:rsidRPr="007213B9">
        <w:rPr>
          <w:rStyle w:val="HTMLCode"/>
          <w:rFonts w:ascii="Consolas" w:hAnsi="Consolas" w:cs="Consolas"/>
          <w:color w:val="333333"/>
          <w:spacing w:val="3"/>
          <w:bdr w:val="none" w:sz="0" w:space="0" w:color="auto" w:frame="1"/>
          <w:lang w:val="en-US"/>
        </w:rPr>
        <w:t xml:space="preserve">, </w:t>
      </w:r>
      <w:r w:rsidRPr="007213B9">
        <w:rPr>
          <w:rStyle w:val="dt"/>
          <w:rFonts w:ascii="Consolas" w:hAnsi="Consolas" w:cs="Consolas"/>
          <w:color w:val="902000"/>
          <w:spacing w:val="3"/>
          <w:bdr w:val="none" w:sz="0" w:space="0" w:color="auto" w:frame="1"/>
          <w:lang w:val="en-US"/>
        </w:rPr>
        <w:t>color =</w:t>
      </w:r>
      <w:r w:rsidRPr="007213B9">
        <w:rPr>
          <w:rStyle w:val="HTMLCode"/>
          <w:rFonts w:ascii="Consolas" w:hAnsi="Consolas" w:cs="Consolas"/>
          <w:color w:val="333333"/>
          <w:spacing w:val="3"/>
          <w:bdr w:val="none" w:sz="0" w:space="0" w:color="auto" w:frame="1"/>
          <w:lang w:val="en-US"/>
        </w:rPr>
        <w:t xml:space="preserve"> </w:t>
      </w:r>
      <w:r w:rsidRPr="007213B9">
        <w:rPr>
          <w:rStyle w:val="st"/>
          <w:rFonts w:ascii="Consolas" w:hAnsi="Consolas" w:cs="Consolas"/>
          <w:color w:val="4070A0"/>
          <w:spacing w:val="3"/>
          <w:bdr w:val="none" w:sz="0" w:space="0" w:color="auto" w:frame="1"/>
          <w:lang w:val="en-US"/>
        </w:rPr>
        <w:t>"</w:t>
      </w:r>
      <w:proofErr w:type="spellStart"/>
      <w:r w:rsidRPr="007213B9">
        <w:rPr>
          <w:rStyle w:val="st"/>
          <w:rFonts w:ascii="Consolas" w:hAnsi="Consolas" w:cs="Consolas"/>
          <w:color w:val="4070A0"/>
          <w:spacing w:val="3"/>
          <w:bdr w:val="none" w:sz="0" w:space="0" w:color="auto" w:frame="1"/>
          <w:lang w:val="en-US"/>
        </w:rPr>
        <w:t>T_obs</w:t>
      </w:r>
      <w:proofErr w:type="spellEnd"/>
      <w:r w:rsidRPr="007213B9">
        <w:rPr>
          <w:rStyle w:val="st"/>
          <w:rFonts w:ascii="Consolas" w:hAnsi="Consolas" w:cs="Consolas"/>
          <w:color w:val="4070A0"/>
          <w:spacing w:val="3"/>
          <w:bdr w:val="none" w:sz="0" w:space="0" w:color="auto" w:frame="1"/>
          <w:lang w:val="en-US"/>
        </w:rPr>
        <w:t>"</w:t>
      </w:r>
      <w:r w:rsidRPr="007213B9">
        <w:rPr>
          <w:rStyle w:val="HTMLCode"/>
          <w:rFonts w:ascii="Consolas" w:hAnsi="Consolas" w:cs="Consolas"/>
          <w:color w:val="333333"/>
          <w:spacing w:val="3"/>
          <w:bdr w:val="none" w:sz="0" w:space="0" w:color="auto" w:frame="1"/>
          <w:lang w:val="en-US"/>
        </w:rPr>
        <w:t xml:space="preserve">)) </w:t>
      </w:r>
      <w:r w:rsidRPr="007213B9">
        <w:rPr>
          <w:rStyle w:val="op"/>
          <w:rFonts w:ascii="Consolas" w:eastAsiaTheme="majorEastAsia" w:hAnsi="Consolas" w:cs="Consolas"/>
          <w:color w:val="666666"/>
          <w:spacing w:val="3"/>
          <w:bdr w:val="none" w:sz="0" w:space="0" w:color="auto" w:frame="1"/>
          <w:lang w:val="en-US"/>
        </w:rPr>
        <w:t>+</w:t>
      </w:r>
    </w:p>
    <w:p w14:paraId="2D3B1D48" w14:textId="39C4CEDD" w:rsidR="002C79C9" w:rsidRPr="00F17EFD" w:rsidRDefault="002C79C9" w:rsidP="002C79C9">
      <w:pPr>
        <w:pStyle w:val="HTMLVorformatiert"/>
        <w:shd w:val="clear" w:color="auto" w:fill="F7F7F7"/>
        <w:rPr>
          <w:rStyle w:val="HTMLCode"/>
          <w:rFonts w:ascii="Consolas" w:hAnsi="Consolas" w:cs="Consolas"/>
          <w:color w:val="333333"/>
          <w:spacing w:val="3"/>
          <w:bdr w:val="none" w:sz="0" w:space="0" w:color="auto" w:frame="1"/>
          <w:lang w:val="en-US"/>
        </w:rPr>
      </w:pPr>
      <w:r w:rsidRPr="007213B9">
        <w:rPr>
          <w:rStyle w:val="st"/>
          <w:rFonts w:ascii="Consolas" w:hAnsi="Consolas" w:cs="Consolas"/>
          <w:color w:val="4070A0"/>
          <w:spacing w:val="3"/>
          <w:bdr w:val="none" w:sz="0" w:space="0" w:color="auto" w:frame="1"/>
          <w:lang w:val="en-US"/>
        </w:rPr>
        <w:t xml:space="preserve">  </w:t>
      </w:r>
      <w:proofErr w:type="spellStart"/>
      <w:r w:rsidRPr="00F17EFD">
        <w:rPr>
          <w:rStyle w:val="kw"/>
          <w:rFonts w:ascii="Consolas" w:hAnsi="Consolas" w:cs="Consolas"/>
          <w:b/>
          <w:bCs/>
          <w:color w:val="007020"/>
          <w:spacing w:val="3"/>
          <w:bdr w:val="none" w:sz="0" w:space="0" w:color="auto" w:frame="1"/>
          <w:lang w:val="en-US"/>
        </w:rPr>
        <w:t>geom_vline</w:t>
      </w:r>
      <w:proofErr w:type="spellEnd"/>
      <w:r w:rsidRPr="00F17EFD">
        <w:rPr>
          <w:rStyle w:val="HTMLCode"/>
          <w:rFonts w:ascii="Consolas" w:hAnsi="Consolas" w:cs="Consolas"/>
          <w:color w:val="333333"/>
          <w:spacing w:val="3"/>
          <w:bdr w:val="none" w:sz="0" w:space="0" w:color="auto" w:frame="1"/>
          <w:lang w:val="en-US"/>
        </w:rPr>
        <w:t>(</w:t>
      </w:r>
      <w:proofErr w:type="spellStart"/>
      <w:r w:rsidRPr="00F17EFD">
        <w:rPr>
          <w:rStyle w:val="kw"/>
          <w:rFonts w:ascii="Consolas" w:hAnsi="Consolas" w:cs="Consolas"/>
          <w:b/>
          <w:bCs/>
          <w:color w:val="007020"/>
          <w:spacing w:val="3"/>
          <w:bdr w:val="none" w:sz="0" w:space="0" w:color="auto" w:frame="1"/>
          <w:lang w:val="en-US"/>
        </w:rPr>
        <w:t>aes</w:t>
      </w:r>
      <w:proofErr w:type="spellEnd"/>
      <w:r w:rsidRPr="00F17EFD">
        <w:rPr>
          <w:rStyle w:val="HTMLCode"/>
          <w:rFonts w:ascii="Consolas" w:hAnsi="Consolas" w:cs="Consolas"/>
          <w:color w:val="333333"/>
          <w:spacing w:val="3"/>
          <w:bdr w:val="none" w:sz="0" w:space="0" w:color="auto" w:frame="1"/>
          <w:lang w:val="en-US"/>
        </w:rPr>
        <w:t>(</w:t>
      </w:r>
      <w:proofErr w:type="spellStart"/>
      <w:r w:rsidRPr="00F17EFD">
        <w:rPr>
          <w:rStyle w:val="dt"/>
          <w:rFonts w:ascii="Consolas" w:hAnsi="Consolas" w:cs="Consolas"/>
          <w:color w:val="902000"/>
          <w:spacing w:val="3"/>
          <w:bdr w:val="none" w:sz="0" w:space="0" w:color="auto" w:frame="1"/>
          <w:lang w:val="en-US"/>
        </w:rPr>
        <w:t>xintercept</w:t>
      </w:r>
      <w:proofErr w:type="spellEnd"/>
      <w:r w:rsidRPr="00F17EFD">
        <w:rPr>
          <w:rStyle w:val="dt"/>
          <w:rFonts w:ascii="Consolas" w:hAnsi="Consolas" w:cs="Consolas"/>
          <w:color w:val="902000"/>
          <w:spacing w:val="3"/>
          <w:bdr w:val="none" w:sz="0" w:space="0" w:color="auto" w:frame="1"/>
          <w:lang w:val="en-US"/>
        </w:rPr>
        <w:t>=</w:t>
      </w:r>
      <w:proofErr w:type="spellStart"/>
      <w:r w:rsidRPr="00F17EFD">
        <w:rPr>
          <w:rStyle w:val="HTMLCode"/>
          <w:rFonts w:ascii="Consolas" w:hAnsi="Consolas" w:cs="Consolas"/>
          <w:color w:val="333333"/>
          <w:spacing w:val="3"/>
          <w:bdr w:val="none" w:sz="0" w:space="0" w:color="auto" w:frame="1"/>
          <w:lang w:val="en-US"/>
        </w:rPr>
        <w:t>conf_</w:t>
      </w:r>
      <w:proofErr w:type="gramStart"/>
      <w:r w:rsidRPr="00F17EFD">
        <w:rPr>
          <w:rStyle w:val="HTMLCode"/>
          <w:rFonts w:ascii="Consolas" w:hAnsi="Consolas" w:cs="Consolas"/>
          <w:color w:val="333333"/>
          <w:spacing w:val="3"/>
          <w:bdr w:val="none" w:sz="0" w:space="0" w:color="auto" w:frame="1"/>
          <w:lang w:val="en-US"/>
        </w:rPr>
        <w:t>int</w:t>
      </w:r>
      <w:proofErr w:type="spellEnd"/>
      <w:r w:rsidRPr="00F17EFD">
        <w:rPr>
          <w:rStyle w:val="HTMLCode"/>
          <w:rFonts w:ascii="Consolas" w:hAnsi="Consolas" w:cs="Consolas"/>
          <w:color w:val="333333"/>
          <w:spacing w:val="3"/>
          <w:bdr w:val="none" w:sz="0" w:space="0" w:color="auto" w:frame="1"/>
          <w:lang w:val="en-US"/>
        </w:rPr>
        <w:t>[</w:t>
      </w:r>
      <w:proofErr w:type="gramEnd"/>
      <w:r w:rsidRPr="00F17EFD">
        <w:rPr>
          <w:rStyle w:val="dv"/>
          <w:rFonts w:ascii="Consolas" w:hAnsi="Consolas" w:cs="Consolas"/>
          <w:color w:val="40A070"/>
          <w:spacing w:val="3"/>
          <w:bdr w:val="none" w:sz="0" w:space="0" w:color="auto" w:frame="1"/>
          <w:lang w:val="en-US"/>
        </w:rPr>
        <w:t>1</w:t>
      </w:r>
      <w:r w:rsidRPr="00F17EFD">
        <w:rPr>
          <w:rStyle w:val="HTMLCode"/>
          <w:rFonts w:ascii="Consolas" w:hAnsi="Consolas" w:cs="Consolas"/>
          <w:color w:val="333333"/>
          <w:spacing w:val="3"/>
          <w:bdr w:val="none" w:sz="0" w:space="0" w:color="auto" w:frame="1"/>
          <w:lang w:val="en-US"/>
        </w:rPr>
        <w:t xml:space="preserve">], </w:t>
      </w:r>
      <w:r w:rsidRPr="00F17EFD">
        <w:rPr>
          <w:rStyle w:val="dt"/>
          <w:rFonts w:ascii="Consolas" w:hAnsi="Consolas" w:cs="Consolas"/>
          <w:color w:val="902000"/>
          <w:spacing w:val="3"/>
          <w:bdr w:val="none" w:sz="0" w:space="0" w:color="auto" w:frame="1"/>
          <w:lang w:val="en-US"/>
        </w:rPr>
        <w:t>color=</w:t>
      </w:r>
      <w:r w:rsidRPr="00F17EFD">
        <w:rPr>
          <w:rStyle w:val="st"/>
          <w:rFonts w:ascii="Consolas" w:hAnsi="Consolas" w:cs="Consolas"/>
          <w:color w:val="4070A0"/>
          <w:spacing w:val="3"/>
          <w:bdr w:val="none" w:sz="0" w:space="0" w:color="auto" w:frame="1"/>
          <w:lang w:val="en-US"/>
        </w:rPr>
        <w:t>"CI"</w:t>
      </w:r>
      <w:r w:rsidRPr="00F17EFD">
        <w:rPr>
          <w:rStyle w:val="HTMLCode"/>
          <w:rFonts w:ascii="Consolas" w:hAnsi="Consolas" w:cs="Consolas"/>
          <w:color w:val="333333"/>
          <w:spacing w:val="3"/>
          <w:bdr w:val="none" w:sz="0" w:space="0" w:color="auto" w:frame="1"/>
          <w:lang w:val="en-US"/>
        </w:rPr>
        <w:t xml:space="preserve">), </w:t>
      </w:r>
      <w:proofErr w:type="spellStart"/>
      <w:r w:rsidRPr="00F17EFD">
        <w:rPr>
          <w:rStyle w:val="dt"/>
          <w:rFonts w:ascii="Consolas" w:hAnsi="Consolas" w:cs="Consolas"/>
          <w:color w:val="902000"/>
          <w:spacing w:val="3"/>
          <w:bdr w:val="none" w:sz="0" w:space="0" w:color="auto" w:frame="1"/>
          <w:lang w:val="en-US"/>
        </w:rPr>
        <w:t>linetype</w:t>
      </w:r>
      <w:proofErr w:type="spellEnd"/>
      <w:r w:rsidRPr="00F17EFD">
        <w:rPr>
          <w:rStyle w:val="dt"/>
          <w:rFonts w:ascii="Consolas" w:hAnsi="Consolas" w:cs="Consolas"/>
          <w:color w:val="902000"/>
          <w:spacing w:val="3"/>
          <w:bdr w:val="none" w:sz="0" w:space="0" w:color="auto" w:frame="1"/>
          <w:lang w:val="en-US"/>
        </w:rPr>
        <w:t>=</w:t>
      </w:r>
      <w:r w:rsidRPr="00F17EFD">
        <w:rPr>
          <w:rStyle w:val="st"/>
          <w:rFonts w:ascii="Consolas" w:hAnsi="Consolas" w:cs="Consolas"/>
          <w:color w:val="4070A0"/>
          <w:spacing w:val="3"/>
          <w:bdr w:val="none" w:sz="0" w:space="0" w:color="auto" w:frame="1"/>
          <w:lang w:val="en-US"/>
        </w:rPr>
        <w:t>"dashed"</w:t>
      </w:r>
      <w:r w:rsidRPr="00F17EFD">
        <w:rPr>
          <w:rStyle w:val="HTMLCode"/>
          <w:rFonts w:ascii="Consolas" w:hAnsi="Consolas" w:cs="Consolas"/>
          <w:color w:val="333333"/>
          <w:spacing w:val="3"/>
          <w:bdr w:val="none" w:sz="0" w:space="0" w:color="auto" w:frame="1"/>
          <w:lang w:val="en-US"/>
        </w:rPr>
        <w:t xml:space="preserve">) </w:t>
      </w:r>
      <w:r w:rsidRPr="00F17EFD">
        <w:rPr>
          <w:rStyle w:val="op"/>
          <w:rFonts w:ascii="Consolas" w:eastAsiaTheme="majorEastAsia" w:hAnsi="Consolas" w:cs="Consolas"/>
          <w:color w:val="666666"/>
          <w:spacing w:val="3"/>
          <w:bdr w:val="none" w:sz="0" w:space="0" w:color="auto" w:frame="1"/>
          <w:lang w:val="en-US"/>
        </w:rPr>
        <w:t>+</w:t>
      </w:r>
    </w:p>
    <w:p w14:paraId="4FDF27D3" w14:textId="5A3A0480" w:rsidR="002C79C9" w:rsidRPr="00F17EFD" w:rsidRDefault="002C79C9" w:rsidP="002C79C9">
      <w:pPr>
        <w:pStyle w:val="HTMLVorformatiert"/>
        <w:shd w:val="clear" w:color="auto" w:fill="F7F7F7"/>
        <w:rPr>
          <w:rStyle w:val="HTMLCode"/>
          <w:rFonts w:ascii="Consolas" w:hAnsi="Consolas" w:cs="Consolas"/>
          <w:color w:val="333333"/>
          <w:spacing w:val="3"/>
          <w:bdr w:val="none" w:sz="0" w:space="0" w:color="auto" w:frame="1"/>
          <w:lang w:val="en-US"/>
        </w:rPr>
      </w:pPr>
      <w:r w:rsidRPr="00F17EFD">
        <w:rPr>
          <w:rStyle w:val="st"/>
          <w:rFonts w:ascii="Consolas" w:hAnsi="Consolas" w:cs="Consolas"/>
          <w:color w:val="4070A0"/>
          <w:spacing w:val="3"/>
          <w:bdr w:val="none" w:sz="0" w:space="0" w:color="auto" w:frame="1"/>
          <w:lang w:val="en-US"/>
        </w:rPr>
        <w:t xml:space="preserve">  </w:t>
      </w:r>
      <w:proofErr w:type="spellStart"/>
      <w:r w:rsidRPr="00F17EFD">
        <w:rPr>
          <w:rStyle w:val="kw"/>
          <w:rFonts w:ascii="Consolas" w:hAnsi="Consolas" w:cs="Consolas"/>
          <w:b/>
          <w:bCs/>
          <w:color w:val="007020"/>
          <w:spacing w:val="3"/>
          <w:bdr w:val="none" w:sz="0" w:space="0" w:color="auto" w:frame="1"/>
          <w:lang w:val="en-US"/>
        </w:rPr>
        <w:t>geom_vline</w:t>
      </w:r>
      <w:proofErr w:type="spellEnd"/>
      <w:r w:rsidRPr="00F17EFD">
        <w:rPr>
          <w:rStyle w:val="HTMLCode"/>
          <w:rFonts w:ascii="Consolas" w:hAnsi="Consolas" w:cs="Consolas"/>
          <w:color w:val="333333"/>
          <w:spacing w:val="3"/>
          <w:bdr w:val="none" w:sz="0" w:space="0" w:color="auto" w:frame="1"/>
          <w:lang w:val="en-US"/>
        </w:rPr>
        <w:t>(</w:t>
      </w:r>
      <w:proofErr w:type="spellStart"/>
      <w:r w:rsidRPr="00F17EFD">
        <w:rPr>
          <w:rStyle w:val="kw"/>
          <w:rFonts w:ascii="Consolas" w:hAnsi="Consolas" w:cs="Consolas"/>
          <w:b/>
          <w:bCs/>
          <w:color w:val="007020"/>
          <w:spacing w:val="3"/>
          <w:bdr w:val="none" w:sz="0" w:space="0" w:color="auto" w:frame="1"/>
          <w:lang w:val="en-US"/>
        </w:rPr>
        <w:t>aes</w:t>
      </w:r>
      <w:proofErr w:type="spellEnd"/>
      <w:r w:rsidRPr="00F17EFD">
        <w:rPr>
          <w:rStyle w:val="HTMLCode"/>
          <w:rFonts w:ascii="Consolas" w:hAnsi="Consolas" w:cs="Consolas"/>
          <w:color w:val="333333"/>
          <w:spacing w:val="3"/>
          <w:bdr w:val="none" w:sz="0" w:space="0" w:color="auto" w:frame="1"/>
          <w:lang w:val="en-US"/>
        </w:rPr>
        <w:t>(</w:t>
      </w:r>
      <w:proofErr w:type="spellStart"/>
      <w:r w:rsidRPr="00F17EFD">
        <w:rPr>
          <w:rStyle w:val="dt"/>
          <w:rFonts w:ascii="Consolas" w:hAnsi="Consolas" w:cs="Consolas"/>
          <w:color w:val="902000"/>
          <w:spacing w:val="3"/>
          <w:bdr w:val="none" w:sz="0" w:space="0" w:color="auto" w:frame="1"/>
          <w:lang w:val="en-US"/>
        </w:rPr>
        <w:t>xintercept</w:t>
      </w:r>
      <w:proofErr w:type="spellEnd"/>
      <w:r w:rsidRPr="00F17EFD">
        <w:rPr>
          <w:rStyle w:val="dt"/>
          <w:rFonts w:ascii="Consolas" w:hAnsi="Consolas" w:cs="Consolas"/>
          <w:color w:val="902000"/>
          <w:spacing w:val="3"/>
          <w:bdr w:val="none" w:sz="0" w:space="0" w:color="auto" w:frame="1"/>
          <w:lang w:val="en-US"/>
        </w:rPr>
        <w:t>=</w:t>
      </w:r>
      <w:proofErr w:type="spellStart"/>
      <w:r w:rsidRPr="00F17EFD">
        <w:rPr>
          <w:rStyle w:val="HTMLCode"/>
          <w:rFonts w:ascii="Consolas" w:hAnsi="Consolas" w:cs="Consolas"/>
          <w:color w:val="333333"/>
          <w:spacing w:val="3"/>
          <w:bdr w:val="none" w:sz="0" w:space="0" w:color="auto" w:frame="1"/>
          <w:lang w:val="en-US"/>
        </w:rPr>
        <w:t>conf_</w:t>
      </w:r>
      <w:proofErr w:type="gramStart"/>
      <w:r w:rsidRPr="00F17EFD">
        <w:rPr>
          <w:rStyle w:val="HTMLCode"/>
          <w:rFonts w:ascii="Consolas" w:hAnsi="Consolas" w:cs="Consolas"/>
          <w:color w:val="333333"/>
          <w:spacing w:val="3"/>
          <w:bdr w:val="none" w:sz="0" w:space="0" w:color="auto" w:frame="1"/>
          <w:lang w:val="en-US"/>
        </w:rPr>
        <w:t>int</w:t>
      </w:r>
      <w:proofErr w:type="spellEnd"/>
      <w:r w:rsidRPr="00F17EFD">
        <w:rPr>
          <w:rStyle w:val="HTMLCode"/>
          <w:rFonts w:ascii="Consolas" w:hAnsi="Consolas" w:cs="Consolas"/>
          <w:color w:val="333333"/>
          <w:spacing w:val="3"/>
          <w:bdr w:val="none" w:sz="0" w:space="0" w:color="auto" w:frame="1"/>
          <w:lang w:val="en-US"/>
        </w:rPr>
        <w:t>[</w:t>
      </w:r>
      <w:proofErr w:type="gramEnd"/>
      <w:r w:rsidRPr="00F17EFD">
        <w:rPr>
          <w:rStyle w:val="dv"/>
          <w:rFonts w:ascii="Consolas" w:hAnsi="Consolas" w:cs="Consolas"/>
          <w:color w:val="40A070"/>
          <w:spacing w:val="3"/>
          <w:bdr w:val="none" w:sz="0" w:space="0" w:color="auto" w:frame="1"/>
          <w:lang w:val="en-US"/>
        </w:rPr>
        <w:t>2</w:t>
      </w:r>
      <w:r w:rsidRPr="00F17EFD">
        <w:rPr>
          <w:rStyle w:val="HTMLCode"/>
          <w:rFonts w:ascii="Consolas" w:hAnsi="Consolas" w:cs="Consolas"/>
          <w:color w:val="333333"/>
          <w:spacing w:val="3"/>
          <w:bdr w:val="none" w:sz="0" w:space="0" w:color="auto" w:frame="1"/>
          <w:lang w:val="en-US"/>
        </w:rPr>
        <w:t xml:space="preserve">], </w:t>
      </w:r>
      <w:r w:rsidRPr="00F17EFD">
        <w:rPr>
          <w:rStyle w:val="dt"/>
          <w:rFonts w:ascii="Consolas" w:hAnsi="Consolas" w:cs="Consolas"/>
          <w:color w:val="902000"/>
          <w:spacing w:val="3"/>
          <w:bdr w:val="none" w:sz="0" w:space="0" w:color="auto" w:frame="1"/>
          <w:lang w:val="en-US"/>
        </w:rPr>
        <w:t>color=</w:t>
      </w:r>
      <w:r w:rsidRPr="00F17EFD">
        <w:rPr>
          <w:rStyle w:val="st"/>
          <w:rFonts w:ascii="Consolas" w:hAnsi="Consolas" w:cs="Consolas"/>
          <w:color w:val="4070A0"/>
          <w:spacing w:val="3"/>
          <w:bdr w:val="none" w:sz="0" w:space="0" w:color="auto" w:frame="1"/>
          <w:lang w:val="en-US"/>
        </w:rPr>
        <w:t>"CI"</w:t>
      </w:r>
      <w:r w:rsidRPr="00F17EFD">
        <w:rPr>
          <w:rStyle w:val="HTMLCode"/>
          <w:rFonts w:ascii="Consolas" w:hAnsi="Consolas" w:cs="Consolas"/>
          <w:color w:val="333333"/>
          <w:spacing w:val="3"/>
          <w:bdr w:val="none" w:sz="0" w:space="0" w:color="auto" w:frame="1"/>
          <w:lang w:val="en-US"/>
        </w:rPr>
        <w:t xml:space="preserve">), </w:t>
      </w:r>
      <w:proofErr w:type="spellStart"/>
      <w:r w:rsidRPr="00F17EFD">
        <w:rPr>
          <w:rStyle w:val="dt"/>
          <w:rFonts w:ascii="Consolas" w:hAnsi="Consolas" w:cs="Consolas"/>
          <w:color w:val="902000"/>
          <w:spacing w:val="3"/>
          <w:bdr w:val="none" w:sz="0" w:space="0" w:color="auto" w:frame="1"/>
          <w:lang w:val="en-US"/>
        </w:rPr>
        <w:t>linetype</w:t>
      </w:r>
      <w:proofErr w:type="spellEnd"/>
      <w:r w:rsidRPr="00F17EFD">
        <w:rPr>
          <w:rStyle w:val="dt"/>
          <w:rFonts w:ascii="Consolas" w:hAnsi="Consolas" w:cs="Consolas"/>
          <w:color w:val="902000"/>
          <w:spacing w:val="3"/>
          <w:bdr w:val="none" w:sz="0" w:space="0" w:color="auto" w:frame="1"/>
          <w:lang w:val="en-US"/>
        </w:rPr>
        <w:t>=</w:t>
      </w:r>
      <w:r w:rsidRPr="00F17EFD">
        <w:rPr>
          <w:rStyle w:val="st"/>
          <w:rFonts w:ascii="Consolas" w:hAnsi="Consolas" w:cs="Consolas"/>
          <w:color w:val="4070A0"/>
          <w:spacing w:val="3"/>
          <w:bdr w:val="none" w:sz="0" w:space="0" w:color="auto" w:frame="1"/>
          <w:lang w:val="en-US"/>
        </w:rPr>
        <w:t>"dashed"</w:t>
      </w:r>
      <w:r w:rsidRPr="00F17EFD">
        <w:rPr>
          <w:rStyle w:val="HTMLCode"/>
          <w:rFonts w:ascii="Consolas" w:hAnsi="Consolas" w:cs="Consolas"/>
          <w:color w:val="333333"/>
          <w:spacing w:val="3"/>
          <w:bdr w:val="none" w:sz="0" w:space="0" w:color="auto" w:frame="1"/>
          <w:lang w:val="en-US"/>
        </w:rPr>
        <w:t xml:space="preserve">) </w:t>
      </w:r>
      <w:r w:rsidRPr="00F17EFD">
        <w:rPr>
          <w:rStyle w:val="op"/>
          <w:rFonts w:ascii="Consolas" w:eastAsiaTheme="majorEastAsia" w:hAnsi="Consolas" w:cs="Consolas"/>
          <w:color w:val="666666"/>
          <w:spacing w:val="3"/>
          <w:bdr w:val="none" w:sz="0" w:space="0" w:color="auto" w:frame="1"/>
          <w:lang w:val="en-US"/>
        </w:rPr>
        <w:t>+</w:t>
      </w:r>
    </w:p>
    <w:p w14:paraId="3F07AD3C" w14:textId="4D28C545" w:rsidR="002C79C9" w:rsidRPr="00F17EFD" w:rsidRDefault="002C79C9" w:rsidP="002C79C9">
      <w:pPr>
        <w:pStyle w:val="HTMLVorformatiert"/>
        <w:shd w:val="clear" w:color="auto" w:fill="F7F7F7"/>
        <w:rPr>
          <w:rStyle w:val="HTMLCode"/>
          <w:rFonts w:ascii="Consolas" w:hAnsi="Consolas" w:cs="Consolas"/>
          <w:color w:val="333333"/>
          <w:spacing w:val="3"/>
          <w:bdr w:val="none" w:sz="0" w:space="0" w:color="auto" w:frame="1"/>
          <w:lang w:val="en-US"/>
        </w:rPr>
      </w:pPr>
      <w:r w:rsidRPr="00F17EFD">
        <w:rPr>
          <w:rStyle w:val="st"/>
          <w:rFonts w:ascii="Consolas" w:hAnsi="Consolas" w:cs="Consolas"/>
          <w:color w:val="4070A0"/>
          <w:spacing w:val="3"/>
          <w:bdr w:val="none" w:sz="0" w:space="0" w:color="auto" w:frame="1"/>
          <w:lang w:val="en-US"/>
        </w:rPr>
        <w:t xml:space="preserve">  </w:t>
      </w:r>
      <w:proofErr w:type="spellStart"/>
      <w:r w:rsidRPr="00F17EFD">
        <w:rPr>
          <w:rStyle w:val="kw"/>
          <w:rFonts w:ascii="Consolas" w:hAnsi="Consolas" w:cs="Consolas"/>
          <w:b/>
          <w:bCs/>
          <w:color w:val="007020"/>
          <w:spacing w:val="3"/>
          <w:bdr w:val="none" w:sz="0" w:space="0" w:color="auto" w:frame="1"/>
          <w:lang w:val="en-US"/>
        </w:rPr>
        <w:t>scale_color_manual</w:t>
      </w:r>
      <w:proofErr w:type="spellEnd"/>
      <w:r w:rsidRPr="00F17EFD">
        <w:rPr>
          <w:rStyle w:val="HTMLCode"/>
          <w:rFonts w:ascii="Consolas" w:hAnsi="Consolas" w:cs="Consolas"/>
          <w:color w:val="333333"/>
          <w:spacing w:val="3"/>
          <w:bdr w:val="none" w:sz="0" w:space="0" w:color="auto" w:frame="1"/>
          <w:lang w:val="en-US"/>
        </w:rPr>
        <w:t>(</w:t>
      </w:r>
      <w:r w:rsidRPr="00F17EFD">
        <w:rPr>
          <w:rStyle w:val="dt"/>
          <w:rFonts w:ascii="Consolas" w:hAnsi="Consolas" w:cs="Consolas"/>
          <w:color w:val="902000"/>
          <w:spacing w:val="3"/>
          <w:bdr w:val="none" w:sz="0" w:space="0" w:color="auto" w:frame="1"/>
          <w:lang w:val="en-US"/>
        </w:rPr>
        <w:t>values=</w:t>
      </w:r>
      <w:proofErr w:type="spellStart"/>
      <w:r w:rsidRPr="00F17EFD">
        <w:rPr>
          <w:rStyle w:val="HTMLCode"/>
          <w:rFonts w:ascii="Consolas" w:hAnsi="Consolas" w:cs="Consolas"/>
          <w:color w:val="333333"/>
          <w:spacing w:val="3"/>
          <w:bdr w:val="none" w:sz="0" w:space="0" w:color="auto" w:frame="1"/>
          <w:lang w:val="en-US"/>
        </w:rPr>
        <w:t>cbPalette</w:t>
      </w:r>
      <w:proofErr w:type="spellEnd"/>
      <w:r w:rsidRPr="00F17EFD">
        <w:rPr>
          <w:rStyle w:val="HTMLCode"/>
          <w:rFonts w:ascii="Consolas" w:hAnsi="Consolas" w:cs="Consolas"/>
          <w:color w:val="333333"/>
          <w:spacing w:val="3"/>
          <w:bdr w:val="none" w:sz="0" w:space="0" w:color="auto" w:frame="1"/>
          <w:lang w:val="en-US"/>
        </w:rPr>
        <w:t xml:space="preserve">) </w:t>
      </w:r>
      <w:r w:rsidRPr="00F17EFD">
        <w:rPr>
          <w:rStyle w:val="op"/>
          <w:rFonts w:ascii="Consolas" w:eastAsiaTheme="majorEastAsia" w:hAnsi="Consolas" w:cs="Consolas"/>
          <w:color w:val="666666"/>
          <w:spacing w:val="3"/>
          <w:bdr w:val="none" w:sz="0" w:space="0" w:color="auto" w:frame="1"/>
          <w:lang w:val="en-US"/>
        </w:rPr>
        <w:t>+</w:t>
      </w:r>
    </w:p>
    <w:p w14:paraId="248D99A3" w14:textId="319AED27" w:rsidR="002C79C9" w:rsidRPr="00F17EFD" w:rsidRDefault="002C79C9" w:rsidP="002C79C9">
      <w:pPr>
        <w:pStyle w:val="HTMLVorformatiert"/>
        <w:shd w:val="clear" w:color="auto" w:fill="F7F7F7"/>
        <w:rPr>
          <w:rFonts w:ascii="Consolas" w:hAnsi="Consolas" w:cs="Consolas"/>
          <w:color w:val="333333"/>
          <w:spacing w:val="3"/>
          <w:sz w:val="24"/>
          <w:szCs w:val="24"/>
          <w:lang w:val="en-US"/>
        </w:rPr>
      </w:pPr>
      <w:r w:rsidRPr="00F17EFD">
        <w:rPr>
          <w:rStyle w:val="st"/>
          <w:rFonts w:ascii="Consolas" w:hAnsi="Consolas" w:cs="Consolas"/>
          <w:color w:val="4070A0"/>
          <w:spacing w:val="3"/>
          <w:bdr w:val="none" w:sz="0" w:space="0" w:color="auto" w:frame="1"/>
          <w:lang w:val="en-US"/>
        </w:rPr>
        <w:t xml:space="preserve">  </w:t>
      </w:r>
      <w:proofErr w:type="spellStart"/>
      <w:proofErr w:type="gramStart"/>
      <w:r w:rsidRPr="00F17EFD">
        <w:rPr>
          <w:rStyle w:val="kw"/>
          <w:rFonts w:ascii="Consolas" w:hAnsi="Consolas" w:cs="Consolas"/>
          <w:b/>
          <w:bCs/>
          <w:color w:val="007020"/>
          <w:spacing w:val="3"/>
          <w:bdr w:val="none" w:sz="0" w:space="0" w:color="auto" w:frame="1"/>
          <w:lang w:val="en-US"/>
        </w:rPr>
        <w:t>xlab</w:t>
      </w:r>
      <w:proofErr w:type="spellEnd"/>
      <w:r w:rsidRPr="00F17EFD">
        <w:rPr>
          <w:rStyle w:val="HTMLCode"/>
          <w:rFonts w:ascii="Consolas" w:hAnsi="Consolas" w:cs="Consolas"/>
          <w:color w:val="333333"/>
          <w:spacing w:val="3"/>
          <w:bdr w:val="none" w:sz="0" w:space="0" w:color="auto" w:frame="1"/>
          <w:lang w:val="en-US"/>
        </w:rPr>
        <w:t>(</w:t>
      </w:r>
      <w:proofErr w:type="gramEnd"/>
      <w:r w:rsidRPr="00F17EFD">
        <w:rPr>
          <w:rStyle w:val="st"/>
          <w:rFonts w:ascii="Consolas" w:hAnsi="Consolas" w:cs="Consolas"/>
          <w:color w:val="4070A0"/>
          <w:spacing w:val="3"/>
          <w:bdr w:val="none" w:sz="0" w:space="0" w:color="auto" w:frame="1"/>
          <w:lang w:val="en-US"/>
        </w:rPr>
        <w:t>"estimated difference of median growth rates"</w:t>
      </w:r>
      <w:r w:rsidRPr="00F17EFD">
        <w:rPr>
          <w:rStyle w:val="HTMLCode"/>
          <w:rFonts w:ascii="Consolas" w:hAnsi="Consolas" w:cs="Consolas"/>
          <w:color w:val="333333"/>
          <w:spacing w:val="3"/>
          <w:bdr w:val="none" w:sz="0" w:space="0" w:color="auto" w:frame="1"/>
          <w:lang w:val="en-US"/>
        </w:rPr>
        <w:t>)</w:t>
      </w:r>
    </w:p>
    <w:p w14:paraId="1CE28EFD" w14:textId="0A324BAC" w:rsidR="002C79C9" w:rsidRPr="002C79C9" w:rsidRDefault="002C79C9" w:rsidP="002C79C9">
      <w:pPr>
        <w:rPr>
          <w:rFonts w:ascii="Calibri" w:hAnsi="Calibri" w:cs="Calibri"/>
          <w:bCs/>
          <w:lang w:val="en-US"/>
        </w:rPr>
      </w:pPr>
    </w:p>
    <w:p w14:paraId="1DDE5587" w14:textId="1AA0BDFF" w:rsidR="008035C8" w:rsidRDefault="008035C8" w:rsidP="002C79C9">
      <w:pPr>
        <w:rPr>
          <w:rFonts w:ascii="Calibri" w:hAnsi="Calibri" w:cs="Calibri"/>
          <w:bCs/>
          <w:lang w:val="en-US"/>
        </w:rPr>
      </w:pPr>
    </w:p>
    <w:p w14:paraId="7CA57A6B" w14:textId="0052C4A3" w:rsidR="00E45C8D" w:rsidRPr="00C465CC" w:rsidRDefault="00EF2F29" w:rsidP="00E45C8D">
      <w:pPr>
        <w:pStyle w:val="berschrift2"/>
        <w:rPr>
          <w:b/>
          <w:bCs/>
          <w:lang w:val="en-US"/>
        </w:rPr>
      </w:pPr>
      <w:r>
        <w:rPr>
          <w:b/>
          <w:bCs/>
          <w:lang w:val="en-US"/>
        </w:rPr>
        <w:t xml:space="preserve">Formal </w:t>
      </w:r>
      <w:r w:rsidR="00E45C8D" w:rsidRPr="00C465CC">
        <w:rPr>
          <w:b/>
          <w:bCs/>
          <w:lang w:val="en-US"/>
        </w:rPr>
        <w:t>Confidence Intervals</w:t>
      </w:r>
    </w:p>
    <w:p w14:paraId="735642CB" w14:textId="62E6FFAB" w:rsidR="00E45C8D" w:rsidRDefault="00E45C8D" w:rsidP="00E45C8D">
      <w:pPr>
        <w:rPr>
          <w:rFonts w:ascii="Calibri" w:hAnsi="Calibri" w:cs="Calibri"/>
          <w:bCs/>
          <w:lang w:val="en-US"/>
        </w:rPr>
      </w:pPr>
      <w:r>
        <w:rPr>
          <w:rFonts w:ascii="Calibri" w:hAnsi="Calibri" w:cs="Calibri"/>
          <w:bCs/>
          <w:lang w:val="en-US"/>
        </w:rPr>
        <w:t>=</w:t>
      </w:r>
      <w:r w:rsidRPr="00984DD0">
        <w:rPr>
          <w:rFonts w:ascii="Calibri" w:hAnsi="Calibri" w:cs="Calibri"/>
          <w:bCs/>
          <w:lang w:val="en-US"/>
        </w:rPr>
        <w:t xml:space="preserve"> method to </w:t>
      </w:r>
      <w:r w:rsidRPr="006064E7">
        <w:rPr>
          <w:rFonts w:ascii="Calibri" w:hAnsi="Calibri" w:cs="Calibri"/>
          <w:b/>
          <w:lang w:val="en-US"/>
        </w:rPr>
        <w:t>quantify our uncertainty about a parameter estimate</w:t>
      </w:r>
    </w:p>
    <w:p w14:paraId="64F96A99" w14:textId="08D13AD8" w:rsidR="00E45C8D" w:rsidRDefault="00E45C8D" w:rsidP="00E45C8D">
      <w:pPr>
        <w:rPr>
          <w:rFonts w:ascii="Calibri" w:hAnsi="Calibri" w:cs="Calibri"/>
          <w:bCs/>
          <w:lang w:val="en-US"/>
        </w:rPr>
      </w:pPr>
      <w:r>
        <w:rPr>
          <w:rFonts w:ascii="Calibri" w:hAnsi="Calibri" w:cs="Calibri"/>
          <w:bCs/>
          <w:lang w:val="en-US"/>
        </w:rPr>
        <w:t xml:space="preserve">= </w:t>
      </w:r>
      <w:r w:rsidRPr="00EE297A">
        <w:rPr>
          <w:rFonts w:ascii="Calibri" w:hAnsi="Calibri" w:cs="Calibri"/>
          <w:bCs/>
          <w:lang w:val="en-US"/>
        </w:rPr>
        <w:t>confidence level 1−</w:t>
      </w:r>
      <w:r w:rsidRPr="00EE297A">
        <w:rPr>
          <w:rFonts w:ascii="Calibri" w:hAnsi="Calibri" w:cs="Calibri"/>
          <w:bCs/>
        </w:rPr>
        <w:t>α</w:t>
      </w:r>
      <w:r w:rsidRPr="00EE297A">
        <w:rPr>
          <w:rFonts w:ascii="Calibri" w:hAnsi="Calibri" w:cs="Calibri"/>
          <w:bCs/>
          <w:lang w:val="en-US"/>
        </w:rPr>
        <w:t> for a parameter </w:t>
      </w:r>
      <w:r w:rsidRPr="00EE297A">
        <w:rPr>
          <w:rFonts w:ascii="Calibri" w:hAnsi="Calibri" w:cs="Calibri"/>
          <w:bCs/>
        </w:rPr>
        <w:t>θ</w:t>
      </w:r>
      <w:r w:rsidRPr="00EE297A">
        <w:rPr>
          <w:rFonts w:ascii="Calibri" w:hAnsi="Calibri" w:cs="Calibri"/>
          <w:bCs/>
          <w:lang w:val="en-US"/>
        </w:rPr>
        <w:t xml:space="preserve"> is an </w:t>
      </w:r>
      <w:r w:rsidRPr="003C4BAC">
        <w:rPr>
          <w:rFonts w:ascii="Calibri" w:hAnsi="Calibri" w:cs="Calibri"/>
          <w:b/>
          <w:lang w:val="en-US"/>
        </w:rPr>
        <w:t>interval C=(</w:t>
      </w:r>
      <w:proofErr w:type="spellStart"/>
      <w:proofErr w:type="gramStart"/>
      <w:r w:rsidRPr="003C4BAC">
        <w:rPr>
          <w:rFonts w:ascii="Calibri" w:hAnsi="Calibri" w:cs="Calibri"/>
          <w:b/>
          <w:lang w:val="en-US"/>
        </w:rPr>
        <w:t>a,b</w:t>
      </w:r>
      <w:proofErr w:type="spellEnd"/>
      <w:proofErr w:type="gramEnd"/>
      <w:r w:rsidRPr="003C4BAC">
        <w:rPr>
          <w:rFonts w:ascii="Calibri" w:hAnsi="Calibri" w:cs="Calibri"/>
          <w:b/>
          <w:lang w:val="en-US"/>
        </w:rPr>
        <w:t>)</w:t>
      </w:r>
      <w:r w:rsidRPr="00EE297A">
        <w:rPr>
          <w:rFonts w:ascii="Calibri" w:hAnsi="Calibri" w:cs="Calibri"/>
          <w:bCs/>
          <w:lang w:val="en-US"/>
        </w:rPr>
        <w:t xml:space="preserve">, which would the </w:t>
      </w:r>
      <w:r w:rsidRPr="00EE297A">
        <w:rPr>
          <w:rFonts w:ascii="Calibri" w:hAnsi="Calibri" w:cs="Calibri"/>
          <w:b/>
          <w:lang w:val="en-US"/>
        </w:rPr>
        <w:t>data generation process be repeated</w:t>
      </w:r>
      <w:r w:rsidRPr="00EE297A">
        <w:rPr>
          <w:rFonts w:ascii="Calibri" w:hAnsi="Calibri" w:cs="Calibri"/>
          <w:bCs/>
          <w:lang w:val="en-US"/>
        </w:rPr>
        <w:t xml:space="preserve">, </w:t>
      </w:r>
      <w:r w:rsidRPr="003C4BAC">
        <w:rPr>
          <w:rFonts w:ascii="Calibri" w:hAnsi="Calibri" w:cs="Calibri"/>
          <w:b/>
          <w:lang w:val="en-US"/>
        </w:rPr>
        <w:t>would contain the parameter with probability 1−</w:t>
      </w:r>
      <w:r w:rsidRPr="003C4BAC">
        <w:rPr>
          <w:rFonts w:ascii="Calibri" w:hAnsi="Calibri" w:cs="Calibri"/>
          <w:b/>
        </w:rPr>
        <w:t>α</w:t>
      </w:r>
      <w:r w:rsidRPr="00EE297A">
        <w:rPr>
          <w:rFonts w:ascii="Calibri" w:hAnsi="Calibri" w:cs="Calibri"/>
          <w:bCs/>
          <w:lang w:val="en-US"/>
        </w:rPr>
        <w:t>, i.e. p(</w:t>
      </w:r>
      <w:r w:rsidRPr="00EE297A">
        <w:rPr>
          <w:rFonts w:ascii="Calibri" w:hAnsi="Calibri" w:cs="Calibri"/>
          <w:bCs/>
        </w:rPr>
        <w:t>θ</w:t>
      </w:r>
      <w:r w:rsidRPr="00EE297A">
        <w:rPr>
          <w:rFonts w:ascii="Cambria Math" w:hAnsi="Cambria Math" w:cs="Cambria Math"/>
          <w:bCs/>
          <w:lang w:val="en-US"/>
        </w:rPr>
        <w:t>∈</w:t>
      </w:r>
      <w:r w:rsidRPr="00EE297A">
        <w:rPr>
          <w:rFonts w:ascii="Calibri" w:hAnsi="Calibri" w:cs="Calibri"/>
          <w:bCs/>
          <w:lang w:val="en-US"/>
        </w:rPr>
        <w:t>C)=1−</w:t>
      </w:r>
      <w:r w:rsidRPr="00EE297A">
        <w:rPr>
          <w:rFonts w:ascii="Calibri" w:hAnsi="Calibri" w:cs="Calibri"/>
          <w:bCs/>
        </w:rPr>
        <w:t>α</w:t>
      </w:r>
      <w:r w:rsidRPr="00EE297A">
        <w:rPr>
          <w:rFonts w:ascii="Calibri" w:hAnsi="Calibri" w:cs="Calibri"/>
          <w:bCs/>
          <w:lang w:val="en-US"/>
        </w:rPr>
        <w:t xml:space="preserve">. </w:t>
      </w:r>
      <w:r w:rsidR="003C4BAC">
        <w:rPr>
          <w:rFonts w:ascii="Calibri" w:hAnsi="Calibri" w:cs="Calibri"/>
          <w:bCs/>
          <w:lang w:val="en-US"/>
        </w:rPr>
        <w:t>T</w:t>
      </w:r>
      <w:r w:rsidRPr="00EE297A">
        <w:rPr>
          <w:rFonts w:ascii="Calibri" w:hAnsi="Calibri" w:cs="Calibri"/>
          <w:bCs/>
          <w:lang w:val="en-US"/>
        </w:rPr>
        <w:t>ypical value is </w:t>
      </w:r>
      <w:r w:rsidRPr="00EE297A">
        <w:rPr>
          <w:rFonts w:ascii="Calibri" w:hAnsi="Calibri" w:cs="Calibri"/>
          <w:bCs/>
        </w:rPr>
        <w:t>α</w:t>
      </w:r>
      <w:r w:rsidRPr="00EE297A">
        <w:rPr>
          <w:rFonts w:ascii="Calibri" w:hAnsi="Calibri" w:cs="Calibri"/>
          <w:bCs/>
          <w:lang w:val="en-US"/>
        </w:rPr>
        <w:t>=0.05 which leads to 95% confidence intervals</w:t>
      </w:r>
    </w:p>
    <w:p w14:paraId="4F4D638D" w14:textId="6CE91BB4" w:rsidR="00E45C8D" w:rsidRDefault="00E45C8D" w:rsidP="00E45C8D">
      <w:pPr>
        <w:pStyle w:val="Listenabsatz"/>
        <w:numPr>
          <w:ilvl w:val="0"/>
          <w:numId w:val="7"/>
        </w:numPr>
        <w:rPr>
          <w:rFonts w:ascii="Calibri" w:hAnsi="Calibri" w:cs="Calibri"/>
          <w:bCs/>
          <w:lang w:val="en-US"/>
        </w:rPr>
      </w:pPr>
      <w:r w:rsidRPr="00690EA1">
        <w:rPr>
          <w:rFonts w:ascii="Calibri" w:hAnsi="Calibri" w:cs="Calibri"/>
          <w:bCs/>
          <w:lang w:val="en-US"/>
        </w:rPr>
        <w:t>If we repeat experiment 100 times: 95% conv = interval thus covers the estimates derived from 95 of our 100 experiments, and only excludes the 5 most extreme</w:t>
      </w:r>
      <w:r>
        <w:rPr>
          <w:rFonts w:ascii="Calibri" w:hAnsi="Calibri" w:cs="Calibri"/>
          <w:bCs/>
          <w:lang w:val="en-US"/>
        </w:rPr>
        <w:t xml:space="preserve"> </w:t>
      </w:r>
      <w:r w:rsidRPr="00690EA1">
        <w:rPr>
          <w:rFonts w:ascii="Calibri" w:hAnsi="Calibri" w:cs="Calibri"/>
          <w:bCs/>
          <w:lang w:val="en-US"/>
        </w:rPr>
        <w:t>ones</w:t>
      </w:r>
      <w:r>
        <w:rPr>
          <w:rFonts w:ascii="Calibri" w:hAnsi="Calibri" w:cs="Calibri"/>
          <w:bCs/>
          <w:lang w:val="en-US"/>
        </w:rPr>
        <w:t xml:space="preserve"> </w:t>
      </w:r>
      <w:r w:rsidRPr="00690EA1">
        <w:rPr>
          <w:rFonts w:ascii="Calibri" w:hAnsi="Calibri" w:cs="Calibri"/>
          <w:bCs/>
          <w:lang w:val="en-US"/>
        </w:rPr>
        <w:sym w:font="Wingdings" w:char="F0E0"/>
      </w:r>
      <w:r>
        <w:rPr>
          <w:rFonts w:ascii="Calibri" w:hAnsi="Calibri" w:cs="Calibri"/>
          <w:bCs/>
          <w:lang w:val="en-US"/>
        </w:rPr>
        <w:t xml:space="preserve"> </w:t>
      </w:r>
      <w:r w:rsidRPr="00690EA1">
        <w:rPr>
          <w:rFonts w:ascii="Calibri" w:hAnsi="Calibri" w:cs="Calibri"/>
          <w:bCs/>
          <w:lang w:val="en-US"/>
        </w:rPr>
        <w:t>plausible that the true median difference is in this interval, unless we got unlucky</w:t>
      </w:r>
    </w:p>
    <w:p w14:paraId="66F0F129" w14:textId="14A59470" w:rsidR="00E45C8D" w:rsidRPr="00861E05" w:rsidRDefault="00E45C8D" w:rsidP="00E45C8D">
      <w:pPr>
        <w:pStyle w:val="Listenabsatz"/>
        <w:numPr>
          <w:ilvl w:val="0"/>
          <w:numId w:val="7"/>
        </w:numPr>
        <w:rPr>
          <w:rFonts w:ascii="Calibri" w:hAnsi="Calibri" w:cs="Calibri"/>
          <w:bCs/>
          <w:lang w:val="en-US"/>
        </w:rPr>
      </w:pPr>
      <w:r>
        <w:rPr>
          <w:rFonts w:ascii="Calibri" w:hAnsi="Calibri" w:cs="Calibri"/>
          <w:bCs/>
          <w:lang w:val="en-US"/>
        </w:rPr>
        <w:t xml:space="preserve">Compute a separate 95% interval for each of the experiments </w:t>
      </w:r>
      <w:proofErr w:type="spellStart"/>
      <w:r>
        <w:rPr>
          <w:rFonts w:ascii="Calibri" w:hAnsi="Calibri" w:cs="Calibri"/>
          <w:bCs/>
          <w:lang w:val="en-US"/>
        </w:rPr>
        <w:t>f.e</w:t>
      </w:r>
      <w:proofErr w:type="spellEnd"/>
      <w:r>
        <w:rPr>
          <w:rFonts w:ascii="Calibri" w:hAnsi="Calibri" w:cs="Calibri"/>
          <w:bCs/>
          <w:lang w:val="en-US"/>
        </w:rPr>
        <w:t xml:space="preserve">. via bootstrap </w:t>
      </w:r>
      <w:r w:rsidRPr="00861E05">
        <w:rPr>
          <w:rFonts w:ascii="Calibri" w:hAnsi="Calibri" w:cs="Calibri"/>
          <w:bCs/>
          <w:lang w:val="en-US"/>
        </w:rPr>
        <w:sym w:font="Wingdings" w:char="F0E0"/>
      </w:r>
      <w:r>
        <w:rPr>
          <w:rFonts w:ascii="Calibri" w:hAnsi="Calibri" w:cs="Calibri"/>
          <w:bCs/>
          <w:lang w:val="en-US"/>
        </w:rPr>
        <w:t xml:space="preserve"> true difference </w:t>
      </w:r>
      <w:r w:rsidRPr="00861E05">
        <w:rPr>
          <w:rFonts w:ascii="Calibri" w:hAnsi="Calibri" w:cs="Calibri"/>
          <w:bCs/>
          <w:lang w:val="en-US"/>
        </w:rPr>
        <w:t xml:space="preserve">of medians, will be contained in about 95 of the computed intervals. </w:t>
      </w:r>
      <w:r>
        <w:rPr>
          <w:rFonts w:ascii="Calibri" w:hAnsi="Calibri" w:cs="Calibri"/>
          <w:bCs/>
          <w:lang w:val="en-US"/>
        </w:rPr>
        <w:t xml:space="preserve">In </w:t>
      </w:r>
      <w:r w:rsidRPr="00861E05">
        <w:rPr>
          <w:rFonts w:ascii="Calibri" w:hAnsi="Calibri" w:cs="Calibri"/>
          <w:bCs/>
          <w:lang w:val="en-US"/>
        </w:rPr>
        <w:t>5% of the time</w:t>
      </w:r>
      <w:r w:rsidRPr="00F00759">
        <w:rPr>
          <w:rFonts w:ascii="Calibri" w:hAnsi="Calibri" w:cs="Calibri"/>
          <w:bCs/>
          <w:lang w:val="en-US"/>
        </w:rPr>
        <w:sym w:font="Wingdings" w:char="F0E0"/>
      </w:r>
      <w:r>
        <w:rPr>
          <w:rFonts w:ascii="Calibri" w:hAnsi="Calibri" w:cs="Calibri"/>
          <w:bCs/>
          <w:lang w:val="en-US"/>
        </w:rPr>
        <w:t xml:space="preserve"> </w:t>
      </w:r>
      <w:r w:rsidRPr="00861E05">
        <w:rPr>
          <w:rFonts w:ascii="Calibri" w:hAnsi="Calibri" w:cs="Calibri"/>
          <w:bCs/>
          <w:lang w:val="en-US"/>
        </w:rPr>
        <w:t xml:space="preserve"> interval not to include the true difference of medians</w:t>
      </w:r>
    </w:p>
    <w:p w14:paraId="08023E1F" w14:textId="46807199" w:rsidR="002C79C9" w:rsidRPr="003C4BAC" w:rsidRDefault="00E45C8D" w:rsidP="003C4BAC">
      <w:pPr>
        <w:pStyle w:val="Listenabsatz"/>
        <w:numPr>
          <w:ilvl w:val="1"/>
          <w:numId w:val="7"/>
        </w:numPr>
        <w:rPr>
          <w:rFonts w:ascii="Calibri" w:hAnsi="Calibri" w:cs="Calibri"/>
          <w:bCs/>
          <w:lang w:val="en-US"/>
        </w:rPr>
      </w:pPr>
      <w:r w:rsidRPr="00F00759">
        <w:rPr>
          <w:rFonts w:ascii="Calibri" w:hAnsi="Calibri" w:cs="Calibri"/>
          <w:bCs/>
          <w:lang w:val="en-US"/>
        </w:rPr>
        <w:sym w:font="Wingdings" w:char="F0E0"/>
      </w:r>
      <w:r>
        <w:rPr>
          <w:rFonts w:ascii="Calibri" w:hAnsi="Calibri" w:cs="Calibri"/>
          <w:bCs/>
          <w:lang w:val="en-US"/>
        </w:rPr>
        <w:t xml:space="preserve"> </w:t>
      </w:r>
      <w:r w:rsidRPr="00F00759">
        <w:rPr>
          <w:rFonts w:ascii="Calibri" w:hAnsi="Calibri" w:cs="Calibri"/>
          <w:bCs/>
          <w:lang w:val="en-US"/>
        </w:rPr>
        <w:t>before we do an experiment, we have a 95% chance to end up with an interval that contains the true value</w:t>
      </w:r>
    </w:p>
    <w:p w14:paraId="45F99CE5" w14:textId="00344858" w:rsidR="00E45C8D" w:rsidRDefault="00E14B74" w:rsidP="00E45C8D">
      <w:pPr>
        <w:rPr>
          <w:rFonts w:ascii="Calibri" w:hAnsi="Calibri" w:cs="Calibri"/>
          <w:bCs/>
          <w:lang w:val="en-US"/>
        </w:rPr>
      </w:pPr>
      <w:r w:rsidRPr="00F83625">
        <w:rPr>
          <w:rFonts w:ascii="Calibri" w:hAnsi="Calibri" w:cs="Calibri"/>
          <w:bCs/>
          <w:highlight w:val="yellow"/>
          <w:lang w:val="en-US"/>
        </w:rPr>
        <w:sym w:font="Wingdings" w:char="F0E0"/>
      </w:r>
      <w:r w:rsidRPr="00F83625">
        <w:rPr>
          <w:rFonts w:ascii="Calibri" w:hAnsi="Calibri" w:cs="Calibri"/>
          <w:bCs/>
          <w:highlight w:val="yellow"/>
          <w:lang w:val="en-US"/>
        </w:rPr>
        <w:t xml:space="preserve"> </w:t>
      </w:r>
      <w:r w:rsidR="00E45C8D" w:rsidRPr="00F83625">
        <w:rPr>
          <w:rFonts w:ascii="Calibri" w:hAnsi="Calibri" w:cs="Calibri"/>
          <w:bCs/>
          <w:highlight w:val="yellow"/>
          <w:lang w:val="en-US"/>
        </w:rPr>
        <w:t xml:space="preserve">If our </w:t>
      </w:r>
      <w:r w:rsidR="00E45C8D" w:rsidRPr="00F83625">
        <w:rPr>
          <w:rFonts w:ascii="Calibri" w:hAnsi="Calibri" w:cs="Calibri"/>
          <w:b/>
          <w:highlight w:val="yellow"/>
          <w:lang w:val="en-US"/>
        </w:rPr>
        <w:t>null hypothesis</w:t>
      </w:r>
      <w:r w:rsidR="00E45C8D" w:rsidRPr="00F83625">
        <w:rPr>
          <w:rFonts w:ascii="Calibri" w:hAnsi="Calibri" w:cs="Calibri"/>
          <w:bCs/>
          <w:highlight w:val="yellow"/>
          <w:lang w:val="en-US"/>
        </w:rPr>
        <w:t xml:space="preserve"> is that a given parameter, e.g. a mean</w:t>
      </w:r>
      <w:r w:rsidR="00E45C8D" w:rsidRPr="00F83625">
        <w:rPr>
          <w:rFonts w:ascii="Calibri" w:hAnsi="Calibri" w:cs="Calibri"/>
          <w:b/>
          <w:highlight w:val="yellow"/>
          <w:lang w:val="en-US"/>
        </w:rPr>
        <w:t>, is zero</w:t>
      </w:r>
      <w:r w:rsidR="00E45C8D" w:rsidRPr="00F83625">
        <w:rPr>
          <w:rFonts w:ascii="Calibri" w:hAnsi="Calibri" w:cs="Calibri"/>
          <w:bCs/>
          <w:highlight w:val="yellow"/>
          <w:lang w:val="en-US"/>
        </w:rPr>
        <w:t>, and our (1−</w:t>
      </w:r>
      <w:proofErr w:type="gramStart"/>
      <w:r w:rsidR="00E45C8D" w:rsidRPr="00F83625">
        <w:rPr>
          <w:rFonts w:ascii="Calibri" w:hAnsi="Calibri" w:cs="Calibri"/>
          <w:bCs/>
          <w:highlight w:val="yellow"/>
          <w:lang w:val="en-US"/>
        </w:rPr>
        <w:t>α)%</w:t>
      </w:r>
      <w:proofErr w:type="gramEnd"/>
      <w:r w:rsidR="00E45C8D" w:rsidRPr="00F83625">
        <w:rPr>
          <w:rFonts w:ascii="Calibri" w:hAnsi="Calibri" w:cs="Calibri"/>
          <w:bCs/>
          <w:highlight w:val="yellow"/>
          <w:lang w:val="en-US"/>
        </w:rPr>
        <w:t xml:space="preserve"> </w:t>
      </w:r>
      <w:r w:rsidR="00E45C8D" w:rsidRPr="00F83625">
        <w:rPr>
          <w:rFonts w:ascii="Calibri" w:hAnsi="Calibri" w:cs="Calibri"/>
          <w:b/>
          <w:highlight w:val="yellow"/>
          <w:lang w:val="en-US"/>
        </w:rPr>
        <w:t>confidence interval for this parameter does not include zero, we could say that we reject the null hypothesis at a significance level of α</w:t>
      </w:r>
      <w:r w:rsidR="00E45C8D" w:rsidRPr="00F83625">
        <w:rPr>
          <w:rFonts w:ascii="Calibri" w:hAnsi="Calibri" w:cs="Calibri"/>
          <w:bCs/>
          <w:highlight w:val="yellow"/>
          <w:lang w:val="en-US"/>
        </w:rPr>
        <w:t>.</w:t>
      </w:r>
      <w:r w:rsidR="00E45C8D" w:rsidRPr="00EC78F3">
        <w:rPr>
          <w:rFonts w:ascii="Calibri" w:hAnsi="Calibri" w:cs="Calibri"/>
          <w:bCs/>
          <w:lang w:val="en-US"/>
        </w:rPr>
        <w:t xml:space="preserve"> In that sense, hypothesis tests and confidence intervals are related.</w:t>
      </w:r>
    </w:p>
    <w:p w14:paraId="6B2668A7" w14:textId="77777777" w:rsidR="00000885" w:rsidRDefault="003C4BAC" w:rsidP="00E45C8D">
      <w:pPr>
        <w:rPr>
          <w:rFonts w:ascii="Calibri" w:hAnsi="Calibri" w:cs="Calibri"/>
          <w:bCs/>
          <w:lang w:val="en-US"/>
        </w:rPr>
      </w:pPr>
      <w:r w:rsidRPr="003C4BAC">
        <w:rPr>
          <w:rFonts w:ascii="Calibri" w:hAnsi="Calibri" w:cs="Calibri"/>
          <w:b/>
          <w:lang w:val="en-US"/>
        </w:rPr>
        <w:lastRenderedPageBreak/>
        <w:t>Formally doing Confidence Intervals in R:</w:t>
      </w:r>
      <w:r w:rsidR="003D67D9">
        <w:rPr>
          <w:rFonts w:ascii="Calibri" w:hAnsi="Calibri" w:cs="Calibri"/>
          <w:b/>
          <w:lang w:val="en-US"/>
        </w:rPr>
        <w:t xml:space="preserve"> </w:t>
      </w:r>
      <w:r w:rsidR="003D67D9">
        <w:rPr>
          <w:rFonts w:ascii="Calibri" w:hAnsi="Calibri" w:cs="Calibri"/>
          <w:bCs/>
          <w:lang w:val="en-US"/>
        </w:rPr>
        <w:t xml:space="preserve"> </w:t>
      </w:r>
    </w:p>
    <w:p w14:paraId="7DABF0F6" w14:textId="262D78FF" w:rsidR="003C4BAC" w:rsidRPr="00000885" w:rsidRDefault="003D67D9" w:rsidP="00000885">
      <w:pPr>
        <w:pStyle w:val="Listenabsatz"/>
        <w:numPr>
          <w:ilvl w:val="0"/>
          <w:numId w:val="7"/>
        </w:numPr>
        <w:rPr>
          <w:rFonts w:ascii="Calibri" w:hAnsi="Calibri" w:cs="Calibri"/>
          <w:bCs/>
          <w:lang w:val="en-US"/>
        </w:rPr>
      </w:pPr>
      <w:r w:rsidRPr="00000885">
        <w:rPr>
          <w:rFonts w:ascii="Calibri" w:hAnsi="Calibri" w:cs="Calibri"/>
          <w:bCs/>
          <w:lang w:val="en-US"/>
        </w:rPr>
        <w:t xml:space="preserve">based on standard normal distribution, </w:t>
      </w:r>
      <w:r w:rsidR="00000885" w:rsidRPr="00000885">
        <w:rPr>
          <w:rFonts w:ascii="Calibri" w:hAnsi="Calibri" w:cs="Calibri"/>
          <w:bCs/>
          <w:lang w:val="en-US"/>
        </w:rPr>
        <w:t xml:space="preserve">true </w:t>
      </w:r>
      <w:r w:rsidRPr="00000885">
        <w:rPr>
          <w:rFonts w:ascii="Calibri" w:hAnsi="Calibri" w:cs="Calibri"/>
          <w:bCs/>
          <w:lang w:val="en-US"/>
        </w:rPr>
        <w:t>mean = 0</w:t>
      </w:r>
      <w:r w:rsidR="00E860D2">
        <w:rPr>
          <w:rFonts w:ascii="Calibri" w:hAnsi="Calibri" w:cs="Calibri"/>
          <w:bCs/>
          <w:lang w:val="en-US"/>
        </w:rPr>
        <w:t>:</w:t>
      </w:r>
    </w:p>
    <w:p w14:paraId="6E4B4E40" w14:textId="77777777" w:rsidR="003C4BAC" w:rsidRPr="003C4BAC" w:rsidRDefault="003C4BAC" w:rsidP="003C4BAC">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proofErr w:type="gramStart"/>
      <w:r w:rsidRPr="003C4BAC">
        <w:rPr>
          <w:rStyle w:val="kw"/>
          <w:rFonts w:ascii="Consolas" w:hAnsi="Consolas" w:cs="Consolas"/>
          <w:b/>
          <w:bCs/>
          <w:color w:val="007020"/>
          <w:spacing w:val="3"/>
          <w:bdr w:val="none" w:sz="0" w:space="0" w:color="auto" w:frame="1"/>
          <w:lang w:val="en-US"/>
        </w:rPr>
        <w:t>set.seed</w:t>
      </w:r>
      <w:proofErr w:type="spellEnd"/>
      <w:proofErr w:type="gramEnd"/>
      <w:r w:rsidRPr="003C4BAC">
        <w:rPr>
          <w:rStyle w:val="HTMLCode"/>
          <w:rFonts w:ascii="Consolas" w:hAnsi="Consolas" w:cs="Consolas"/>
          <w:color w:val="333333"/>
          <w:spacing w:val="3"/>
          <w:bdr w:val="none" w:sz="0" w:space="0" w:color="auto" w:frame="1"/>
          <w:lang w:val="en-US"/>
        </w:rPr>
        <w:t>(</w:t>
      </w:r>
      <w:r w:rsidRPr="003C4BAC">
        <w:rPr>
          <w:rStyle w:val="dv"/>
          <w:rFonts w:ascii="Consolas" w:eastAsiaTheme="majorEastAsia" w:hAnsi="Consolas" w:cs="Consolas"/>
          <w:color w:val="40A070"/>
          <w:spacing w:val="3"/>
          <w:bdr w:val="none" w:sz="0" w:space="0" w:color="auto" w:frame="1"/>
          <w:lang w:val="en-US"/>
        </w:rPr>
        <w:t>100</w:t>
      </w:r>
      <w:r w:rsidRPr="003C4BAC">
        <w:rPr>
          <w:rStyle w:val="HTMLCode"/>
          <w:rFonts w:ascii="Consolas" w:hAnsi="Consolas" w:cs="Consolas"/>
          <w:color w:val="333333"/>
          <w:spacing w:val="3"/>
          <w:bdr w:val="none" w:sz="0" w:space="0" w:color="auto" w:frame="1"/>
          <w:lang w:val="en-US"/>
        </w:rPr>
        <w:t>)</w:t>
      </w:r>
    </w:p>
    <w:p w14:paraId="5A05EB81" w14:textId="77777777" w:rsidR="003C4BAC" w:rsidRPr="003C4BAC" w:rsidRDefault="003C4BAC" w:rsidP="003C4BAC">
      <w:pPr>
        <w:pStyle w:val="HTMLVorformatiert"/>
        <w:shd w:val="clear" w:color="auto" w:fill="F7F7F7"/>
        <w:rPr>
          <w:rFonts w:ascii="Consolas" w:hAnsi="Consolas" w:cs="Consolas"/>
          <w:color w:val="333333"/>
          <w:spacing w:val="3"/>
          <w:sz w:val="24"/>
          <w:szCs w:val="24"/>
          <w:lang w:val="en-US"/>
        </w:rPr>
      </w:pPr>
      <w:r w:rsidRPr="003C4BAC">
        <w:rPr>
          <w:rStyle w:val="HTMLCode"/>
          <w:rFonts w:ascii="Consolas" w:hAnsi="Consolas" w:cs="Consolas"/>
          <w:color w:val="333333"/>
          <w:spacing w:val="3"/>
          <w:bdr w:val="none" w:sz="0" w:space="0" w:color="auto" w:frame="1"/>
          <w:lang w:val="en-US"/>
        </w:rPr>
        <w:t>exp_</w:t>
      </w:r>
      <w:r w:rsidRPr="003C4BAC">
        <w:rPr>
          <w:rStyle w:val="dv"/>
          <w:rFonts w:ascii="Consolas" w:eastAsiaTheme="majorEastAsia" w:hAnsi="Consolas" w:cs="Consolas"/>
          <w:color w:val="40A070"/>
          <w:spacing w:val="3"/>
          <w:bdr w:val="none" w:sz="0" w:space="0" w:color="auto" w:frame="1"/>
          <w:lang w:val="en-US"/>
        </w:rPr>
        <w:t>1</w:t>
      </w:r>
      <w:r w:rsidRPr="003C4BAC">
        <w:rPr>
          <w:rStyle w:val="HTMLCode"/>
          <w:rFonts w:ascii="Consolas" w:hAnsi="Consolas" w:cs="Consolas"/>
          <w:color w:val="333333"/>
          <w:spacing w:val="3"/>
          <w:bdr w:val="none" w:sz="0" w:space="0" w:color="auto" w:frame="1"/>
          <w:lang w:val="en-US"/>
        </w:rPr>
        <w:t xml:space="preserve"> &lt;-</w:t>
      </w:r>
      <w:r w:rsidRPr="003C4BAC">
        <w:rPr>
          <w:rStyle w:val="st"/>
          <w:rFonts w:ascii="Consolas" w:hAnsi="Consolas" w:cs="Consolas"/>
          <w:color w:val="4070A0"/>
          <w:spacing w:val="3"/>
          <w:bdr w:val="none" w:sz="0" w:space="0" w:color="auto" w:frame="1"/>
          <w:lang w:val="en-US"/>
        </w:rPr>
        <w:t xml:space="preserve"> </w:t>
      </w:r>
      <w:proofErr w:type="spellStart"/>
      <w:proofErr w:type="gramStart"/>
      <w:r w:rsidRPr="003C4BAC">
        <w:rPr>
          <w:rStyle w:val="kw"/>
          <w:rFonts w:ascii="Consolas" w:hAnsi="Consolas" w:cs="Consolas"/>
          <w:b/>
          <w:bCs/>
          <w:color w:val="007020"/>
          <w:spacing w:val="3"/>
          <w:bdr w:val="none" w:sz="0" w:space="0" w:color="auto" w:frame="1"/>
          <w:lang w:val="en-US"/>
        </w:rPr>
        <w:t>rnorm</w:t>
      </w:r>
      <w:proofErr w:type="spellEnd"/>
      <w:r w:rsidRPr="003C4BAC">
        <w:rPr>
          <w:rStyle w:val="HTMLCode"/>
          <w:rFonts w:ascii="Consolas" w:hAnsi="Consolas" w:cs="Consolas"/>
          <w:color w:val="333333"/>
          <w:spacing w:val="3"/>
          <w:bdr w:val="none" w:sz="0" w:space="0" w:color="auto" w:frame="1"/>
          <w:lang w:val="en-US"/>
        </w:rPr>
        <w:t>(</w:t>
      </w:r>
      <w:proofErr w:type="gramEnd"/>
      <w:r w:rsidRPr="003C4BAC">
        <w:rPr>
          <w:rStyle w:val="dv"/>
          <w:rFonts w:ascii="Consolas" w:eastAsiaTheme="majorEastAsia" w:hAnsi="Consolas" w:cs="Consolas"/>
          <w:color w:val="40A070"/>
          <w:spacing w:val="3"/>
          <w:bdr w:val="none" w:sz="0" w:space="0" w:color="auto" w:frame="1"/>
          <w:lang w:val="en-US"/>
        </w:rPr>
        <w:t>30</w:t>
      </w:r>
      <w:r w:rsidRPr="003C4BAC">
        <w:rPr>
          <w:rStyle w:val="HTMLCode"/>
          <w:rFonts w:ascii="Consolas" w:hAnsi="Consolas" w:cs="Consolas"/>
          <w:color w:val="333333"/>
          <w:spacing w:val="3"/>
          <w:bdr w:val="none" w:sz="0" w:space="0" w:color="auto" w:frame="1"/>
          <w:lang w:val="en-US"/>
        </w:rPr>
        <w:t xml:space="preserve">) </w:t>
      </w:r>
      <w:r w:rsidRPr="003C4BAC">
        <w:rPr>
          <w:rStyle w:val="co"/>
          <w:rFonts w:ascii="Consolas" w:hAnsi="Consolas" w:cs="Consolas"/>
          <w:i/>
          <w:iCs/>
          <w:color w:val="60A0B0"/>
          <w:spacing w:val="3"/>
          <w:bdr w:val="none" w:sz="0" w:space="0" w:color="auto" w:frame="1"/>
          <w:lang w:val="en-US"/>
        </w:rPr>
        <w:t># original data (30 values drawn from the standard normal distribution)</w:t>
      </w:r>
    </w:p>
    <w:p w14:paraId="1404EA37" w14:textId="77777777" w:rsidR="00E45C8D" w:rsidRDefault="00E45C8D" w:rsidP="00E45C8D">
      <w:pPr>
        <w:rPr>
          <w:rFonts w:ascii="Calibri" w:hAnsi="Calibri" w:cs="Calibri"/>
          <w:bCs/>
          <w:lang w:val="en-US"/>
        </w:rPr>
      </w:pPr>
    </w:p>
    <w:p w14:paraId="6BA98128" w14:textId="77777777" w:rsidR="00E860D2" w:rsidRPr="006D626A" w:rsidRDefault="00E860D2" w:rsidP="00E860D2">
      <w:pPr>
        <w:pStyle w:val="HTMLVorformatiert"/>
        <w:shd w:val="clear" w:color="auto" w:fill="F7F7F7"/>
        <w:rPr>
          <w:rStyle w:val="HTMLCode"/>
          <w:rFonts w:ascii="Consolas" w:hAnsi="Consolas" w:cs="Consolas"/>
          <w:color w:val="333333"/>
          <w:spacing w:val="3"/>
          <w:bdr w:val="none" w:sz="0" w:space="0" w:color="auto" w:frame="1"/>
          <w:lang w:val="en-US"/>
        </w:rPr>
      </w:pPr>
      <w:r w:rsidRPr="006D626A">
        <w:rPr>
          <w:rStyle w:val="co"/>
          <w:rFonts w:ascii="Consolas" w:hAnsi="Consolas" w:cs="Consolas"/>
          <w:i/>
          <w:iCs/>
          <w:color w:val="60A0B0"/>
          <w:spacing w:val="3"/>
          <w:bdr w:val="none" w:sz="0" w:space="0" w:color="auto" w:frame="1"/>
          <w:lang w:val="en-US"/>
        </w:rPr>
        <w:t># Compute observed sample mean</w:t>
      </w:r>
    </w:p>
    <w:p w14:paraId="60CCCA59" w14:textId="77777777" w:rsidR="00E860D2" w:rsidRPr="006D626A" w:rsidRDefault="00E860D2" w:rsidP="00E860D2">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6D626A">
        <w:rPr>
          <w:rStyle w:val="HTMLCode"/>
          <w:rFonts w:ascii="Consolas" w:hAnsi="Consolas" w:cs="Consolas"/>
          <w:color w:val="333333"/>
          <w:spacing w:val="3"/>
          <w:bdr w:val="none" w:sz="0" w:space="0" w:color="auto" w:frame="1"/>
          <w:lang w:val="en-US"/>
        </w:rPr>
        <w:t>observed_mean</w:t>
      </w:r>
      <w:proofErr w:type="spellEnd"/>
      <w:r w:rsidRPr="006D626A">
        <w:rPr>
          <w:rStyle w:val="HTMLCode"/>
          <w:rFonts w:ascii="Consolas" w:hAnsi="Consolas" w:cs="Consolas"/>
          <w:color w:val="333333"/>
          <w:spacing w:val="3"/>
          <w:bdr w:val="none" w:sz="0" w:space="0" w:color="auto" w:frame="1"/>
          <w:lang w:val="en-US"/>
        </w:rPr>
        <w:t xml:space="preserve"> &lt;-</w:t>
      </w:r>
      <w:r w:rsidRPr="006D626A">
        <w:rPr>
          <w:rStyle w:val="st"/>
          <w:rFonts w:ascii="Consolas" w:hAnsi="Consolas" w:cs="Consolas"/>
          <w:color w:val="4070A0"/>
          <w:spacing w:val="3"/>
          <w:bdr w:val="none" w:sz="0" w:space="0" w:color="auto" w:frame="1"/>
          <w:lang w:val="en-US"/>
        </w:rPr>
        <w:t xml:space="preserve"> </w:t>
      </w:r>
      <w:r w:rsidRPr="006F477E">
        <w:rPr>
          <w:rStyle w:val="kw"/>
          <w:rFonts w:ascii="Consolas" w:hAnsi="Consolas" w:cs="Consolas"/>
          <w:b/>
          <w:bCs/>
          <w:color w:val="007020"/>
          <w:spacing w:val="3"/>
          <w:highlight w:val="cyan"/>
          <w:bdr w:val="none" w:sz="0" w:space="0" w:color="auto" w:frame="1"/>
          <w:lang w:val="en-US"/>
        </w:rPr>
        <w:t>mean</w:t>
      </w:r>
      <w:r w:rsidRPr="006F477E">
        <w:rPr>
          <w:rStyle w:val="HTMLCode"/>
          <w:rFonts w:ascii="Consolas" w:hAnsi="Consolas" w:cs="Consolas"/>
          <w:color w:val="333333"/>
          <w:spacing w:val="3"/>
          <w:highlight w:val="cyan"/>
          <w:bdr w:val="none" w:sz="0" w:space="0" w:color="auto" w:frame="1"/>
          <w:lang w:val="en-US"/>
        </w:rPr>
        <w:t>(exp_</w:t>
      </w:r>
      <w:r w:rsidRPr="006F477E">
        <w:rPr>
          <w:rStyle w:val="dv"/>
          <w:rFonts w:ascii="Consolas" w:hAnsi="Consolas" w:cs="Consolas"/>
          <w:color w:val="40A070"/>
          <w:spacing w:val="3"/>
          <w:highlight w:val="cyan"/>
          <w:bdr w:val="none" w:sz="0" w:space="0" w:color="auto" w:frame="1"/>
          <w:lang w:val="en-US"/>
        </w:rPr>
        <w:t>1</w:t>
      </w:r>
      <w:r w:rsidRPr="006F477E">
        <w:rPr>
          <w:rStyle w:val="HTMLCode"/>
          <w:rFonts w:ascii="Consolas" w:hAnsi="Consolas" w:cs="Consolas"/>
          <w:color w:val="333333"/>
          <w:spacing w:val="3"/>
          <w:highlight w:val="cyan"/>
          <w:bdr w:val="none" w:sz="0" w:space="0" w:color="auto" w:frame="1"/>
          <w:lang w:val="en-US"/>
        </w:rPr>
        <w:t>)</w:t>
      </w:r>
    </w:p>
    <w:p w14:paraId="2B7BAB0C" w14:textId="77777777" w:rsidR="00E860D2" w:rsidRPr="006D626A" w:rsidRDefault="00E860D2" w:rsidP="00E860D2">
      <w:pPr>
        <w:pStyle w:val="HTMLVorformatiert"/>
        <w:shd w:val="clear" w:color="auto" w:fill="F7F7F7"/>
        <w:rPr>
          <w:rStyle w:val="HTMLCode"/>
          <w:rFonts w:ascii="Consolas" w:hAnsi="Consolas" w:cs="Consolas"/>
          <w:color w:val="333333"/>
          <w:spacing w:val="3"/>
          <w:bdr w:val="none" w:sz="0" w:space="0" w:color="auto" w:frame="1"/>
          <w:lang w:val="en-US"/>
        </w:rPr>
      </w:pPr>
    </w:p>
    <w:p w14:paraId="425DC8B8" w14:textId="77777777" w:rsidR="00E860D2" w:rsidRPr="006D626A" w:rsidRDefault="00E860D2" w:rsidP="00E860D2">
      <w:pPr>
        <w:pStyle w:val="HTMLVorformatiert"/>
        <w:shd w:val="clear" w:color="auto" w:fill="F7F7F7"/>
        <w:rPr>
          <w:rStyle w:val="HTMLCode"/>
          <w:rFonts w:ascii="Consolas" w:hAnsi="Consolas" w:cs="Consolas"/>
          <w:color w:val="333333"/>
          <w:spacing w:val="3"/>
          <w:bdr w:val="none" w:sz="0" w:space="0" w:color="auto" w:frame="1"/>
          <w:lang w:val="en-US"/>
        </w:rPr>
      </w:pPr>
      <w:r w:rsidRPr="006D626A">
        <w:rPr>
          <w:rStyle w:val="co"/>
          <w:rFonts w:ascii="Consolas" w:hAnsi="Consolas" w:cs="Consolas"/>
          <w:i/>
          <w:iCs/>
          <w:color w:val="60A0B0"/>
          <w:spacing w:val="3"/>
          <w:bdr w:val="none" w:sz="0" w:space="0" w:color="auto" w:frame="1"/>
          <w:lang w:val="en-US"/>
        </w:rPr>
        <w:t># Do bootstrap and compute sample mean for each simulation</w:t>
      </w:r>
    </w:p>
    <w:p w14:paraId="22EA211F" w14:textId="77777777" w:rsidR="00E860D2" w:rsidRPr="006D626A" w:rsidRDefault="00E860D2" w:rsidP="00E860D2">
      <w:pPr>
        <w:pStyle w:val="HTMLVorformatiert"/>
        <w:shd w:val="clear" w:color="auto" w:fill="F7F7F7"/>
        <w:rPr>
          <w:rStyle w:val="HTMLCode"/>
          <w:rFonts w:ascii="Consolas" w:hAnsi="Consolas" w:cs="Consolas"/>
          <w:color w:val="333333"/>
          <w:spacing w:val="3"/>
          <w:bdr w:val="none" w:sz="0" w:space="0" w:color="auto" w:frame="1"/>
          <w:lang w:val="en-US"/>
        </w:rPr>
      </w:pPr>
      <w:r w:rsidRPr="006D626A">
        <w:rPr>
          <w:rStyle w:val="HTMLCode"/>
          <w:rFonts w:ascii="Consolas" w:hAnsi="Consolas" w:cs="Consolas"/>
          <w:color w:val="333333"/>
          <w:spacing w:val="3"/>
          <w:bdr w:val="none" w:sz="0" w:space="0" w:color="auto" w:frame="1"/>
          <w:lang w:val="en-US"/>
        </w:rPr>
        <w:t xml:space="preserve">boot </w:t>
      </w:r>
      <w:r w:rsidRPr="006D626A">
        <w:rPr>
          <w:rStyle w:val="HTMLCode"/>
          <w:rFonts w:ascii="Consolas" w:hAnsi="Consolas" w:cs="Consolas"/>
          <w:color w:val="333333"/>
          <w:spacing w:val="3"/>
          <w:highlight w:val="cyan"/>
          <w:bdr w:val="none" w:sz="0" w:space="0" w:color="auto" w:frame="1"/>
          <w:lang w:val="en-US"/>
        </w:rPr>
        <w:t>&lt;-</w:t>
      </w:r>
      <w:r w:rsidRPr="006D626A">
        <w:rPr>
          <w:rStyle w:val="st"/>
          <w:rFonts w:ascii="Consolas" w:hAnsi="Consolas" w:cs="Consolas"/>
          <w:color w:val="4070A0"/>
          <w:spacing w:val="3"/>
          <w:highlight w:val="cyan"/>
          <w:bdr w:val="none" w:sz="0" w:space="0" w:color="auto" w:frame="1"/>
          <w:lang w:val="en-US"/>
        </w:rPr>
        <w:t xml:space="preserve"> </w:t>
      </w:r>
      <w:proofErr w:type="spellStart"/>
      <w:proofErr w:type="gramStart"/>
      <w:r w:rsidRPr="006D626A">
        <w:rPr>
          <w:rStyle w:val="kw"/>
          <w:rFonts w:ascii="Consolas" w:hAnsi="Consolas" w:cs="Consolas"/>
          <w:b/>
          <w:bCs/>
          <w:color w:val="007020"/>
          <w:spacing w:val="3"/>
          <w:highlight w:val="cyan"/>
          <w:bdr w:val="none" w:sz="0" w:space="0" w:color="auto" w:frame="1"/>
          <w:lang w:val="en-US"/>
        </w:rPr>
        <w:t>lapply</w:t>
      </w:r>
      <w:proofErr w:type="spellEnd"/>
      <w:r w:rsidRPr="006D626A">
        <w:rPr>
          <w:rStyle w:val="HTMLCode"/>
          <w:rFonts w:ascii="Consolas" w:hAnsi="Consolas" w:cs="Consolas"/>
          <w:color w:val="333333"/>
          <w:spacing w:val="3"/>
          <w:highlight w:val="cyan"/>
          <w:bdr w:val="none" w:sz="0" w:space="0" w:color="auto" w:frame="1"/>
          <w:lang w:val="en-US"/>
        </w:rPr>
        <w:t>(</w:t>
      </w:r>
      <w:proofErr w:type="gramEnd"/>
      <w:r w:rsidRPr="006D626A">
        <w:rPr>
          <w:rStyle w:val="dv"/>
          <w:rFonts w:ascii="Consolas" w:hAnsi="Consolas" w:cs="Consolas"/>
          <w:color w:val="40A070"/>
          <w:spacing w:val="3"/>
          <w:highlight w:val="cyan"/>
          <w:bdr w:val="none" w:sz="0" w:space="0" w:color="auto" w:frame="1"/>
          <w:lang w:val="en-US"/>
        </w:rPr>
        <w:t>1</w:t>
      </w:r>
      <w:r w:rsidRPr="006D626A">
        <w:rPr>
          <w:rStyle w:val="op"/>
          <w:rFonts w:ascii="Consolas" w:hAnsi="Consolas" w:cs="Consolas"/>
          <w:color w:val="666666"/>
          <w:spacing w:val="3"/>
          <w:highlight w:val="cyan"/>
          <w:bdr w:val="none" w:sz="0" w:space="0" w:color="auto" w:frame="1"/>
          <w:lang w:val="en-US"/>
        </w:rPr>
        <w:t>:</w:t>
      </w:r>
      <w:r w:rsidRPr="006D626A">
        <w:rPr>
          <w:rStyle w:val="dv"/>
          <w:rFonts w:ascii="Consolas" w:hAnsi="Consolas" w:cs="Consolas"/>
          <w:color w:val="40A070"/>
          <w:spacing w:val="3"/>
          <w:highlight w:val="cyan"/>
          <w:bdr w:val="none" w:sz="0" w:space="0" w:color="auto" w:frame="1"/>
          <w:lang w:val="en-US"/>
        </w:rPr>
        <w:t>1000</w:t>
      </w:r>
      <w:r w:rsidRPr="006D626A">
        <w:rPr>
          <w:rStyle w:val="HTMLCode"/>
          <w:rFonts w:ascii="Consolas" w:hAnsi="Consolas" w:cs="Consolas"/>
          <w:color w:val="333333"/>
          <w:spacing w:val="3"/>
          <w:highlight w:val="cyan"/>
          <w:bdr w:val="none" w:sz="0" w:space="0" w:color="auto" w:frame="1"/>
          <w:lang w:val="en-US"/>
        </w:rPr>
        <w:t xml:space="preserve">, </w:t>
      </w:r>
      <w:r w:rsidRPr="006D626A">
        <w:rPr>
          <w:rStyle w:val="cf"/>
          <w:rFonts w:ascii="Consolas" w:hAnsi="Consolas" w:cs="Consolas"/>
          <w:b/>
          <w:bCs/>
          <w:color w:val="007020"/>
          <w:spacing w:val="3"/>
          <w:highlight w:val="cyan"/>
          <w:bdr w:val="none" w:sz="0" w:space="0" w:color="auto" w:frame="1"/>
          <w:lang w:val="en-US"/>
        </w:rPr>
        <w:t>function</w:t>
      </w:r>
      <w:r w:rsidRPr="006D626A">
        <w:rPr>
          <w:rStyle w:val="HTMLCode"/>
          <w:rFonts w:ascii="Consolas" w:hAnsi="Consolas" w:cs="Consolas"/>
          <w:color w:val="333333"/>
          <w:spacing w:val="3"/>
          <w:highlight w:val="cyan"/>
          <w:bdr w:val="none" w:sz="0" w:space="0" w:color="auto" w:frame="1"/>
          <w:lang w:val="en-US"/>
        </w:rPr>
        <w:t>(</w:t>
      </w:r>
      <w:proofErr w:type="spellStart"/>
      <w:r w:rsidRPr="006D626A">
        <w:rPr>
          <w:rStyle w:val="HTMLCode"/>
          <w:rFonts w:ascii="Consolas" w:hAnsi="Consolas" w:cs="Consolas"/>
          <w:color w:val="333333"/>
          <w:spacing w:val="3"/>
          <w:highlight w:val="cyan"/>
          <w:bdr w:val="none" w:sz="0" w:space="0" w:color="auto" w:frame="1"/>
          <w:lang w:val="en-US"/>
        </w:rPr>
        <w:t>i</w:t>
      </w:r>
      <w:proofErr w:type="spellEnd"/>
      <w:r w:rsidRPr="006D626A">
        <w:rPr>
          <w:rStyle w:val="HTMLCode"/>
          <w:rFonts w:ascii="Consolas" w:hAnsi="Consolas" w:cs="Consolas"/>
          <w:color w:val="333333"/>
          <w:spacing w:val="3"/>
          <w:highlight w:val="cyan"/>
          <w:bdr w:val="none" w:sz="0" w:space="0" w:color="auto" w:frame="1"/>
          <w:lang w:val="en-US"/>
        </w:rPr>
        <w:t>){</w:t>
      </w:r>
      <w:r w:rsidRPr="006D626A">
        <w:rPr>
          <w:rStyle w:val="kw"/>
          <w:rFonts w:ascii="Consolas" w:hAnsi="Consolas" w:cs="Consolas"/>
          <w:b/>
          <w:bCs/>
          <w:color w:val="007020"/>
          <w:spacing w:val="3"/>
          <w:highlight w:val="cyan"/>
          <w:bdr w:val="none" w:sz="0" w:space="0" w:color="auto" w:frame="1"/>
          <w:lang w:val="en-US"/>
        </w:rPr>
        <w:t>sample</w:t>
      </w:r>
      <w:r w:rsidRPr="006D626A">
        <w:rPr>
          <w:rStyle w:val="HTMLCode"/>
          <w:rFonts w:ascii="Consolas" w:hAnsi="Consolas" w:cs="Consolas"/>
          <w:color w:val="333333"/>
          <w:spacing w:val="3"/>
          <w:highlight w:val="cyan"/>
          <w:bdr w:val="none" w:sz="0" w:space="0" w:color="auto" w:frame="1"/>
          <w:lang w:val="en-US"/>
        </w:rPr>
        <w:t>(exp_</w:t>
      </w:r>
      <w:r w:rsidRPr="006D626A">
        <w:rPr>
          <w:rStyle w:val="dv"/>
          <w:rFonts w:ascii="Consolas" w:hAnsi="Consolas" w:cs="Consolas"/>
          <w:color w:val="40A070"/>
          <w:spacing w:val="3"/>
          <w:highlight w:val="cyan"/>
          <w:bdr w:val="none" w:sz="0" w:space="0" w:color="auto" w:frame="1"/>
          <w:lang w:val="en-US"/>
        </w:rPr>
        <w:t>1</w:t>
      </w:r>
      <w:r w:rsidRPr="006D626A">
        <w:rPr>
          <w:rStyle w:val="HTMLCode"/>
          <w:rFonts w:ascii="Consolas" w:hAnsi="Consolas" w:cs="Consolas"/>
          <w:color w:val="333333"/>
          <w:spacing w:val="3"/>
          <w:highlight w:val="cyan"/>
          <w:bdr w:val="none" w:sz="0" w:space="0" w:color="auto" w:frame="1"/>
          <w:lang w:val="en-US"/>
        </w:rPr>
        <w:t xml:space="preserve">, </w:t>
      </w:r>
      <w:r w:rsidRPr="006D626A">
        <w:rPr>
          <w:rStyle w:val="dv"/>
          <w:rFonts w:ascii="Consolas" w:hAnsi="Consolas" w:cs="Consolas"/>
          <w:color w:val="40A070"/>
          <w:spacing w:val="3"/>
          <w:highlight w:val="cyan"/>
          <w:bdr w:val="none" w:sz="0" w:space="0" w:color="auto" w:frame="1"/>
          <w:lang w:val="en-US"/>
        </w:rPr>
        <w:t>30</w:t>
      </w:r>
      <w:r w:rsidRPr="006D626A">
        <w:rPr>
          <w:rStyle w:val="HTMLCode"/>
          <w:rFonts w:ascii="Consolas" w:hAnsi="Consolas" w:cs="Consolas"/>
          <w:color w:val="333333"/>
          <w:spacing w:val="3"/>
          <w:highlight w:val="cyan"/>
          <w:bdr w:val="none" w:sz="0" w:space="0" w:color="auto" w:frame="1"/>
          <w:lang w:val="en-US"/>
        </w:rPr>
        <w:t xml:space="preserve">, </w:t>
      </w:r>
      <w:r w:rsidRPr="001B4C37">
        <w:rPr>
          <w:rStyle w:val="dt"/>
          <w:rFonts w:ascii="Consolas" w:hAnsi="Consolas" w:cs="Consolas"/>
          <w:b/>
          <w:bCs/>
          <w:color w:val="902000"/>
          <w:spacing w:val="3"/>
          <w:highlight w:val="cyan"/>
          <w:bdr w:val="none" w:sz="0" w:space="0" w:color="auto" w:frame="1"/>
          <w:lang w:val="en-US"/>
        </w:rPr>
        <w:t>replace</w:t>
      </w:r>
      <w:r w:rsidRPr="006D626A">
        <w:rPr>
          <w:rStyle w:val="dt"/>
          <w:rFonts w:ascii="Consolas" w:hAnsi="Consolas" w:cs="Consolas"/>
          <w:color w:val="902000"/>
          <w:spacing w:val="3"/>
          <w:highlight w:val="cyan"/>
          <w:bdr w:val="none" w:sz="0" w:space="0" w:color="auto" w:frame="1"/>
          <w:lang w:val="en-US"/>
        </w:rPr>
        <w:t xml:space="preserve"> =</w:t>
      </w:r>
      <w:r w:rsidRPr="006D626A">
        <w:rPr>
          <w:rStyle w:val="HTMLCode"/>
          <w:rFonts w:ascii="Consolas" w:hAnsi="Consolas" w:cs="Consolas"/>
          <w:color w:val="333333"/>
          <w:spacing w:val="3"/>
          <w:highlight w:val="cyan"/>
          <w:bdr w:val="none" w:sz="0" w:space="0" w:color="auto" w:frame="1"/>
          <w:lang w:val="en-US"/>
        </w:rPr>
        <w:t xml:space="preserve"> </w:t>
      </w:r>
      <w:r w:rsidRPr="006D626A">
        <w:rPr>
          <w:rStyle w:val="ot"/>
          <w:rFonts w:ascii="Consolas" w:hAnsi="Consolas" w:cs="Consolas"/>
          <w:color w:val="007020"/>
          <w:spacing w:val="3"/>
          <w:highlight w:val="cyan"/>
          <w:bdr w:val="none" w:sz="0" w:space="0" w:color="auto" w:frame="1"/>
          <w:lang w:val="en-US"/>
        </w:rPr>
        <w:t>TRUE</w:t>
      </w:r>
      <w:r w:rsidRPr="006D626A">
        <w:rPr>
          <w:rStyle w:val="HTMLCode"/>
          <w:rFonts w:ascii="Consolas" w:hAnsi="Consolas" w:cs="Consolas"/>
          <w:color w:val="333333"/>
          <w:spacing w:val="3"/>
          <w:highlight w:val="cyan"/>
          <w:bdr w:val="none" w:sz="0" w:space="0" w:color="auto" w:frame="1"/>
          <w:lang w:val="en-US"/>
        </w:rPr>
        <w:t>)})</w:t>
      </w:r>
    </w:p>
    <w:p w14:paraId="0B0579C8" w14:textId="77777777" w:rsidR="00E860D2" w:rsidRPr="006D626A" w:rsidRDefault="00E860D2" w:rsidP="00E860D2">
      <w:pPr>
        <w:pStyle w:val="HTMLVorformatiert"/>
        <w:shd w:val="clear" w:color="auto" w:fill="F7F7F7"/>
        <w:rPr>
          <w:rFonts w:ascii="Consolas" w:hAnsi="Consolas" w:cs="Consolas"/>
          <w:color w:val="333333"/>
          <w:spacing w:val="3"/>
          <w:sz w:val="24"/>
          <w:szCs w:val="24"/>
          <w:lang w:val="en-US"/>
        </w:rPr>
      </w:pPr>
      <w:proofErr w:type="spellStart"/>
      <w:r w:rsidRPr="006D626A">
        <w:rPr>
          <w:rStyle w:val="HTMLCode"/>
          <w:rFonts w:ascii="Consolas" w:hAnsi="Consolas" w:cs="Consolas"/>
          <w:color w:val="333333"/>
          <w:spacing w:val="3"/>
          <w:bdr w:val="none" w:sz="0" w:space="0" w:color="auto" w:frame="1"/>
          <w:lang w:val="en-US"/>
        </w:rPr>
        <w:t>sample_means</w:t>
      </w:r>
      <w:proofErr w:type="spellEnd"/>
      <w:r w:rsidRPr="006D626A">
        <w:rPr>
          <w:rStyle w:val="HTMLCode"/>
          <w:rFonts w:ascii="Consolas" w:hAnsi="Consolas" w:cs="Consolas"/>
          <w:color w:val="333333"/>
          <w:spacing w:val="3"/>
          <w:bdr w:val="none" w:sz="0" w:space="0" w:color="auto" w:frame="1"/>
          <w:lang w:val="en-US"/>
        </w:rPr>
        <w:t xml:space="preserve"> &lt;-</w:t>
      </w:r>
      <w:r w:rsidRPr="006D626A">
        <w:rPr>
          <w:rStyle w:val="st"/>
          <w:rFonts w:ascii="Consolas" w:hAnsi="Consolas" w:cs="Consolas"/>
          <w:color w:val="4070A0"/>
          <w:spacing w:val="3"/>
          <w:bdr w:val="none" w:sz="0" w:space="0" w:color="auto" w:frame="1"/>
          <w:lang w:val="en-US"/>
        </w:rPr>
        <w:t xml:space="preserve"> </w:t>
      </w:r>
      <w:proofErr w:type="spellStart"/>
      <w:proofErr w:type="gramStart"/>
      <w:r w:rsidRPr="006F477E">
        <w:rPr>
          <w:rStyle w:val="kw"/>
          <w:rFonts w:ascii="Consolas" w:hAnsi="Consolas" w:cs="Consolas"/>
          <w:b/>
          <w:bCs/>
          <w:color w:val="007020"/>
          <w:spacing w:val="3"/>
          <w:highlight w:val="cyan"/>
          <w:bdr w:val="none" w:sz="0" w:space="0" w:color="auto" w:frame="1"/>
          <w:lang w:val="en-US"/>
        </w:rPr>
        <w:t>sapply</w:t>
      </w:r>
      <w:proofErr w:type="spellEnd"/>
      <w:r w:rsidRPr="006F477E">
        <w:rPr>
          <w:rStyle w:val="HTMLCode"/>
          <w:rFonts w:ascii="Consolas" w:hAnsi="Consolas" w:cs="Consolas"/>
          <w:color w:val="333333"/>
          <w:spacing w:val="3"/>
          <w:highlight w:val="cyan"/>
          <w:bdr w:val="none" w:sz="0" w:space="0" w:color="auto" w:frame="1"/>
          <w:lang w:val="en-US"/>
        </w:rPr>
        <w:t>(</w:t>
      </w:r>
      <w:proofErr w:type="gramEnd"/>
      <w:r w:rsidRPr="006F477E">
        <w:rPr>
          <w:rStyle w:val="HTMLCode"/>
          <w:rFonts w:ascii="Consolas" w:hAnsi="Consolas" w:cs="Consolas"/>
          <w:color w:val="333333"/>
          <w:spacing w:val="3"/>
          <w:highlight w:val="cyan"/>
          <w:bdr w:val="none" w:sz="0" w:space="0" w:color="auto" w:frame="1"/>
          <w:lang w:val="en-US"/>
        </w:rPr>
        <w:t>boot, mean)</w:t>
      </w:r>
    </w:p>
    <w:p w14:paraId="71EA5631" w14:textId="390C1344" w:rsidR="00E45C8D" w:rsidRDefault="00E45C8D" w:rsidP="002C79C9">
      <w:pPr>
        <w:rPr>
          <w:rFonts w:ascii="Calibri" w:hAnsi="Calibri" w:cs="Calibri"/>
          <w:bCs/>
          <w:lang w:val="en-US"/>
        </w:rPr>
      </w:pPr>
    </w:p>
    <w:p w14:paraId="1F4BED0C" w14:textId="321F5901" w:rsidR="003C14A9" w:rsidRPr="00863171" w:rsidRDefault="003C14A9" w:rsidP="002C79C9">
      <w:pPr>
        <w:rPr>
          <w:rFonts w:ascii="Calibri" w:hAnsi="Calibri" w:cs="Calibri"/>
          <w:b/>
          <w:lang w:val="en-US"/>
        </w:rPr>
      </w:pPr>
      <w:r w:rsidRPr="00863171">
        <w:rPr>
          <w:rFonts w:ascii="Calibri" w:hAnsi="Calibri" w:cs="Calibri"/>
          <w:b/>
          <w:lang w:val="en-US"/>
        </w:rPr>
        <w:t>95% case resamp</w:t>
      </w:r>
      <w:r w:rsidR="00863171" w:rsidRPr="00863171">
        <w:rPr>
          <w:rFonts w:ascii="Calibri" w:hAnsi="Calibri" w:cs="Calibri"/>
          <w:b/>
          <w:lang w:val="en-US"/>
        </w:rPr>
        <w:t>l</w:t>
      </w:r>
      <w:r w:rsidRPr="00863171">
        <w:rPr>
          <w:rFonts w:ascii="Calibri" w:hAnsi="Calibri" w:cs="Calibri"/>
          <w:b/>
          <w:lang w:val="en-US"/>
        </w:rPr>
        <w:t xml:space="preserve">ing </w:t>
      </w:r>
      <w:proofErr w:type="spellStart"/>
      <w:r w:rsidRPr="00863171">
        <w:rPr>
          <w:rFonts w:ascii="Calibri" w:hAnsi="Calibri" w:cs="Calibri"/>
          <w:b/>
          <w:lang w:val="en-US"/>
        </w:rPr>
        <w:t>boostrap</w:t>
      </w:r>
      <w:proofErr w:type="spellEnd"/>
      <w:r w:rsidRPr="00863171">
        <w:rPr>
          <w:rFonts w:ascii="Calibri" w:hAnsi="Calibri" w:cs="Calibri"/>
          <w:b/>
          <w:lang w:val="en-US"/>
        </w:rPr>
        <w:t xml:space="preserve"> confidence interval:</w:t>
      </w:r>
    </w:p>
    <w:p w14:paraId="0D131442" w14:textId="77777777" w:rsidR="00BB1087" w:rsidRPr="000B79E2"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r w:rsidRPr="000B79E2">
        <w:rPr>
          <w:rStyle w:val="co"/>
          <w:rFonts w:ascii="Consolas" w:hAnsi="Consolas" w:cs="Consolas"/>
          <w:i/>
          <w:iCs/>
          <w:color w:val="60A0B0"/>
          <w:spacing w:val="3"/>
          <w:bdr w:val="none" w:sz="0" w:space="0" w:color="auto" w:frame="1"/>
          <w:lang w:val="en-US"/>
        </w:rPr>
        <w:t># 95% C.I. is given by the 2.5% and the 97.5% quantile</w:t>
      </w:r>
    </w:p>
    <w:p w14:paraId="2FFCD78F" w14:textId="77777777" w:rsidR="00BB1087" w:rsidRPr="000B79E2"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0B79E2">
        <w:rPr>
          <w:rStyle w:val="HTMLCode"/>
          <w:rFonts w:ascii="Consolas" w:hAnsi="Consolas" w:cs="Consolas"/>
          <w:color w:val="333333"/>
          <w:spacing w:val="3"/>
          <w:bdr w:val="none" w:sz="0" w:space="0" w:color="auto" w:frame="1"/>
          <w:lang w:val="en-US"/>
        </w:rPr>
        <w:t>conf_int</w:t>
      </w:r>
      <w:proofErr w:type="spellEnd"/>
      <w:r w:rsidRPr="000B79E2">
        <w:rPr>
          <w:rStyle w:val="HTMLCode"/>
          <w:rFonts w:ascii="Consolas" w:hAnsi="Consolas" w:cs="Consolas"/>
          <w:color w:val="333333"/>
          <w:spacing w:val="3"/>
          <w:bdr w:val="none" w:sz="0" w:space="0" w:color="auto" w:frame="1"/>
          <w:lang w:val="en-US"/>
        </w:rPr>
        <w:t xml:space="preserve"> =</w:t>
      </w:r>
      <w:r w:rsidRPr="000B79E2">
        <w:rPr>
          <w:rStyle w:val="st"/>
          <w:rFonts w:ascii="Consolas" w:hAnsi="Consolas" w:cs="Consolas"/>
          <w:color w:val="4070A0"/>
          <w:spacing w:val="3"/>
          <w:bdr w:val="none" w:sz="0" w:space="0" w:color="auto" w:frame="1"/>
          <w:lang w:val="en-US"/>
        </w:rPr>
        <w:t xml:space="preserve"> </w:t>
      </w:r>
      <w:proofErr w:type="gramStart"/>
      <w:r w:rsidRPr="000B79E2">
        <w:rPr>
          <w:rStyle w:val="kw"/>
          <w:rFonts w:ascii="Consolas" w:hAnsi="Consolas" w:cs="Consolas"/>
          <w:b/>
          <w:bCs/>
          <w:color w:val="007020"/>
          <w:spacing w:val="3"/>
          <w:highlight w:val="cyan"/>
          <w:bdr w:val="none" w:sz="0" w:space="0" w:color="auto" w:frame="1"/>
          <w:lang w:val="en-US"/>
        </w:rPr>
        <w:t>quantile</w:t>
      </w:r>
      <w:r w:rsidRPr="000B79E2">
        <w:rPr>
          <w:rStyle w:val="HTMLCode"/>
          <w:rFonts w:ascii="Consolas" w:hAnsi="Consolas" w:cs="Consolas"/>
          <w:color w:val="333333"/>
          <w:spacing w:val="3"/>
          <w:highlight w:val="cyan"/>
          <w:bdr w:val="none" w:sz="0" w:space="0" w:color="auto" w:frame="1"/>
          <w:lang w:val="en-US"/>
        </w:rPr>
        <w:t>(</w:t>
      </w:r>
      <w:proofErr w:type="spellStart"/>
      <w:proofErr w:type="gramEnd"/>
      <w:r w:rsidRPr="000B79E2">
        <w:rPr>
          <w:rStyle w:val="HTMLCode"/>
          <w:rFonts w:ascii="Consolas" w:hAnsi="Consolas" w:cs="Consolas"/>
          <w:color w:val="333333"/>
          <w:spacing w:val="3"/>
          <w:highlight w:val="cyan"/>
          <w:bdr w:val="none" w:sz="0" w:space="0" w:color="auto" w:frame="1"/>
          <w:lang w:val="en-US"/>
        </w:rPr>
        <w:t>sample_means</w:t>
      </w:r>
      <w:proofErr w:type="spellEnd"/>
      <w:r w:rsidRPr="000B79E2">
        <w:rPr>
          <w:rStyle w:val="HTMLCode"/>
          <w:rFonts w:ascii="Consolas" w:hAnsi="Consolas" w:cs="Consolas"/>
          <w:color w:val="333333"/>
          <w:spacing w:val="3"/>
          <w:highlight w:val="cyan"/>
          <w:bdr w:val="none" w:sz="0" w:space="0" w:color="auto" w:frame="1"/>
          <w:lang w:val="en-US"/>
        </w:rPr>
        <w:t xml:space="preserve">, </w:t>
      </w:r>
      <w:r w:rsidRPr="000B79E2">
        <w:rPr>
          <w:rStyle w:val="kw"/>
          <w:rFonts w:ascii="Consolas" w:hAnsi="Consolas" w:cs="Consolas"/>
          <w:b/>
          <w:bCs/>
          <w:color w:val="007020"/>
          <w:spacing w:val="3"/>
          <w:highlight w:val="cyan"/>
          <w:bdr w:val="none" w:sz="0" w:space="0" w:color="auto" w:frame="1"/>
          <w:lang w:val="en-US"/>
        </w:rPr>
        <w:t>c</w:t>
      </w:r>
      <w:r w:rsidRPr="000B79E2">
        <w:rPr>
          <w:rStyle w:val="HTMLCode"/>
          <w:rFonts w:ascii="Consolas" w:hAnsi="Consolas" w:cs="Consolas"/>
          <w:color w:val="333333"/>
          <w:spacing w:val="3"/>
          <w:highlight w:val="cyan"/>
          <w:bdr w:val="none" w:sz="0" w:space="0" w:color="auto" w:frame="1"/>
          <w:lang w:val="en-US"/>
        </w:rPr>
        <w:t>(</w:t>
      </w:r>
      <w:r w:rsidRPr="000B79E2">
        <w:rPr>
          <w:rStyle w:val="fl"/>
          <w:rFonts w:ascii="Consolas" w:hAnsi="Consolas" w:cs="Consolas"/>
          <w:color w:val="40A070"/>
          <w:spacing w:val="3"/>
          <w:highlight w:val="cyan"/>
          <w:bdr w:val="none" w:sz="0" w:space="0" w:color="auto" w:frame="1"/>
          <w:lang w:val="en-US"/>
        </w:rPr>
        <w:t>0.025</w:t>
      </w:r>
      <w:r w:rsidRPr="000B79E2">
        <w:rPr>
          <w:rStyle w:val="HTMLCode"/>
          <w:rFonts w:ascii="Consolas" w:hAnsi="Consolas" w:cs="Consolas"/>
          <w:color w:val="333333"/>
          <w:spacing w:val="3"/>
          <w:highlight w:val="cyan"/>
          <w:bdr w:val="none" w:sz="0" w:space="0" w:color="auto" w:frame="1"/>
          <w:lang w:val="en-US"/>
        </w:rPr>
        <w:t xml:space="preserve">, </w:t>
      </w:r>
      <w:r w:rsidRPr="000B79E2">
        <w:rPr>
          <w:rStyle w:val="fl"/>
          <w:rFonts w:ascii="Consolas" w:hAnsi="Consolas" w:cs="Consolas"/>
          <w:color w:val="40A070"/>
          <w:spacing w:val="3"/>
          <w:highlight w:val="cyan"/>
          <w:bdr w:val="none" w:sz="0" w:space="0" w:color="auto" w:frame="1"/>
          <w:lang w:val="en-US"/>
        </w:rPr>
        <w:t>0.975</w:t>
      </w:r>
      <w:r w:rsidRPr="000B79E2">
        <w:rPr>
          <w:rStyle w:val="HTMLCode"/>
          <w:rFonts w:ascii="Consolas" w:hAnsi="Consolas" w:cs="Consolas"/>
          <w:color w:val="333333"/>
          <w:spacing w:val="3"/>
          <w:highlight w:val="cyan"/>
          <w:bdr w:val="none" w:sz="0" w:space="0" w:color="auto" w:frame="1"/>
          <w:lang w:val="en-US"/>
        </w:rPr>
        <w:t>))</w:t>
      </w:r>
    </w:p>
    <w:p w14:paraId="11E6498A" w14:textId="77777777" w:rsidR="00BB1087" w:rsidRPr="000B79E2"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r w:rsidRPr="000B79E2">
        <w:rPr>
          <w:rStyle w:val="co"/>
          <w:rFonts w:ascii="Consolas" w:hAnsi="Consolas" w:cs="Consolas"/>
          <w:i/>
          <w:iCs/>
          <w:color w:val="60A0B0"/>
          <w:spacing w:val="3"/>
          <w:bdr w:val="none" w:sz="0" w:space="0" w:color="auto" w:frame="1"/>
          <w:lang w:val="en-US"/>
        </w:rPr>
        <w:t xml:space="preserve"># Plot histogram </w:t>
      </w:r>
    </w:p>
    <w:p w14:paraId="4A9FFCA3" w14:textId="77777777" w:rsidR="00BB1087" w:rsidRPr="000B79E2"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0B79E2">
        <w:rPr>
          <w:rStyle w:val="HTMLCode"/>
          <w:rFonts w:ascii="Consolas" w:hAnsi="Consolas" w:cs="Consolas"/>
          <w:color w:val="333333"/>
          <w:spacing w:val="3"/>
          <w:bdr w:val="none" w:sz="0" w:space="0" w:color="auto" w:frame="1"/>
          <w:lang w:val="en-US"/>
        </w:rPr>
        <w:t>bootstrap_tbl</w:t>
      </w:r>
      <w:proofErr w:type="spellEnd"/>
      <w:r w:rsidRPr="000B79E2">
        <w:rPr>
          <w:rStyle w:val="HTMLCode"/>
          <w:rFonts w:ascii="Consolas" w:hAnsi="Consolas" w:cs="Consolas"/>
          <w:color w:val="333333"/>
          <w:spacing w:val="3"/>
          <w:bdr w:val="none" w:sz="0" w:space="0" w:color="auto" w:frame="1"/>
          <w:lang w:val="en-US"/>
        </w:rPr>
        <w:t xml:space="preserve"> =</w:t>
      </w:r>
      <w:r w:rsidRPr="000B79E2">
        <w:rPr>
          <w:rStyle w:val="st"/>
          <w:rFonts w:ascii="Consolas" w:hAnsi="Consolas" w:cs="Consolas"/>
          <w:color w:val="4070A0"/>
          <w:spacing w:val="3"/>
          <w:bdr w:val="none" w:sz="0" w:space="0" w:color="auto" w:frame="1"/>
          <w:lang w:val="en-US"/>
        </w:rPr>
        <w:t xml:space="preserve"> </w:t>
      </w:r>
      <w:proofErr w:type="spellStart"/>
      <w:proofErr w:type="gramStart"/>
      <w:r w:rsidRPr="000B79E2">
        <w:rPr>
          <w:rStyle w:val="kw"/>
          <w:rFonts w:ascii="Consolas" w:hAnsi="Consolas" w:cs="Consolas"/>
          <w:b/>
          <w:bCs/>
          <w:color w:val="007020"/>
          <w:spacing w:val="3"/>
          <w:bdr w:val="none" w:sz="0" w:space="0" w:color="auto" w:frame="1"/>
          <w:lang w:val="en-US"/>
        </w:rPr>
        <w:t>data.table</w:t>
      </w:r>
      <w:proofErr w:type="spellEnd"/>
      <w:proofErr w:type="gramEnd"/>
      <w:r w:rsidRPr="000B79E2">
        <w:rPr>
          <w:rStyle w:val="HTMLCode"/>
          <w:rFonts w:ascii="Consolas" w:hAnsi="Consolas" w:cs="Consolas"/>
          <w:color w:val="333333"/>
          <w:spacing w:val="3"/>
          <w:bdr w:val="none" w:sz="0" w:space="0" w:color="auto" w:frame="1"/>
          <w:lang w:val="en-US"/>
        </w:rPr>
        <w:t>(</w:t>
      </w:r>
      <w:r w:rsidRPr="000B79E2">
        <w:rPr>
          <w:rStyle w:val="dt"/>
          <w:rFonts w:ascii="Consolas" w:hAnsi="Consolas" w:cs="Consolas"/>
          <w:color w:val="902000"/>
          <w:spacing w:val="3"/>
          <w:bdr w:val="none" w:sz="0" w:space="0" w:color="auto" w:frame="1"/>
          <w:lang w:val="en-US"/>
        </w:rPr>
        <w:t>means =</w:t>
      </w:r>
      <w:r w:rsidRPr="000B79E2">
        <w:rPr>
          <w:rStyle w:val="HTMLCode"/>
          <w:rFonts w:ascii="Consolas" w:hAnsi="Consolas" w:cs="Consolas"/>
          <w:color w:val="333333"/>
          <w:spacing w:val="3"/>
          <w:bdr w:val="none" w:sz="0" w:space="0" w:color="auto" w:frame="1"/>
          <w:lang w:val="en-US"/>
        </w:rPr>
        <w:t xml:space="preserve"> </w:t>
      </w:r>
      <w:proofErr w:type="spellStart"/>
      <w:r w:rsidRPr="000B79E2">
        <w:rPr>
          <w:rStyle w:val="HTMLCode"/>
          <w:rFonts w:ascii="Consolas" w:hAnsi="Consolas" w:cs="Consolas"/>
          <w:color w:val="333333"/>
          <w:spacing w:val="3"/>
          <w:bdr w:val="none" w:sz="0" w:space="0" w:color="auto" w:frame="1"/>
          <w:lang w:val="en-US"/>
        </w:rPr>
        <w:t>sample_means</w:t>
      </w:r>
      <w:proofErr w:type="spellEnd"/>
      <w:r w:rsidRPr="000B79E2">
        <w:rPr>
          <w:rStyle w:val="HTMLCode"/>
          <w:rFonts w:ascii="Consolas" w:hAnsi="Consolas" w:cs="Consolas"/>
          <w:color w:val="333333"/>
          <w:spacing w:val="3"/>
          <w:bdr w:val="none" w:sz="0" w:space="0" w:color="auto" w:frame="1"/>
          <w:lang w:val="en-US"/>
        </w:rPr>
        <w:t>)</w:t>
      </w:r>
    </w:p>
    <w:p w14:paraId="76ABDA52" w14:textId="77777777" w:rsidR="00BB1087" w:rsidRPr="00863171"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proofErr w:type="gramStart"/>
      <w:r w:rsidRPr="00863171">
        <w:rPr>
          <w:rStyle w:val="kw"/>
          <w:rFonts w:ascii="Consolas" w:hAnsi="Consolas" w:cs="Consolas"/>
          <w:b/>
          <w:bCs/>
          <w:color w:val="007020"/>
          <w:spacing w:val="3"/>
          <w:bdr w:val="none" w:sz="0" w:space="0" w:color="auto" w:frame="1"/>
          <w:lang w:val="en-US"/>
        </w:rPr>
        <w:t>ggplot</w:t>
      </w:r>
      <w:proofErr w:type="spellEnd"/>
      <w:r w:rsidRPr="00863171">
        <w:rPr>
          <w:rStyle w:val="HTMLCode"/>
          <w:rFonts w:ascii="Consolas" w:hAnsi="Consolas" w:cs="Consolas"/>
          <w:color w:val="333333"/>
          <w:spacing w:val="3"/>
          <w:bdr w:val="none" w:sz="0" w:space="0" w:color="auto" w:frame="1"/>
          <w:lang w:val="en-US"/>
        </w:rPr>
        <w:t>(</w:t>
      </w:r>
      <w:proofErr w:type="gramEnd"/>
      <w:r w:rsidRPr="00863171">
        <w:rPr>
          <w:rStyle w:val="dt"/>
          <w:rFonts w:ascii="Consolas" w:hAnsi="Consolas" w:cs="Consolas"/>
          <w:color w:val="902000"/>
          <w:spacing w:val="3"/>
          <w:bdr w:val="none" w:sz="0" w:space="0" w:color="auto" w:frame="1"/>
          <w:lang w:val="en-US"/>
        </w:rPr>
        <w:t>data =</w:t>
      </w:r>
      <w:r w:rsidRPr="00863171">
        <w:rPr>
          <w:rStyle w:val="HTMLCode"/>
          <w:rFonts w:ascii="Consolas" w:hAnsi="Consolas" w:cs="Consolas"/>
          <w:color w:val="333333"/>
          <w:spacing w:val="3"/>
          <w:bdr w:val="none" w:sz="0" w:space="0" w:color="auto" w:frame="1"/>
          <w:lang w:val="en-US"/>
        </w:rPr>
        <w:t xml:space="preserve"> </w:t>
      </w:r>
      <w:proofErr w:type="spellStart"/>
      <w:r w:rsidRPr="00863171">
        <w:rPr>
          <w:rStyle w:val="HTMLCode"/>
          <w:rFonts w:ascii="Consolas" w:hAnsi="Consolas" w:cs="Consolas"/>
          <w:color w:val="333333"/>
          <w:spacing w:val="3"/>
          <w:bdr w:val="none" w:sz="0" w:space="0" w:color="auto" w:frame="1"/>
          <w:lang w:val="en-US"/>
        </w:rPr>
        <w:t>bootstrap_tbl</w:t>
      </w:r>
      <w:proofErr w:type="spellEnd"/>
      <w:r w:rsidRPr="00863171">
        <w:rPr>
          <w:rStyle w:val="HTMLCode"/>
          <w:rFonts w:ascii="Consolas" w:hAnsi="Consolas" w:cs="Consolas"/>
          <w:color w:val="333333"/>
          <w:spacing w:val="3"/>
          <w:bdr w:val="none" w:sz="0" w:space="0" w:color="auto" w:frame="1"/>
          <w:lang w:val="en-US"/>
        </w:rPr>
        <w:t xml:space="preserve">, </w:t>
      </w:r>
      <w:proofErr w:type="spellStart"/>
      <w:r w:rsidRPr="00863171">
        <w:rPr>
          <w:rStyle w:val="kw"/>
          <w:rFonts w:ascii="Consolas" w:hAnsi="Consolas" w:cs="Consolas"/>
          <w:b/>
          <w:bCs/>
          <w:color w:val="007020"/>
          <w:spacing w:val="3"/>
          <w:bdr w:val="none" w:sz="0" w:space="0" w:color="auto" w:frame="1"/>
          <w:lang w:val="en-US"/>
        </w:rPr>
        <w:t>aes</w:t>
      </w:r>
      <w:proofErr w:type="spellEnd"/>
      <w:r w:rsidRPr="00863171">
        <w:rPr>
          <w:rStyle w:val="HTMLCode"/>
          <w:rFonts w:ascii="Consolas" w:hAnsi="Consolas" w:cs="Consolas"/>
          <w:color w:val="333333"/>
          <w:spacing w:val="3"/>
          <w:bdr w:val="none" w:sz="0" w:space="0" w:color="auto" w:frame="1"/>
          <w:lang w:val="en-US"/>
        </w:rPr>
        <w:t>(</w:t>
      </w:r>
      <w:r w:rsidRPr="00863171">
        <w:rPr>
          <w:rStyle w:val="dt"/>
          <w:rFonts w:ascii="Consolas" w:hAnsi="Consolas" w:cs="Consolas"/>
          <w:color w:val="902000"/>
          <w:spacing w:val="3"/>
          <w:bdr w:val="none" w:sz="0" w:space="0" w:color="auto" w:frame="1"/>
          <w:lang w:val="en-US"/>
        </w:rPr>
        <w:t>x =</w:t>
      </w:r>
      <w:r w:rsidRPr="00863171">
        <w:rPr>
          <w:rStyle w:val="HTMLCode"/>
          <w:rFonts w:ascii="Consolas" w:hAnsi="Consolas" w:cs="Consolas"/>
          <w:color w:val="333333"/>
          <w:spacing w:val="3"/>
          <w:bdr w:val="none" w:sz="0" w:space="0" w:color="auto" w:frame="1"/>
          <w:lang w:val="en-US"/>
        </w:rPr>
        <w:t xml:space="preserve"> means)) </w:t>
      </w:r>
      <w:r w:rsidRPr="00863171">
        <w:rPr>
          <w:rStyle w:val="op"/>
          <w:rFonts w:ascii="Consolas" w:hAnsi="Consolas" w:cs="Consolas"/>
          <w:color w:val="666666"/>
          <w:spacing w:val="3"/>
          <w:bdr w:val="none" w:sz="0" w:space="0" w:color="auto" w:frame="1"/>
          <w:lang w:val="en-US"/>
        </w:rPr>
        <w:t>+</w:t>
      </w:r>
      <w:r w:rsidRPr="00863171">
        <w:rPr>
          <w:rStyle w:val="st"/>
          <w:rFonts w:ascii="Consolas" w:hAnsi="Consolas" w:cs="Consolas"/>
          <w:color w:val="4070A0"/>
          <w:spacing w:val="3"/>
          <w:bdr w:val="none" w:sz="0" w:space="0" w:color="auto" w:frame="1"/>
          <w:lang w:val="en-US"/>
        </w:rPr>
        <w:t xml:space="preserve"> </w:t>
      </w:r>
    </w:p>
    <w:p w14:paraId="39E36537" w14:textId="77777777" w:rsidR="00BB1087" w:rsidRPr="00863171"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r w:rsidRPr="00863171">
        <w:rPr>
          <w:rStyle w:val="st"/>
          <w:rFonts w:ascii="Consolas" w:hAnsi="Consolas" w:cs="Consolas"/>
          <w:color w:val="4070A0"/>
          <w:spacing w:val="3"/>
          <w:bdr w:val="none" w:sz="0" w:space="0" w:color="auto" w:frame="1"/>
          <w:lang w:val="en-US"/>
        </w:rPr>
        <w:t xml:space="preserve">  </w:t>
      </w:r>
      <w:proofErr w:type="spellStart"/>
      <w:r w:rsidRPr="00863171">
        <w:rPr>
          <w:rStyle w:val="kw"/>
          <w:rFonts w:ascii="Consolas" w:hAnsi="Consolas" w:cs="Consolas"/>
          <w:b/>
          <w:bCs/>
          <w:color w:val="007020"/>
          <w:spacing w:val="3"/>
          <w:bdr w:val="none" w:sz="0" w:space="0" w:color="auto" w:frame="1"/>
          <w:lang w:val="en-US"/>
        </w:rPr>
        <w:t>geom_</w:t>
      </w:r>
      <w:proofErr w:type="gramStart"/>
      <w:r w:rsidRPr="00863171">
        <w:rPr>
          <w:rStyle w:val="kw"/>
          <w:rFonts w:ascii="Consolas" w:hAnsi="Consolas" w:cs="Consolas"/>
          <w:b/>
          <w:bCs/>
          <w:color w:val="007020"/>
          <w:spacing w:val="3"/>
          <w:bdr w:val="none" w:sz="0" w:space="0" w:color="auto" w:frame="1"/>
          <w:lang w:val="en-US"/>
        </w:rPr>
        <w:t>histogram</w:t>
      </w:r>
      <w:proofErr w:type="spellEnd"/>
      <w:r w:rsidRPr="00863171">
        <w:rPr>
          <w:rStyle w:val="HTMLCode"/>
          <w:rFonts w:ascii="Consolas" w:hAnsi="Consolas" w:cs="Consolas"/>
          <w:color w:val="333333"/>
          <w:spacing w:val="3"/>
          <w:bdr w:val="none" w:sz="0" w:space="0" w:color="auto" w:frame="1"/>
          <w:lang w:val="en-US"/>
        </w:rPr>
        <w:t>(</w:t>
      </w:r>
      <w:proofErr w:type="gramEnd"/>
      <w:r w:rsidRPr="00863171">
        <w:rPr>
          <w:rStyle w:val="HTMLCode"/>
          <w:rFonts w:ascii="Consolas" w:hAnsi="Consolas" w:cs="Consolas"/>
          <w:color w:val="333333"/>
          <w:spacing w:val="3"/>
          <w:bdr w:val="none" w:sz="0" w:space="0" w:color="auto" w:frame="1"/>
          <w:lang w:val="en-US"/>
        </w:rPr>
        <w:t xml:space="preserve">) </w:t>
      </w:r>
      <w:r w:rsidRPr="00863171">
        <w:rPr>
          <w:rStyle w:val="op"/>
          <w:rFonts w:ascii="Consolas" w:hAnsi="Consolas" w:cs="Consolas"/>
          <w:color w:val="666666"/>
          <w:spacing w:val="3"/>
          <w:bdr w:val="none" w:sz="0" w:space="0" w:color="auto" w:frame="1"/>
          <w:lang w:val="en-US"/>
        </w:rPr>
        <w:t>+</w:t>
      </w:r>
      <w:r w:rsidRPr="00863171">
        <w:rPr>
          <w:rStyle w:val="st"/>
          <w:rFonts w:ascii="Consolas" w:hAnsi="Consolas" w:cs="Consolas"/>
          <w:color w:val="4070A0"/>
          <w:spacing w:val="3"/>
          <w:bdr w:val="none" w:sz="0" w:space="0" w:color="auto" w:frame="1"/>
          <w:lang w:val="en-US"/>
        </w:rPr>
        <w:t xml:space="preserve"> </w:t>
      </w:r>
    </w:p>
    <w:p w14:paraId="63AEB855" w14:textId="77777777" w:rsidR="00BB1087" w:rsidRPr="00863171"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r w:rsidRPr="00863171">
        <w:rPr>
          <w:rStyle w:val="st"/>
          <w:rFonts w:ascii="Consolas" w:hAnsi="Consolas" w:cs="Consolas"/>
          <w:color w:val="4070A0"/>
          <w:spacing w:val="3"/>
          <w:bdr w:val="none" w:sz="0" w:space="0" w:color="auto" w:frame="1"/>
          <w:lang w:val="en-US"/>
        </w:rPr>
        <w:t xml:space="preserve">  </w:t>
      </w:r>
      <w:proofErr w:type="spellStart"/>
      <w:r w:rsidRPr="00863171">
        <w:rPr>
          <w:rStyle w:val="kw"/>
          <w:rFonts w:ascii="Consolas" w:hAnsi="Consolas" w:cs="Consolas"/>
          <w:b/>
          <w:bCs/>
          <w:color w:val="007020"/>
          <w:spacing w:val="3"/>
          <w:bdr w:val="none" w:sz="0" w:space="0" w:color="auto" w:frame="1"/>
          <w:lang w:val="en-US"/>
        </w:rPr>
        <w:t>geom_</w:t>
      </w:r>
      <w:proofErr w:type="gramStart"/>
      <w:r w:rsidRPr="00863171">
        <w:rPr>
          <w:rStyle w:val="kw"/>
          <w:rFonts w:ascii="Consolas" w:hAnsi="Consolas" w:cs="Consolas"/>
          <w:b/>
          <w:bCs/>
          <w:color w:val="007020"/>
          <w:spacing w:val="3"/>
          <w:bdr w:val="none" w:sz="0" w:space="0" w:color="auto" w:frame="1"/>
          <w:lang w:val="en-US"/>
        </w:rPr>
        <w:t>vline</w:t>
      </w:r>
      <w:proofErr w:type="spellEnd"/>
      <w:r w:rsidRPr="00863171">
        <w:rPr>
          <w:rStyle w:val="HTMLCode"/>
          <w:rFonts w:ascii="Consolas" w:hAnsi="Consolas" w:cs="Consolas"/>
          <w:color w:val="333333"/>
          <w:spacing w:val="3"/>
          <w:bdr w:val="none" w:sz="0" w:space="0" w:color="auto" w:frame="1"/>
          <w:lang w:val="en-US"/>
        </w:rPr>
        <w:t>(</w:t>
      </w:r>
      <w:proofErr w:type="spellStart"/>
      <w:proofErr w:type="gramEnd"/>
      <w:r w:rsidRPr="00863171">
        <w:rPr>
          <w:rStyle w:val="kw"/>
          <w:rFonts w:ascii="Consolas" w:hAnsi="Consolas" w:cs="Consolas"/>
          <w:b/>
          <w:bCs/>
          <w:color w:val="007020"/>
          <w:spacing w:val="3"/>
          <w:bdr w:val="none" w:sz="0" w:space="0" w:color="auto" w:frame="1"/>
          <w:lang w:val="en-US"/>
        </w:rPr>
        <w:t>aes</w:t>
      </w:r>
      <w:proofErr w:type="spellEnd"/>
      <w:r w:rsidRPr="00863171">
        <w:rPr>
          <w:rStyle w:val="HTMLCode"/>
          <w:rFonts w:ascii="Consolas" w:hAnsi="Consolas" w:cs="Consolas"/>
          <w:color w:val="333333"/>
          <w:spacing w:val="3"/>
          <w:bdr w:val="none" w:sz="0" w:space="0" w:color="auto" w:frame="1"/>
          <w:lang w:val="en-US"/>
        </w:rPr>
        <w:t>(</w:t>
      </w:r>
      <w:proofErr w:type="spellStart"/>
      <w:r w:rsidRPr="00863171">
        <w:rPr>
          <w:rStyle w:val="dt"/>
          <w:rFonts w:ascii="Consolas" w:hAnsi="Consolas" w:cs="Consolas"/>
          <w:color w:val="902000"/>
          <w:spacing w:val="3"/>
          <w:bdr w:val="none" w:sz="0" w:space="0" w:color="auto" w:frame="1"/>
          <w:lang w:val="en-US"/>
        </w:rPr>
        <w:t>xintercept</w:t>
      </w:r>
      <w:proofErr w:type="spellEnd"/>
      <w:r w:rsidRPr="00863171">
        <w:rPr>
          <w:rStyle w:val="dt"/>
          <w:rFonts w:ascii="Consolas" w:hAnsi="Consolas" w:cs="Consolas"/>
          <w:color w:val="902000"/>
          <w:spacing w:val="3"/>
          <w:bdr w:val="none" w:sz="0" w:space="0" w:color="auto" w:frame="1"/>
          <w:lang w:val="en-US"/>
        </w:rPr>
        <w:t>=</w:t>
      </w:r>
      <w:proofErr w:type="spellStart"/>
      <w:r w:rsidRPr="00863171">
        <w:rPr>
          <w:rStyle w:val="HTMLCode"/>
          <w:rFonts w:ascii="Consolas" w:hAnsi="Consolas" w:cs="Consolas"/>
          <w:color w:val="333333"/>
          <w:spacing w:val="3"/>
          <w:bdr w:val="none" w:sz="0" w:space="0" w:color="auto" w:frame="1"/>
          <w:lang w:val="en-US"/>
        </w:rPr>
        <w:t>observed_mean</w:t>
      </w:r>
      <w:proofErr w:type="spellEnd"/>
      <w:r w:rsidRPr="00863171">
        <w:rPr>
          <w:rStyle w:val="HTMLCode"/>
          <w:rFonts w:ascii="Consolas" w:hAnsi="Consolas" w:cs="Consolas"/>
          <w:color w:val="333333"/>
          <w:spacing w:val="3"/>
          <w:bdr w:val="none" w:sz="0" w:space="0" w:color="auto" w:frame="1"/>
          <w:lang w:val="en-US"/>
        </w:rPr>
        <w:t xml:space="preserve">, </w:t>
      </w:r>
      <w:r w:rsidRPr="00863171">
        <w:rPr>
          <w:rStyle w:val="dt"/>
          <w:rFonts w:ascii="Consolas" w:hAnsi="Consolas" w:cs="Consolas"/>
          <w:color w:val="902000"/>
          <w:spacing w:val="3"/>
          <w:bdr w:val="none" w:sz="0" w:space="0" w:color="auto" w:frame="1"/>
          <w:lang w:val="en-US"/>
        </w:rPr>
        <w:t>color=</w:t>
      </w:r>
      <w:r w:rsidRPr="00863171">
        <w:rPr>
          <w:rStyle w:val="st"/>
          <w:rFonts w:ascii="Consolas" w:hAnsi="Consolas" w:cs="Consolas"/>
          <w:color w:val="4070A0"/>
          <w:spacing w:val="3"/>
          <w:bdr w:val="none" w:sz="0" w:space="0" w:color="auto" w:frame="1"/>
          <w:lang w:val="en-US"/>
        </w:rPr>
        <w:t>"observed"</w:t>
      </w:r>
      <w:r w:rsidRPr="00863171">
        <w:rPr>
          <w:rStyle w:val="HTMLCode"/>
          <w:rFonts w:ascii="Consolas" w:hAnsi="Consolas" w:cs="Consolas"/>
          <w:color w:val="333333"/>
          <w:spacing w:val="3"/>
          <w:bdr w:val="none" w:sz="0" w:space="0" w:color="auto" w:frame="1"/>
          <w:lang w:val="en-US"/>
        </w:rPr>
        <w:t xml:space="preserve">))  </w:t>
      </w:r>
      <w:r w:rsidRPr="00863171">
        <w:rPr>
          <w:rStyle w:val="op"/>
          <w:rFonts w:ascii="Consolas" w:hAnsi="Consolas" w:cs="Consolas"/>
          <w:color w:val="666666"/>
          <w:spacing w:val="3"/>
          <w:bdr w:val="none" w:sz="0" w:space="0" w:color="auto" w:frame="1"/>
          <w:lang w:val="en-US"/>
        </w:rPr>
        <w:t>+</w:t>
      </w:r>
      <w:r w:rsidRPr="00863171">
        <w:rPr>
          <w:rStyle w:val="st"/>
          <w:rFonts w:ascii="Consolas" w:hAnsi="Consolas" w:cs="Consolas"/>
          <w:color w:val="4070A0"/>
          <w:spacing w:val="3"/>
          <w:bdr w:val="none" w:sz="0" w:space="0" w:color="auto" w:frame="1"/>
          <w:lang w:val="en-US"/>
        </w:rPr>
        <w:t xml:space="preserve"> </w:t>
      </w:r>
    </w:p>
    <w:p w14:paraId="40E28E6A" w14:textId="77777777" w:rsidR="00BB1087" w:rsidRPr="00863171"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r w:rsidRPr="00863171">
        <w:rPr>
          <w:rStyle w:val="st"/>
          <w:rFonts w:ascii="Consolas" w:hAnsi="Consolas" w:cs="Consolas"/>
          <w:color w:val="4070A0"/>
          <w:spacing w:val="3"/>
          <w:bdr w:val="none" w:sz="0" w:space="0" w:color="auto" w:frame="1"/>
          <w:lang w:val="en-US"/>
        </w:rPr>
        <w:t xml:space="preserve">  </w:t>
      </w:r>
      <w:proofErr w:type="spellStart"/>
      <w:r w:rsidRPr="00863171">
        <w:rPr>
          <w:rStyle w:val="kw"/>
          <w:rFonts w:ascii="Consolas" w:hAnsi="Consolas" w:cs="Consolas"/>
          <w:b/>
          <w:bCs/>
          <w:color w:val="007020"/>
          <w:spacing w:val="3"/>
          <w:bdr w:val="none" w:sz="0" w:space="0" w:color="auto" w:frame="1"/>
          <w:lang w:val="en-US"/>
        </w:rPr>
        <w:t>geom_</w:t>
      </w:r>
      <w:proofErr w:type="gramStart"/>
      <w:r w:rsidRPr="00863171">
        <w:rPr>
          <w:rStyle w:val="kw"/>
          <w:rFonts w:ascii="Consolas" w:hAnsi="Consolas" w:cs="Consolas"/>
          <w:b/>
          <w:bCs/>
          <w:color w:val="007020"/>
          <w:spacing w:val="3"/>
          <w:bdr w:val="none" w:sz="0" w:space="0" w:color="auto" w:frame="1"/>
          <w:lang w:val="en-US"/>
        </w:rPr>
        <w:t>vline</w:t>
      </w:r>
      <w:proofErr w:type="spellEnd"/>
      <w:r w:rsidRPr="00863171">
        <w:rPr>
          <w:rStyle w:val="HTMLCode"/>
          <w:rFonts w:ascii="Consolas" w:hAnsi="Consolas" w:cs="Consolas"/>
          <w:color w:val="333333"/>
          <w:spacing w:val="3"/>
          <w:bdr w:val="none" w:sz="0" w:space="0" w:color="auto" w:frame="1"/>
          <w:lang w:val="en-US"/>
        </w:rPr>
        <w:t>(</w:t>
      </w:r>
      <w:proofErr w:type="spellStart"/>
      <w:proofErr w:type="gramEnd"/>
      <w:r w:rsidRPr="00863171">
        <w:rPr>
          <w:rStyle w:val="kw"/>
          <w:rFonts w:ascii="Consolas" w:hAnsi="Consolas" w:cs="Consolas"/>
          <w:b/>
          <w:bCs/>
          <w:color w:val="007020"/>
          <w:spacing w:val="3"/>
          <w:bdr w:val="none" w:sz="0" w:space="0" w:color="auto" w:frame="1"/>
          <w:lang w:val="en-US"/>
        </w:rPr>
        <w:t>aes</w:t>
      </w:r>
      <w:proofErr w:type="spellEnd"/>
      <w:r w:rsidRPr="00863171">
        <w:rPr>
          <w:rStyle w:val="HTMLCode"/>
          <w:rFonts w:ascii="Consolas" w:hAnsi="Consolas" w:cs="Consolas"/>
          <w:color w:val="333333"/>
          <w:spacing w:val="3"/>
          <w:bdr w:val="none" w:sz="0" w:space="0" w:color="auto" w:frame="1"/>
          <w:lang w:val="en-US"/>
        </w:rPr>
        <w:t>(</w:t>
      </w:r>
      <w:proofErr w:type="spellStart"/>
      <w:r w:rsidRPr="00863171">
        <w:rPr>
          <w:rStyle w:val="dt"/>
          <w:rFonts w:ascii="Consolas" w:hAnsi="Consolas" w:cs="Consolas"/>
          <w:color w:val="902000"/>
          <w:spacing w:val="3"/>
          <w:bdr w:val="none" w:sz="0" w:space="0" w:color="auto" w:frame="1"/>
          <w:lang w:val="en-US"/>
        </w:rPr>
        <w:t>xintercept</w:t>
      </w:r>
      <w:proofErr w:type="spellEnd"/>
      <w:r w:rsidRPr="00863171">
        <w:rPr>
          <w:rStyle w:val="dt"/>
          <w:rFonts w:ascii="Consolas" w:hAnsi="Consolas" w:cs="Consolas"/>
          <w:color w:val="902000"/>
          <w:spacing w:val="3"/>
          <w:bdr w:val="none" w:sz="0" w:space="0" w:color="auto" w:frame="1"/>
          <w:lang w:val="en-US"/>
        </w:rPr>
        <w:t>=</w:t>
      </w:r>
      <w:r w:rsidRPr="00863171">
        <w:rPr>
          <w:rStyle w:val="dv"/>
          <w:rFonts w:ascii="Consolas" w:hAnsi="Consolas" w:cs="Consolas"/>
          <w:color w:val="40A070"/>
          <w:spacing w:val="3"/>
          <w:bdr w:val="none" w:sz="0" w:space="0" w:color="auto" w:frame="1"/>
          <w:lang w:val="en-US"/>
        </w:rPr>
        <w:t>0</w:t>
      </w:r>
      <w:r w:rsidRPr="00863171">
        <w:rPr>
          <w:rStyle w:val="HTMLCode"/>
          <w:rFonts w:ascii="Consolas" w:hAnsi="Consolas" w:cs="Consolas"/>
          <w:color w:val="333333"/>
          <w:spacing w:val="3"/>
          <w:bdr w:val="none" w:sz="0" w:space="0" w:color="auto" w:frame="1"/>
          <w:lang w:val="en-US"/>
        </w:rPr>
        <w:t xml:space="preserve">, </w:t>
      </w:r>
      <w:r w:rsidRPr="00863171">
        <w:rPr>
          <w:rStyle w:val="dt"/>
          <w:rFonts w:ascii="Consolas" w:hAnsi="Consolas" w:cs="Consolas"/>
          <w:color w:val="902000"/>
          <w:spacing w:val="3"/>
          <w:bdr w:val="none" w:sz="0" w:space="0" w:color="auto" w:frame="1"/>
          <w:lang w:val="en-US"/>
        </w:rPr>
        <w:t>color=</w:t>
      </w:r>
      <w:r w:rsidRPr="00863171">
        <w:rPr>
          <w:rStyle w:val="st"/>
          <w:rFonts w:ascii="Consolas" w:hAnsi="Consolas" w:cs="Consolas"/>
          <w:color w:val="4070A0"/>
          <w:spacing w:val="3"/>
          <w:bdr w:val="none" w:sz="0" w:space="0" w:color="auto" w:frame="1"/>
          <w:lang w:val="en-US"/>
        </w:rPr>
        <w:t>"true"</w:t>
      </w:r>
      <w:r w:rsidRPr="00863171">
        <w:rPr>
          <w:rStyle w:val="HTMLCode"/>
          <w:rFonts w:ascii="Consolas" w:hAnsi="Consolas" w:cs="Consolas"/>
          <w:color w:val="333333"/>
          <w:spacing w:val="3"/>
          <w:bdr w:val="none" w:sz="0" w:space="0" w:color="auto" w:frame="1"/>
          <w:lang w:val="en-US"/>
        </w:rPr>
        <w:t xml:space="preserve">))  </w:t>
      </w:r>
      <w:r w:rsidRPr="00863171">
        <w:rPr>
          <w:rStyle w:val="op"/>
          <w:rFonts w:ascii="Consolas" w:hAnsi="Consolas" w:cs="Consolas"/>
          <w:color w:val="666666"/>
          <w:spacing w:val="3"/>
          <w:bdr w:val="none" w:sz="0" w:space="0" w:color="auto" w:frame="1"/>
          <w:lang w:val="en-US"/>
        </w:rPr>
        <w:t>+</w:t>
      </w:r>
      <w:r w:rsidRPr="00863171">
        <w:rPr>
          <w:rStyle w:val="st"/>
          <w:rFonts w:ascii="Consolas" w:hAnsi="Consolas" w:cs="Consolas"/>
          <w:color w:val="4070A0"/>
          <w:spacing w:val="3"/>
          <w:bdr w:val="none" w:sz="0" w:space="0" w:color="auto" w:frame="1"/>
          <w:lang w:val="en-US"/>
        </w:rPr>
        <w:t xml:space="preserve"> </w:t>
      </w:r>
    </w:p>
    <w:p w14:paraId="4E7E43CF" w14:textId="77777777" w:rsidR="00BB1087" w:rsidRPr="00815FF1"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r w:rsidRPr="00863171">
        <w:rPr>
          <w:rStyle w:val="st"/>
          <w:rFonts w:ascii="Consolas" w:hAnsi="Consolas" w:cs="Consolas"/>
          <w:color w:val="4070A0"/>
          <w:spacing w:val="3"/>
          <w:bdr w:val="none" w:sz="0" w:space="0" w:color="auto" w:frame="1"/>
          <w:lang w:val="en-US"/>
        </w:rPr>
        <w:t xml:space="preserve">  </w:t>
      </w:r>
      <w:proofErr w:type="spellStart"/>
      <w:r w:rsidRPr="00815FF1">
        <w:rPr>
          <w:rStyle w:val="kw"/>
          <w:rFonts w:ascii="Consolas" w:hAnsi="Consolas" w:cs="Consolas"/>
          <w:b/>
          <w:bCs/>
          <w:color w:val="007020"/>
          <w:spacing w:val="3"/>
          <w:bdr w:val="none" w:sz="0" w:space="0" w:color="auto" w:frame="1"/>
          <w:lang w:val="en-US"/>
        </w:rPr>
        <w:t>geom_vline</w:t>
      </w:r>
      <w:proofErr w:type="spellEnd"/>
      <w:r w:rsidRPr="00815FF1">
        <w:rPr>
          <w:rStyle w:val="HTMLCode"/>
          <w:rFonts w:ascii="Consolas" w:hAnsi="Consolas" w:cs="Consolas"/>
          <w:color w:val="333333"/>
          <w:spacing w:val="3"/>
          <w:bdr w:val="none" w:sz="0" w:space="0" w:color="auto" w:frame="1"/>
          <w:lang w:val="en-US"/>
        </w:rPr>
        <w:t>(</w:t>
      </w:r>
      <w:proofErr w:type="spellStart"/>
      <w:r w:rsidRPr="00815FF1">
        <w:rPr>
          <w:rStyle w:val="kw"/>
          <w:rFonts w:ascii="Consolas" w:hAnsi="Consolas" w:cs="Consolas"/>
          <w:b/>
          <w:bCs/>
          <w:color w:val="007020"/>
          <w:spacing w:val="3"/>
          <w:bdr w:val="none" w:sz="0" w:space="0" w:color="auto" w:frame="1"/>
          <w:lang w:val="en-US"/>
        </w:rPr>
        <w:t>aes</w:t>
      </w:r>
      <w:proofErr w:type="spellEnd"/>
      <w:r w:rsidRPr="00815FF1">
        <w:rPr>
          <w:rStyle w:val="HTMLCode"/>
          <w:rFonts w:ascii="Consolas" w:hAnsi="Consolas" w:cs="Consolas"/>
          <w:color w:val="333333"/>
          <w:spacing w:val="3"/>
          <w:bdr w:val="none" w:sz="0" w:space="0" w:color="auto" w:frame="1"/>
          <w:lang w:val="en-US"/>
        </w:rPr>
        <w:t>(</w:t>
      </w:r>
      <w:proofErr w:type="spellStart"/>
      <w:r w:rsidRPr="00815FF1">
        <w:rPr>
          <w:rStyle w:val="dt"/>
          <w:rFonts w:ascii="Consolas" w:hAnsi="Consolas" w:cs="Consolas"/>
          <w:color w:val="902000"/>
          <w:spacing w:val="3"/>
          <w:bdr w:val="none" w:sz="0" w:space="0" w:color="auto" w:frame="1"/>
          <w:lang w:val="en-US"/>
        </w:rPr>
        <w:t>xintercept</w:t>
      </w:r>
      <w:proofErr w:type="spellEnd"/>
      <w:r w:rsidRPr="00815FF1">
        <w:rPr>
          <w:rStyle w:val="dt"/>
          <w:rFonts w:ascii="Consolas" w:hAnsi="Consolas" w:cs="Consolas"/>
          <w:color w:val="902000"/>
          <w:spacing w:val="3"/>
          <w:bdr w:val="none" w:sz="0" w:space="0" w:color="auto" w:frame="1"/>
          <w:lang w:val="en-US"/>
        </w:rPr>
        <w:t>=</w:t>
      </w:r>
      <w:proofErr w:type="spellStart"/>
      <w:r w:rsidRPr="00815FF1">
        <w:rPr>
          <w:rStyle w:val="HTMLCode"/>
          <w:rFonts w:ascii="Consolas" w:hAnsi="Consolas" w:cs="Consolas"/>
          <w:color w:val="333333"/>
          <w:spacing w:val="3"/>
          <w:bdr w:val="none" w:sz="0" w:space="0" w:color="auto" w:frame="1"/>
          <w:lang w:val="en-US"/>
        </w:rPr>
        <w:t>conf_</w:t>
      </w:r>
      <w:proofErr w:type="gramStart"/>
      <w:r w:rsidRPr="00815FF1">
        <w:rPr>
          <w:rStyle w:val="HTMLCode"/>
          <w:rFonts w:ascii="Consolas" w:hAnsi="Consolas" w:cs="Consolas"/>
          <w:color w:val="333333"/>
          <w:spacing w:val="3"/>
          <w:bdr w:val="none" w:sz="0" w:space="0" w:color="auto" w:frame="1"/>
          <w:lang w:val="en-US"/>
        </w:rPr>
        <w:t>int</w:t>
      </w:r>
      <w:proofErr w:type="spellEnd"/>
      <w:r w:rsidRPr="00815FF1">
        <w:rPr>
          <w:rStyle w:val="HTMLCode"/>
          <w:rFonts w:ascii="Consolas" w:hAnsi="Consolas" w:cs="Consolas"/>
          <w:color w:val="333333"/>
          <w:spacing w:val="3"/>
          <w:bdr w:val="none" w:sz="0" w:space="0" w:color="auto" w:frame="1"/>
          <w:lang w:val="en-US"/>
        </w:rPr>
        <w:t>[</w:t>
      </w:r>
      <w:proofErr w:type="gramEnd"/>
      <w:r w:rsidRPr="00815FF1">
        <w:rPr>
          <w:rStyle w:val="dv"/>
          <w:rFonts w:ascii="Consolas" w:hAnsi="Consolas" w:cs="Consolas"/>
          <w:color w:val="40A070"/>
          <w:spacing w:val="3"/>
          <w:bdr w:val="none" w:sz="0" w:space="0" w:color="auto" w:frame="1"/>
          <w:lang w:val="en-US"/>
        </w:rPr>
        <w:t>1</w:t>
      </w:r>
      <w:r w:rsidRPr="00815FF1">
        <w:rPr>
          <w:rStyle w:val="HTMLCode"/>
          <w:rFonts w:ascii="Consolas" w:hAnsi="Consolas" w:cs="Consolas"/>
          <w:color w:val="333333"/>
          <w:spacing w:val="3"/>
          <w:bdr w:val="none" w:sz="0" w:space="0" w:color="auto" w:frame="1"/>
          <w:lang w:val="en-US"/>
        </w:rPr>
        <w:t xml:space="preserve">], </w:t>
      </w:r>
      <w:r w:rsidRPr="00815FF1">
        <w:rPr>
          <w:rStyle w:val="dt"/>
          <w:rFonts w:ascii="Consolas" w:hAnsi="Consolas" w:cs="Consolas"/>
          <w:color w:val="902000"/>
          <w:spacing w:val="3"/>
          <w:bdr w:val="none" w:sz="0" w:space="0" w:color="auto" w:frame="1"/>
          <w:lang w:val="en-US"/>
        </w:rPr>
        <w:t>color=</w:t>
      </w:r>
      <w:r w:rsidRPr="00815FF1">
        <w:rPr>
          <w:rStyle w:val="st"/>
          <w:rFonts w:ascii="Consolas" w:hAnsi="Consolas" w:cs="Consolas"/>
          <w:color w:val="4070A0"/>
          <w:spacing w:val="3"/>
          <w:bdr w:val="none" w:sz="0" w:space="0" w:color="auto" w:frame="1"/>
          <w:lang w:val="en-US"/>
        </w:rPr>
        <w:t>"CI"</w:t>
      </w:r>
      <w:r w:rsidRPr="00815FF1">
        <w:rPr>
          <w:rStyle w:val="HTMLCode"/>
          <w:rFonts w:ascii="Consolas" w:hAnsi="Consolas" w:cs="Consolas"/>
          <w:color w:val="333333"/>
          <w:spacing w:val="3"/>
          <w:bdr w:val="none" w:sz="0" w:space="0" w:color="auto" w:frame="1"/>
          <w:lang w:val="en-US"/>
        </w:rPr>
        <w:t xml:space="preserve">), </w:t>
      </w:r>
      <w:proofErr w:type="spellStart"/>
      <w:r w:rsidRPr="00815FF1">
        <w:rPr>
          <w:rStyle w:val="dt"/>
          <w:rFonts w:ascii="Consolas" w:hAnsi="Consolas" w:cs="Consolas"/>
          <w:color w:val="902000"/>
          <w:spacing w:val="3"/>
          <w:bdr w:val="none" w:sz="0" w:space="0" w:color="auto" w:frame="1"/>
          <w:lang w:val="en-US"/>
        </w:rPr>
        <w:t>linetype</w:t>
      </w:r>
      <w:proofErr w:type="spellEnd"/>
      <w:r w:rsidRPr="00815FF1">
        <w:rPr>
          <w:rStyle w:val="dt"/>
          <w:rFonts w:ascii="Consolas" w:hAnsi="Consolas" w:cs="Consolas"/>
          <w:color w:val="902000"/>
          <w:spacing w:val="3"/>
          <w:bdr w:val="none" w:sz="0" w:space="0" w:color="auto" w:frame="1"/>
          <w:lang w:val="en-US"/>
        </w:rPr>
        <w:t>=</w:t>
      </w:r>
      <w:r w:rsidRPr="00815FF1">
        <w:rPr>
          <w:rStyle w:val="st"/>
          <w:rFonts w:ascii="Consolas" w:hAnsi="Consolas" w:cs="Consolas"/>
          <w:color w:val="4070A0"/>
          <w:spacing w:val="3"/>
          <w:bdr w:val="none" w:sz="0" w:space="0" w:color="auto" w:frame="1"/>
          <w:lang w:val="en-US"/>
        </w:rPr>
        <w:t>"dashed"</w:t>
      </w:r>
      <w:r w:rsidRPr="00815FF1">
        <w:rPr>
          <w:rStyle w:val="HTMLCode"/>
          <w:rFonts w:ascii="Consolas" w:hAnsi="Consolas" w:cs="Consolas"/>
          <w:color w:val="333333"/>
          <w:spacing w:val="3"/>
          <w:bdr w:val="none" w:sz="0" w:space="0" w:color="auto" w:frame="1"/>
          <w:lang w:val="en-US"/>
        </w:rPr>
        <w:t xml:space="preserve">) </w:t>
      </w:r>
      <w:r w:rsidRPr="00815FF1">
        <w:rPr>
          <w:rStyle w:val="op"/>
          <w:rFonts w:ascii="Consolas" w:hAnsi="Consolas" w:cs="Consolas"/>
          <w:color w:val="666666"/>
          <w:spacing w:val="3"/>
          <w:bdr w:val="none" w:sz="0" w:space="0" w:color="auto" w:frame="1"/>
          <w:lang w:val="en-US"/>
        </w:rPr>
        <w:t>+</w:t>
      </w:r>
    </w:p>
    <w:p w14:paraId="5CFC4B17" w14:textId="77777777" w:rsidR="00BB1087" w:rsidRPr="00815FF1" w:rsidRDefault="00BB1087" w:rsidP="00BB1087">
      <w:pPr>
        <w:pStyle w:val="HTMLVorformatiert"/>
        <w:shd w:val="clear" w:color="auto" w:fill="F7F7F7"/>
        <w:rPr>
          <w:rStyle w:val="HTMLCode"/>
          <w:rFonts w:ascii="Consolas" w:hAnsi="Consolas" w:cs="Consolas"/>
          <w:color w:val="333333"/>
          <w:spacing w:val="3"/>
          <w:bdr w:val="none" w:sz="0" w:space="0" w:color="auto" w:frame="1"/>
          <w:lang w:val="en-US"/>
        </w:rPr>
      </w:pPr>
      <w:r w:rsidRPr="00815FF1">
        <w:rPr>
          <w:rStyle w:val="st"/>
          <w:rFonts w:ascii="Consolas" w:hAnsi="Consolas" w:cs="Consolas"/>
          <w:color w:val="4070A0"/>
          <w:spacing w:val="3"/>
          <w:bdr w:val="none" w:sz="0" w:space="0" w:color="auto" w:frame="1"/>
          <w:lang w:val="en-US"/>
        </w:rPr>
        <w:t xml:space="preserve">  </w:t>
      </w:r>
      <w:proofErr w:type="spellStart"/>
      <w:r w:rsidRPr="00815FF1">
        <w:rPr>
          <w:rStyle w:val="kw"/>
          <w:rFonts w:ascii="Consolas" w:hAnsi="Consolas" w:cs="Consolas"/>
          <w:b/>
          <w:bCs/>
          <w:color w:val="007020"/>
          <w:spacing w:val="3"/>
          <w:bdr w:val="none" w:sz="0" w:space="0" w:color="auto" w:frame="1"/>
          <w:lang w:val="en-US"/>
        </w:rPr>
        <w:t>geom_vline</w:t>
      </w:r>
      <w:proofErr w:type="spellEnd"/>
      <w:r w:rsidRPr="00815FF1">
        <w:rPr>
          <w:rStyle w:val="HTMLCode"/>
          <w:rFonts w:ascii="Consolas" w:hAnsi="Consolas" w:cs="Consolas"/>
          <w:color w:val="333333"/>
          <w:spacing w:val="3"/>
          <w:bdr w:val="none" w:sz="0" w:space="0" w:color="auto" w:frame="1"/>
          <w:lang w:val="en-US"/>
        </w:rPr>
        <w:t>(</w:t>
      </w:r>
      <w:proofErr w:type="spellStart"/>
      <w:r w:rsidRPr="00815FF1">
        <w:rPr>
          <w:rStyle w:val="kw"/>
          <w:rFonts w:ascii="Consolas" w:hAnsi="Consolas" w:cs="Consolas"/>
          <w:b/>
          <w:bCs/>
          <w:color w:val="007020"/>
          <w:spacing w:val="3"/>
          <w:bdr w:val="none" w:sz="0" w:space="0" w:color="auto" w:frame="1"/>
          <w:lang w:val="en-US"/>
        </w:rPr>
        <w:t>aes</w:t>
      </w:r>
      <w:proofErr w:type="spellEnd"/>
      <w:r w:rsidRPr="00815FF1">
        <w:rPr>
          <w:rStyle w:val="HTMLCode"/>
          <w:rFonts w:ascii="Consolas" w:hAnsi="Consolas" w:cs="Consolas"/>
          <w:color w:val="333333"/>
          <w:spacing w:val="3"/>
          <w:bdr w:val="none" w:sz="0" w:space="0" w:color="auto" w:frame="1"/>
          <w:lang w:val="en-US"/>
        </w:rPr>
        <w:t>(</w:t>
      </w:r>
      <w:proofErr w:type="spellStart"/>
      <w:r w:rsidRPr="00815FF1">
        <w:rPr>
          <w:rStyle w:val="dt"/>
          <w:rFonts w:ascii="Consolas" w:hAnsi="Consolas" w:cs="Consolas"/>
          <w:color w:val="902000"/>
          <w:spacing w:val="3"/>
          <w:bdr w:val="none" w:sz="0" w:space="0" w:color="auto" w:frame="1"/>
          <w:lang w:val="en-US"/>
        </w:rPr>
        <w:t>xintercept</w:t>
      </w:r>
      <w:proofErr w:type="spellEnd"/>
      <w:r w:rsidRPr="00815FF1">
        <w:rPr>
          <w:rStyle w:val="dt"/>
          <w:rFonts w:ascii="Consolas" w:hAnsi="Consolas" w:cs="Consolas"/>
          <w:color w:val="902000"/>
          <w:spacing w:val="3"/>
          <w:bdr w:val="none" w:sz="0" w:space="0" w:color="auto" w:frame="1"/>
          <w:lang w:val="en-US"/>
        </w:rPr>
        <w:t>=</w:t>
      </w:r>
      <w:proofErr w:type="spellStart"/>
      <w:r w:rsidRPr="00815FF1">
        <w:rPr>
          <w:rStyle w:val="HTMLCode"/>
          <w:rFonts w:ascii="Consolas" w:hAnsi="Consolas" w:cs="Consolas"/>
          <w:color w:val="333333"/>
          <w:spacing w:val="3"/>
          <w:bdr w:val="none" w:sz="0" w:space="0" w:color="auto" w:frame="1"/>
          <w:lang w:val="en-US"/>
        </w:rPr>
        <w:t>conf_</w:t>
      </w:r>
      <w:proofErr w:type="gramStart"/>
      <w:r w:rsidRPr="00815FF1">
        <w:rPr>
          <w:rStyle w:val="HTMLCode"/>
          <w:rFonts w:ascii="Consolas" w:hAnsi="Consolas" w:cs="Consolas"/>
          <w:color w:val="333333"/>
          <w:spacing w:val="3"/>
          <w:bdr w:val="none" w:sz="0" w:space="0" w:color="auto" w:frame="1"/>
          <w:lang w:val="en-US"/>
        </w:rPr>
        <w:t>int</w:t>
      </w:r>
      <w:proofErr w:type="spellEnd"/>
      <w:r w:rsidRPr="00815FF1">
        <w:rPr>
          <w:rStyle w:val="HTMLCode"/>
          <w:rFonts w:ascii="Consolas" w:hAnsi="Consolas" w:cs="Consolas"/>
          <w:color w:val="333333"/>
          <w:spacing w:val="3"/>
          <w:bdr w:val="none" w:sz="0" w:space="0" w:color="auto" w:frame="1"/>
          <w:lang w:val="en-US"/>
        </w:rPr>
        <w:t>[</w:t>
      </w:r>
      <w:proofErr w:type="gramEnd"/>
      <w:r w:rsidRPr="00815FF1">
        <w:rPr>
          <w:rStyle w:val="dv"/>
          <w:rFonts w:ascii="Consolas" w:hAnsi="Consolas" w:cs="Consolas"/>
          <w:color w:val="40A070"/>
          <w:spacing w:val="3"/>
          <w:bdr w:val="none" w:sz="0" w:space="0" w:color="auto" w:frame="1"/>
          <w:lang w:val="en-US"/>
        </w:rPr>
        <w:t>2</w:t>
      </w:r>
      <w:r w:rsidRPr="00815FF1">
        <w:rPr>
          <w:rStyle w:val="HTMLCode"/>
          <w:rFonts w:ascii="Consolas" w:hAnsi="Consolas" w:cs="Consolas"/>
          <w:color w:val="333333"/>
          <w:spacing w:val="3"/>
          <w:bdr w:val="none" w:sz="0" w:space="0" w:color="auto" w:frame="1"/>
          <w:lang w:val="en-US"/>
        </w:rPr>
        <w:t xml:space="preserve">], </w:t>
      </w:r>
      <w:r w:rsidRPr="00815FF1">
        <w:rPr>
          <w:rStyle w:val="dt"/>
          <w:rFonts w:ascii="Consolas" w:hAnsi="Consolas" w:cs="Consolas"/>
          <w:color w:val="902000"/>
          <w:spacing w:val="3"/>
          <w:bdr w:val="none" w:sz="0" w:space="0" w:color="auto" w:frame="1"/>
          <w:lang w:val="en-US"/>
        </w:rPr>
        <w:t>color=</w:t>
      </w:r>
      <w:r w:rsidRPr="00815FF1">
        <w:rPr>
          <w:rStyle w:val="st"/>
          <w:rFonts w:ascii="Consolas" w:hAnsi="Consolas" w:cs="Consolas"/>
          <w:color w:val="4070A0"/>
          <w:spacing w:val="3"/>
          <w:bdr w:val="none" w:sz="0" w:space="0" w:color="auto" w:frame="1"/>
          <w:lang w:val="en-US"/>
        </w:rPr>
        <w:t>"CI"</w:t>
      </w:r>
      <w:r w:rsidRPr="00815FF1">
        <w:rPr>
          <w:rStyle w:val="HTMLCode"/>
          <w:rFonts w:ascii="Consolas" w:hAnsi="Consolas" w:cs="Consolas"/>
          <w:color w:val="333333"/>
          <w:spacing w:val="3"/>
          <w:bdr w:val="none" w:sz="0" w:space="0" w:color="auto" w:frame="1"/>
          <w:lang w:val="en-US"/>
        </w:rPr>
        <w:t xml:space="preserve">), </w:t>
      </w:r>
      <w:proofErr w:type="spellStart"/>
      <w:r w:rsidRPr="00815FF1">
        <w:rPr>
          <w:rStyle w:val="dt"/>
          <w:rFonts w:ascii="Consolas" w:hAnsi="Consolas" w:cs="Consolas"/>
          <w:color w:val="902000"/>
          <w:spacing w:val="3"/>
          <w:bdr w:val="none" w:sz="0" w:space="0" w:color="auto" w:frame="1"/>
          <w:lang w:val="en-US"/>
        </w:rPr>
        <w:t>linetype</w:t>
      </w:r>
      <w:proofErr w:type="spellEnd"/>
      <w:r w:rsidRPr="00815FF1">
        <w:rPr>
          <w:rStyle w:val="dt"/>
          <w:rFonts w:ascii="Consolas" w:hAnsi="Consolas" w:cs="Consolas"/>
          <w:color w:val="902000"/>
          <w:spacing w:val="3"/>
          <w:bdr w:val="none" w:sz="0" w:space="0" w:color="auto" w:frame="1"/>
          <w:lang w:val="en-US"/>
        </w:rPr>
        <w:t>=</w:t>
      </w:r>
      <w:r w:rsidRPr="00815FF1">
        <w:rPr>
          <w:rStyle w:val="st"/>
          <w:rFonts w:ascii="Consolas" w:hAnsi="Consolas" w:cs="Consolas"/>
          <w:color w:val="4070A0"/>
          <w:spacing w:val="3"/>
          <w:bdr w:val="none" w:sz="0" w:space="0" w:color="auto" w:frame="1"/>
          <w:lang w:val="en-US"/>
        </w:rPr>
        <w:t>"dashed"</w:t>
      </w:r>
      <w:r w:rsidRPr="00815FF1">
        <w:rPr>
          <w:rStyle w:val="HTMLCode"/>
          <w:rFonts w:ascii="Consolas" w:hAnsi="Consolas" w:cs="Consolas"/>
          <w:color w:val="333333"/>
          <w:spacing w:val="3"/>
          <w:bdr w:val="none" w:sz="0" w:space="0" w:color="auto" w:frame="1"/>
          <w:lang w:val="en-US"/>
        </w:rPr>
        <w:t xml:space="preserve">) </w:t>
      </w:r>
      <w:r w:rsidRPr="00815FF1">
        <w:rPr>
          <w:rStyle w:val="op"/>
          <w:rFonts w:ascii="Consolas" w:hAnsi="Consolas" w:cs="Consolas"/>
          <w:color w:val="666666"/>
          <w:spacing w:val="3"/>
          <w:bdr w:val="none" w:sz="0" w:space="0" w:color="auto" w:frame="1"/>
          <w:lang w:val="en-US"/>
        </w:rPr>
        <w:t>+</w:t>
      </w:r>
    </w:p>
    <w:p w14:paraId="55D9AAF7" w14:textId="77777777" w:rsidR="00BB1087" w:rsidRPr="00815FF1" w:rsidRDefault="00BB1087" w:rsidP="00BB1087">
      <w:pPr>
        <w:pStyle w:val="HTMLVorformatiert"/>
        <w:shd w:val="clear" w:color="auto" w:fill="F7F7F7"/>
        <w:rPr>
          <w:rFonts w:ascii="Consolas" w:hAnsi="Consolas" w:cs="Consolas"/>
          <w:color w:val="333333"/>
          <w:spacing w:val="3"/>
          <w:sz w:val="24"/>
          <w:szCs w:val="24"/>
          <w:lang w:val="en-US"/>
        </w:rPr>
      </w:pPr>
      <w:r w:rsidRPr="00815FF1">
        <w:rPr>
          <w:rStyle w:val="st"/>
          <w:rFonts w:ascii="Consolas" w:hAnsi="Consolas" w:cs="Consolas"/>
          <w:color w:val="4070A0"/>
          <w:spacing w:val="3"/>
          <w:bdr w:val="none" w:sz="0" w:space="0" w:color="auto" w:frame="1"/>
          <w:lang w:val="en-US"/>
        </w:rPr>
        <w:t xml:space="preserve">  </w:t>
      </w:r>
      <w:proofErr w:type="spellStart"/>
      <w:r w:rsidRPr="00815FF1">
        <w:rPr>
          <w:rStyle w:val="kw"/>
          <w:rFonts w:ascii="Consolas" w:hAnsi="Consolas" w:cs="Consolas"/>
          <w:b/>
          <w:bCs/>
          <w:color w:val="007020"/>
          <w:spacing w:val="3"/>
          <w:bdr w:val="none" w:sz="0" w:space="0" w:color="auto" w:frame="1"/>
          <w:lang w:val="en-US"/>
        </w:rPr>
        <w:t>scale_color_</w:t>
      </w:r>
      <w:proofErr w:type="gramStart"/>
      <w:r w:rsidRPr="00815FF1">
        <w:rPr>
          <w:rStyle w:val="kw"/>
          <w:rFonts w:ascii="Consolas" w:hAnsi="Consolas" w:cs="Consolas"/>
          <w:b/>
          <w:bCs/>
          <w:color w:val="007020"/>
          <w:spacing w:val="3"/>
          <w:bdr w:val="none" w:sz="0" w:space="0" w:color="auto" w:frame="1"/>
          <w:lang w:val="en-US"/>
        </w:rPr>
        <w:t>manual</w:t>
      </w:r>
      <w:proofErr w:type="spellEnd"/>
      <w:r w:rsidRPr="00815FF1">
        <w:rPr>
          <w:rStyle w:val="HTMLCode"/>
          <w:rFonts w:ascii="Consolas" w:hAnsi="Consolas" w:cs="Consolas"/>
          <w:color w:val="333333"/>
          <w:spacing w:val="3"/>
          <w:bdr w:val="none" w:sz="0" w:space="0" w:color="auto" w:frame="1"/>
          <w:lang w:val="en-US"/>
        </w:rPr>
        <w:t>(</w:t>
      </w:r>
      <w:proofErr w:type="gramEnd"/>
      <w:r w:rsidRPr="00815FF1">
        <w:rPr>
          <w:rStyle w:val="dt"/>
          <w:rFonts w:ascii="Consolas" w:hAnsi="Consolas" w:cs="Consolas"/>
          <w:color w:val="902000"/>
          <w:spacing w:val="3"/>
          <w:bdr w:val="none" w:sz="0" w:space="0" w:color="auto" w:frame="1"/>
          <w:lang w:val="en-US"/>
        </w:rPr>
        <w:t>name =</w:t>
      </w:r>
      <w:r w:rsidRPr="00815FF1">
        <w:rPr>
          <w:rStyle w:val="HTMLCode"/>
          <w:rFonts w:ascii="Consolas" w:hAnsi="Consolas" w:cs="Consolas"/>
          <w:color w:val="333333"/>
          <w:spacing w:val="3"/>
          <w:bdr w:val="none" w:sz="0" w:space="0" w:color="auto" w:frame="1"/>
          <w:lang w:val="en-US"/>
        </w:rPr>
        <w:t xml:space="preserve"> </w:t>
      </w:r>
      <w:r w:rsidRPr="00815FF1">
        <w:rPr>
          <w:rStyle w:val="st"/>
          <w:rFonts w:ascii="Consolas" w:hAnsi="Consolas" w:cs="Consolas"/>
          <w:color w:val="4070A0"/>
          <w:spacing w:val="3"/>
          <w:bdr w:val="none" w:sz="0" w:space="0" w:color="auto" w:frame="1"/>
          <w:lang w:val="en-US"/>
        </w:rPr>
        <w:t>"Legend"</w:t>
      </w:r>
      <w:r w:rsidRPr="00815FF1">
        <w:rPr>
          <w:rStyle w:val="HTMLCode"/>
          <w:rFonts w:ascii="Consolas" w:hAnsi="Consolas" w:cs="Consolas"/>
          <w:color w:val="333333"/>
          <w:spacing w:val="3"/>
          <w:bdr w:val="none" w:sz="0" w:space="0" w:color="auto" w:frame="1"/>
          <w:lang w:val="en-US"/>
        </w:rPr>
        <w:t xml:space="preserve">, </w:t>
      </w:r>
      <w:r w:rsidRPr="00815FF1">
        <w:rPr>
          <w:rStyle w:val="dt"/>
          <w:rFonts w:ascii="Consolas" w:hAnsi="Consolas" w:cs="Consolas"/>
          <w:color w:val="902000"/>
          <w:spacing w:val="3"/>
          <w:bdr w:val="none" w:sz="0" w:space="0" w:color="auto" w:frame="1"/>
          <w:lang w:val="en-US"/>
        </w:rPr>
        <w:t>values =</w:t>
      </w:r>
      <w:r w:rsidRPr="00815FF1">
        <w:rPr>
          <w:rStyle w:val="HTMLCode"/>
          <w:rFonts w:ascii="Consolas" w:hAnsi="Consolas" w:cs="Consolas"/>
          <w:color w:val="333333"/>
          <w:spacing w:val="3"/>
          <w:bdr w:val="none" w:sz="0" w:space="0" w:color="auto" w:frame="1"/>
          <w:lang w:val="en-US"/>
        </w:rPr>
        <w:t xml:space="preserve"> </w:t>
      </w:r>
      <w:r w:rsidRPr="00815FF1">
        <w:rPr>
          <w:rStyle w:val="kw"/>
          <w:rFonts w:ascii="Consolas" w:hAnsi="Consolas" w:cs="Consolas"/>
          <w:b/>
          <w:bCs/>
          <w:color w:val="007020"/>
          <w:spacing w:val="3"/>
          <w:bdr w:val="none" w:sz="0" w:space="0" w:color="auto" w:frame="1"/>
          <w:lang w:val="en-US"/>
        </w:rPr>
        <w:t>c</w:t>
      </w:r>
      <w:r w:rsidRPr="00815FF1">
        <w:rPr>
          <w:rStyle w:val="HTMLCode"/>
          <w:rFonts w:ascii="Consolas" w:hAnsi="Consolas" w:cs="Consolas"/>
          <w:color w:val="333333"/>
          <w:spacing w:val="3"/>
          <w:bdr w:val="none" w:sz="0" w:space="0" w:color="auto" w:frame="1"/>
          <w:lang w:val="en-US"/>
        </w:rPr>
        <w:t>(</w:t>
      </w:r>
      <w:r w:rsidRPr="00815FF1">
        <w:rPr>
          <w:rStyle w:val="dt"/>
          <w:rFonts w:ascii="Consolas" w:hAnsi="Consolas" w:cs="Consolas"/>
          <w:color w:val="902000"/>
          <w:spacing w:val="3"/>
          <w:bdr w:val="none" w:sz="0" w:space="0" w:color="auto" w:frame="1"/>
          <w:lang w:val="en-US"/>
        </w:rPr>
        <w:t>true=</w:t>
      </w:r>
      <w:r w:rsidRPr="00815FF1">
        <w:rPr>
          <w:rStyle w:val="st"/>
          <w:rFonts w:ascii="Consolas" w:hAnsi="Consolas" w:cs="Consolas"/>
          <w:color w:val="4070A0"/>
          <w:spacing w:val="3"/>
          <w:bdr w:val="none" w:sz="0" w:space="0" w:color="auto" w:frame="1"/>
          <w:lang w:val="en-US"/>
        </w:rPr>
        <w:t>"black"</w:t>
      </w:r>
      <w:r w:rsidRPr="00815FF1">
        <w:rPr>
          <w:rStyle w:val="HTMLCode"/>
          <w:rFonts w:ascii="Consolas" w:hAnsi="Consolas" w:cs="Consolas"/>
          <w:color w:val="333333"/>
          <w:spacing w:val="3"/>
          <w:bdr w:val="none" w:sz="0" w:space="0" w:color="auto" w:frame="1"/>
          <w:lang w:val="en-US"/>
        </w:rPr>
        <w:t xml:space="preserve">, </w:t>
      </w:r>
      <w:r w:rsidRPr="00815FF1">
        <w:rPr>
          <w:rStyle w:val="dt"/>
          <w:rFonts w:ascii="Consolas" w:hAnsi="Consolas" w:cs="Consolas"/>
          <w:color w:val="902000"/>
          <w:spacing w:val="3"/>
          <w:bdr w:val="none" w:sz="0" w:space="0" w:color="auto" w:frame="1"/>
          <w:lang w:val="en-US"/>
        </w:rPr>
        <w:t>observed =</w:t>
      </w:r>
      <w:r w:rsidRPr="00815FF1">
        <w:rPr>
          <w:rStyle w:val="HTMLCode"/>
          <w:rFonts w:ascii="Consolas" w:hAnsi="Consolas" w:cs="Consolas"/>
          <w:color w:val="333333"/>
          <w:spacing w:val="3"/>
          <w:bdr w:val="none" w:sz="0" w:space="0" w:color="auto" w:frame="1"/>
          <w:lang w:val="en-US"/>
        </w:rPr>
        <w:t xml:space="preserve"> </w:t>
      </w:r>
      <w:r w:rsidRPr="00815FF1">
        <w:rPr>
          <w:rStyle w:val="st"/>
          <w:rFonts w:ascii="Consolas" w:hAnsi="Consolas" w:cs="Consolas"/>
          <w:color w:val="4070A0"/>
          <w:spacing w:val="3"/>
          <w:bdr w:val="none" w:sz="0" w:space="0" w:color="auto" w:frame="1"/>
          <w:lang w:val="en-US"/>
        </w:rPr>
        <w:t>"blue"</w:t>
      </w:r>
      <w:r w:rsidRPr="00815FF1">
        <w:rPr>
          <w:rStyle w:val="HTMLCode"/>
          <w:rFonts w:ascii="Consolas" w:hAnsi="Consolas" w:cs="Consolas"/>
          <w:color w:val="333333"/>
          <w:spacing w:val="3"/>
          <w:bdr w:val="none" w:sz="0" w:space="0" w:color="auto" w:frame="1"/>
          <w:lang w:val="en-US"/>
        </w:rPr>
        <w:t xml:space="preserve">, </w:t>
      </w:r>
      <w:r w:rsidRPr="00815FF1">
        <w:rPr>
          <w:rStyle w:val="dt"/>
          <w:rFonts w:ascii="Consolas" w:hAnsi="Consolas" w:cs="Consolas"/>
          <w:color w:val="902000"/>
          <w:spacing w:val="3"/>
          <w:bdr w:val="none" w:sz="0" w:space="0" w:color="auto" w:frame="1"/>
          <w:lang w:val="en-US"/>
        </w:rPr>
        <w:t>CI =</w:t>
      </w:r>
      <w:r w:rsidRPr="00815FF1">
        <w:rPr>
          <w:rStyle w:val="HTMLCode"/>
          <w:rFonts w:ascii="Consolas" w:hAnsi="Consolas" w:cs="Consolas"/>
          <w:color w:val="333333"/>
          <w:spacing w:val="3"/>
          <w:bdr w:val="none" w:sz="0" w:space="0" w:color="auto" w:frame="1"/>
          <w:lang w:val="en-US"/>
        </w:rPr>
        <w:t xml:space="preserve"> </w:t>
      </w:r>
      <w:r w:rsidRPr="00815FF1">
        <w:rPr>
          <w:rStyle w:val="st"/>
          <w:rFonts w:ascii="Consolas" w:hAnsi="Consolas" w:cs="Consolas"/>
          <w:color w:val="4070A0"/>
          <w:spacing w:val="3"/>
          <w:bdr w:val="none" w:sz="0" w:space="0" w:color="auto" w:frame="1"/>
          <w:lang w:val="en-US"/>
        </w:rPr>
        <w:t>"red"</w:t>
      </w:r>
      <w:r w:rsidRPr="00815FF1">
        <w:rPr>
          <w:rStyle w:val="HTMLCode"/>
          <w:rFonts w:ascii="Consolas" w:hAnsi="Consolas" w:cs="Consolas"/>
          <w:color w:val="333333"/>
          <w:spacing w:val="3"/>
          <w:bdr w:val="none" w:sz="0" w:space="0" w:color="auto" w:frame="1"/>
          <w:lang w:val="en-US"/>
        </w:rPr>
        <w:t>))</w:t>
      </w:r>
    </w:p>
    <w:p w14:paraId="4468D763" w14:textId="74622F7A" w:rsidR="00BB1087" w:rsidRDefault="00BB1087" w:rsidP="002C79C9">
      <w:pPr>
        <w:rPr>
          <w:rFonts w:ascii="Calibri" w:hAnsi="Calibri" w:cs="Calibri"/>
          <w:bCs/>
          <w:lang w:val="en-US"/>
        </w:rPr>
      </w:pPr>
    </w:p>
    <w:p w14:paraId="75C44A96" w14:textId="7188FD70" w:rsidR="008A51E7" w:rsidRDefault="008A51E7" w:rsidP="002C79C9">
      <w:pPr>
        <w:rPr>
          <w:rFonts w:ascii="Calibri" w:hAnsi="Calibri" w:cs="Calibri"/>
          <w:bCs/>
          <w:lang w:val="en-US"/>
        </w:rPr>
      </w:pPr>
      <w:r>
        <w:rPr>
          <w:rFonts w:ascii="Calibri" w:hAnsi="Calibri" w:cs="Calibri"/>
          <w:bCs/>
          <w:lang w:val="en-US"/>
        </w:rPr>
        <w:t xml:space="preserve">Our example: </w:t>
      </w:r>
      <w:r w:rsidRPr="008A51E7">
        <w:rPr>
          <w:rFonts w:ascii="Calibri" w:hAnsi="Calibri" w:cs="Calibri"/>
          <w:b/>
          <w:lang w:val="en-US"/>
        </w:rPr>
        <w:t>When 2 groups are compared</w:t>
      </w:r>
      <w:r>
        <w:rPr>
          <w:rFonts w:ascii="Calibri" w:hAnsi="Calibri" w:cs="Calibri"/>
          <w:bCs/>
          <w:lang w:val="en-US"/>
        </w:rPr>
        <w:t xml:space="preserve">: we construct a 95% CI for median growth </w:t>
      </w:r>
      <w:r w:rsidR="00836D68">
        <w:rPr>
          <w:rFonts w:ascii="Calibri" w:hAnsi="Calibri" w:cs="Calibri"/>
          <w:bCs/>
          <w:lang w:val="en-US"/>
        </w:rPr>
        <w:t xml:space="preserve">rate separately </w:t>
      </w:r>
      <w:r w:rsidR="00836D68" w:rsidRPr="00836D68">
        <w:rPr>
          <w:rFonts w:ascii="Calibri" w:hAnsi="Calibri" w:cs="Calibri"/>
          <w:bCs/>
          <w:lang w:val="en-US"/>
        </w:rPr>
        <w:sym w:font="Wingdings" w:char="F0E0"/>
      </w:r>
      <w:r w:rsidR="00836D68">
        <w:rPr>
          <w:rFonts w:ascii="Calibri" w:hAnsi="Calibri" w:cs="Calibri"/>
          <w:bCs/>
          <w:lang w:val="en-US"/>
        </w:rPr>
        <w:t xml:space="preserve"> reject Null Hypothesis if C</w:t>
      </w:r>
      <w:r w:rsidR="006E2D57">
        <w:rPr>
          <w:rFonts w:ascii="Calibri" w:hAnsi="Calibri" w:cs="Calibri"/>
          <w:bCs/>
          <w:lang w:val="en-US"/>
        </w:rPr>
        <w:t>I</w:t>
      </w:r>
      <w:r w:rsidR="00836D68">
        <w:rPr>
          <w:rFonts w:ascii="Calibri" w:hAnsi="Calibri" w:cs="Calibri"/>
          <w:bCs/>
          <w:lang w:val="en-US"/>
        </w:rPr>
        <w:t>s do not overlap</w:t>
      </w:r>
    </w:p>
    <w:p w14:paraId="1528A630" w14:textId="77777777" w:rsidR="006E2D57" w:rsidRPr="006E2D57" w:rsidRDefault="006E2D57" w:rsidP="006E2D57">
      <w:pPr>
        <w:rPr>
          <w:rFonts w:ascii="Calibri" w:hAnsi="Calibri" w:cs="Calibri"/>
          <w:bCs/>
          <w:lang w:val="en-US"/>
        </w:rPr>
      </w:pPr>
      <w:r w:rsidRPr="006E2D57">
        <w:rPr>
          <w:rFonts w:ascii="Calibri" w:hAnsi="Calibri" w:cs="Calibri"/>
          <w:bCs/>
          <w:lang w:val="en-US"/>
        </w:rPr>
        <w:t>It is important to note that this is </w:t>
      </w:r>
      <w:r w:rsidRPr="006E2D57">
        <w:rPr>
          <w:rFonts w:ascii="Calibri" w:hAnsi="Calibri" w:cs="Calibri"/>
          <w:bCs/>
          <w:i/>
          <w:iCs/>
          <w:lang w:val="en-US"/>
        </w:rPr>
        <w:t>not</w:t>
      </w:r>
      <w:r w:rsidRPr="006E2D57">
        <w:rPr>
          <w:rFonts w:ascii="Calibri" w:hAnsi="Calibri" w:cs="Calibri"/>
          <w:bCs/>
          <w:lang w:val="en-US"/>
        </w:rPr>
        <w:t> the same as rejecting if and only if the confidence interval for the difference of medians does not include zero, even if it may seem so intuitively. In fact, this “overlap” procedure is too conservative, and will fail to reject more often than the confidence level suggests. In the next chapter, we will give a technical reason for this.</w:t>
      </w:r>
    </w:p>
    <w:p w14:paraId="21CA89CD" w14:textId="39ADE83F" w:rsidR="008A51E7" w:rsidRDefault="008A51E7" w:rsidP="002C79C9">
      <w:pPr>
        <w:rPr>
          <w:rFonts w:ascii="Calibri" w:hAnsi="Calibri" w:cs="Calibri"/>
          <w:bCs/>
          <w:lang w:val="en-US"/>
        </w:rPr>
      </w:pPr>
    </w:p>
    <w:p w14:paraId="5FB387C9" w14:textId="77777777" w:rsidR="00E27480" w:rsidRDefault="00E27480" w:rsidP="002C79C9">
      <w:pPr>
        <w:rPr>
          <w:rFonts w:ascii="Calibri" w:hAnsi="Calibri" w:cs="Calibri"/>
          <w:bCs/>
          <w:lang w:val="en-US"/>
        </w:rPr>
      </w:pPr>
    </w:p>
    <w:p w14:paraId="12F8602B" w14:textId="52C88A67" w:rsidR="00815FF1" w:rsidRDefault="00815FF1" w:rsidP="002C79C9">
      <w:pPr>
        <w:rPr>
          <w:rFonts w:ascii="Calibri" w:hAnsi="Calibri" w:cs="Calibri"/>
          <w:bCs/>
          <w:lang w:val="en-US"/>
        </w:rPr>
      </w:pPr>
      <w:r>
        <w:rPr>
          <w:rFonts w:ascii="Calibri" w:hAnsi="Calibri" w:cs="Calibri"/>
          <w:bCs/>
          <w:lang w:val="en-US"/>
        </w:rPr>
        <w:t>Showing that the interval really captures true value about 95% of time when experiment repeated:</w:t>
      </w:r>
    </w:p>
    <w:p w14:paraId="1A6C5F9B" w14:textId="77777777" w:rsidR="00325050" w:rsidRPr="00325050"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r w:rsidRPr="00325050">
        <w:rPr>
          <w:rStyle w:val="HTMLCode"/>
          <w:rFonts w:ascii="Consolas" w:hAnsi="Consolas" w:cs="Consolas"/>
          <w:color w:val="333333"/>
          <w:spacing w:val="3"/>
          <w:bdr w:val="none" w:sz="0" w:space="0" w:color="auto" w:frame="1"/>
          <w:lang w:val="en-US"/>
        </w:rPr>
        <w:t>rerun_experiment</w:t>
      </w:r>
      <w:proofErr w:type="spellEnd"/>
      <w:r w:rsidRPr="00325050">
        <w:rPr>
          <w:rStyle w:val="HTMLCode"/>
          <w:rFonts w:ascii="Consolas" w:hAnsi="Consolas" w:cs="Consolas"/>
          <w:color w:val="333333"/>
          <w:spacing w:val="3"/>
          <w:bdr w:val="none" w:sz="0" w:space="0" w:color="auto" w:frame="1"/>
          <w:lang w:val="en-US"/>
        </w:rPr>
        <w:t xml:space="preserve"> &lt;-</w:t>
      </w:r>
      <w:r w:rsidRPr="00325050">
        <w:rPr>
          <w:rStyle w:val="st"/>
          <w:rFonts w:ascii="Consolas" w:hAnsi="Consolas" w:cs="Consolas"/>
          <w:color w:val="4070A0"/>
          <w:spacing w:val="3"/>
          <w:bdr w:val="none" w:sz="0" w:space="0" w:color="auto" w:frame="1"/>
          <w:lang w:val="en-US"/>
        </w:rPr>
        <w:t xml:space="preserve"> </w:t>
      </w:r>
      <w:r w:rsidRPr="00325050">
        <w:rPr>
          <w:rStyle w:val="cf"/>
          <w:rFonts w:ascii="Consolas" w:eastAsiaTheme="majorEastAsia" w:hAnsi="Consolas" w:cs="Consolas"/>
          <w:b/>
          <w:bCs/>
          <w:color w:val="007020"/>
          <w:spacing w:val="3"/>
          <w:bdr w:val="none" w:sz="0" w:space="0" w:color="auto" w:frame="1"/>
          <w:lang w:val="en-US"/>
        </w:rPr>
        <w:t>function</w:t>
      </w:r>
      <w:r w:rsidRPr="00325050">
        <w:rPr>
          <w:rStyle w:val="HTMLCode"/>
          <w:rFonts w:ascii="Consolas" w:hAnsi="Consolas" w:cs="Consolas"/>
          <w:color w:val="333333"/>
          <w:spacing w:val="3"/>
          <w:bdr w:val="none" w:sz="0" w:space="0" w:color="auto" w:frame="1"/>
          <w:lang w:val="en-US"/>
        </w:rPr>
        <w:t>(j) {</w:t>
      </w:r>
    </w:p>
    <w:p w14:paraId="4A9C864A" w14:textId="77777777" w:rsidR="00325050" w:rsidRPr="00325050"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r w:rsidRPr="00325050">
        <w:rPr>
          <w:rStyle w:val="HTMLCode"/>
          <w:rFonts w:ascii="Consolas" w:hAnsi="Consolas" w:cs="Consolas"/>
          <w:color w:val="333333"/>
          <w:spacing w:val="3"/>
          <w:bdr w:val="none" w:sz="0" w:space="0" w:color="auto" w:frame="1"/>
          <w:lang w:val="en-US"/>
        </w:rPr>
        <w:t xml:space="preserve">  exp &lt;-</w:t>
      </w:r>
      <w:r w:rsidRPr="00325050">
        <w:rPr>
          <w:rStyle w:val="st"/>
          <w:rFonts w:ascii="Consolas" w:hAnsi="Consolas" w:cs="Consolas"/>
          <w:color w:val="4070A0"/>
          <w:spacing w:val="3"/>
          <w:bdr w:val="none" w:sz="0" w:space="0" w:color="auto" w:frame="1"/>
          <w:lang w:val="en-US"/>
        </w:rPr>
        <w:t xml:space="preserve"> </w:t>
      </w:r>
      <w:proofErr w:type="spellStart"/>
      <w:proofErr w:type="gramStart"/>
      <w:r w:rsidRPr="00325050">
        <w:rPr>
          <w:rStyle w:val="kw"/>
          <w:rFonts w:ascii="Consolas" w:hAnsi="Consolas" w:cs="Consolas"/>
          <w:b/>
          <w:bCs/>
          <w:color w:val="007020"/>
          <w:spacing w:val="3"/>
          <w:bdr w:val="none" w:sz="0" w:space="0" w:color="auto" w:frame="1"/>
          <w:lang w:val="en-US"/>
        </w:rPr>
        <w:t>rnorm</w:t>
      </w:r>
      <w:proofErr w:type="spellEnd"/>
      <w:r w:rsidRPr="00325050">
        <w:rPr>
          <w:rStyle w:val="HTMLCode"/>
          <w:rFonts w:ascii="Consolas" w:hAnsi="Consolas" w:cs="Consolas"/>
          <w:color w:val="333333"/>
          <w:spacing w:val="3"/>
          <w:bdr w:val="none" w:sz="0" w:space="0" w:color="auto" w:frame="1"/>
          <w:lang w:val="en-US"/>
        </w:rPr>
        <w:t>(</w:t>
      </w:r>
      <w:proofErr w:type="gramEnd"/>
      <w:r w:rsidRPr="00325050">
        <w:rPr>
          <w:rStyle w:val="dv"/>
          <w:rFonts w:ascii="Consolas" w:hAnsi="Consolas" w:cs="Consolas"/>
          <w:color w:val="40A070"/>
          <w:spacing w:val="3"/>
          <w:bdr w:val="none" w:sz="0" w:space="0" w:color="auto" w:frame="1"/>
          <w:lang w:val="en-US"/>
        </w:rPr>
        <w:t>30</w:t>
      </w:r>
      <w:r w:rsidRPr="00325050">
        <w:rPr>
          <w:rStyle w:val="HTMLCode"/>
          <w:rFonts w:ascii="Consolas" w:hAnsi="Consolas" w:cs="Consolas"/>
          <w:color w:val="333333"/>
          <w:spacing w:val="3"/>
          <w:bdr w:val="none" w:sz="0" w:space="0" w:color="auto" w:frame="1"/>
          <w:lang w:val="en-US"/>
        </w:rPr>
        <w:t>)</w:t>
      </w:r>
    </w:p>
    <w:p w14:paraId="71D89B92" w14:textId="77777777" w:rsidR="00325050" w:rsidRPr="00325050"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r w:rsidRPr="00325050">
        <w:rPr>
          <w:rStyle w:val="HTMLCode"/>
          <w:rFonts w:ascii="Consolas" w:hAnsi="Consolas" w:cs="Consolas"/>
          <w:color w:val="333333"/>
          <w:spacing w:val="3"/>
          <w:bdr w:val="none" w:sz="0" w:space="0" w:color="auto" w:frame="1"/>
          <w:lang w:val="en-US"/>
        </w:rPr>
        <w:t xml:space="preserve">  boot &lt;-</w:t>
      </w:r>
      <w:r w:rsidRPr="00325050">
        <w:rPr>
          <w:rStyle w:val="st"/>
          <w:rFonts w:ascii="Consolas" w:hAnsi="Consolas" w:cs="Consolas"/>
          <w:color w:val="4070A0"/>
          <w:spacing w:val="3"/>
          <w:bdr w:val="none" w:sz="0" w:space="0" w:color="auto" w:frame="1"/>
          <w:lang w:val="en-US"/>
        </w:rPr>
        <w:t xml:space="preserve"> </w:t>
      </w:r>
      <w:proofErr w:type="spellStart"/>
      <w:proofErr w:type="gramStart"/>
      <w:r w:rsidRPr="00325050">
        <w:rPr>
          <w:rStyle w:val="kw"/>
          <w:rFonts w:ascii="Consolas" w:hAnsi="Consolas" w:cs="Consolas"/>
          <w:b/>
          <w:bCs/>
          <w:color w:val="007020"/>
          <w:spacing w:val="3"/>
          <w:bdr w:val="none" w:sz="0" w:space="0" w:color="auto" w:frame="1"/>
          <w:lang w:val="en-US"/>
        </w:rPr>
        <w:t>lapply</w:t>
      </w:r>
      <w:proofErr w:type="spellEnd"/>
      <w:r w:rsidRPr="00325050">
        <w:rPr>
          <w:rStyle w:val="HTMLCode"/>
          <w:rFonts w:ascii="Consolas" w:hAnsi="Consolas" w:cs="Consolas"/>
          <w:color w:val="333333"/>
          <w:spacing w:val="3"/>
          <w:bdr w:val="none" w:sz="0" w:space="0" w:color="auto" w:frame="1"/>
          <w:lang w:val="en-US"/>
        </w:rPr>
        <w:t>(</w:t>
      </w:r>
      <w:proofErr w:type="gramEnd"/>
      <w:r w:rsidRPr="00325050">
        <w:rPr>
          <w:rStyle w:val="dv"/>
          <w:rFonts w:ascii="Consolas" w:hAnsi="Consolas" w:cs="Consolas"/>
          <w:color w:val="40A070"/>
          <w:spacing w:val="3"/>
          <w:bdr w:val="none" w:sz="0" w:space="0" w:color="auto" w:frame="1"/>
          <w:lang w:val="en-US"/>
        </w:rPr>
        <w:t>1</w:t>
      </w:r>
      <w:r w:rsidRPr="00325050">
        <w:rPr>
          <w:rStyle w:val="op"/>
          <w:rFonts w:ascii="Consolas" w:hAnsi="Consolas" w:cs="Consolas"/>
          <w:color w:val="666666"/>
          <w:spacing w:val="3"/>
          <w:bdr w:val="none" w:sz="0" w:space="0" w:color="auto" w:frame="1"/>
          <w:lang w:val="en-US"/>
        </w:rPr>
        <w:t>:</w:t>
      </w:r>
      <w:r w:rsidRPr="00325050">
        <w:rPr>
          <w:rStyle w:val="dv"/>
          <w:rFonts w:ascii="Consolas" w:hAnsi="Consolas" w:cs="Consolas"/>
          <w:color w:val="40A070"/>
          <w:spacing w:val="3"/>
          <w:bdr w:val="none" w:sz="0" w:space="0" w:color="auto" w:frame="1"/>
          <w:lang w:val="en-US"/>
        </w:rPr>
        <w:t>1000</w:t>
      </w:r>
      <w:r w:rsidRPr="00325050">
        <w:rPr>
          <w:rStyle w:val="HTMLCode"/>
          <w:rFonts w:ascii="Consolas" w:hAnsi="Consolas" w:cs="Consolas"/>
          <w:color w:val="333333"/>
          <w:spacing w:val="3"/>
          <w:bdr w:val="none" w:sz="0" w:space="0" w:color="auto" w:frame="1"/>
          <w:lang w:val="en-US"/>
        </w:rPr>
        <w:t xml:space="preserve">, </w:t>
      </w:r>
      <w:r w:rsidRPr="00325050">
        <w:rPr>
          <w:rStyle w:val="cf"/>
          <w:rFonts w:ascii="Consolas" w:eastAsiaTheme="majorEastAsia" w:hAnsi="Consolas" w:cs="Consolas"/>
          <w:b/>
          <w:bCs/>
          <w:color w:val="007020"/>
          <w:spacing w:val="3"/>
          <w:bdr w:val="none" w:sz="0" w:space="0" w:color="auto" w:frame="1"/>
          <w:lang w:val="en-US"/>
        </w:rPr>
        <w:t>function</w:t>
      </w:r>
      <w:r w:rsidRPr="00325050">
        <w:rPr>
          <w:rStyle w:val="HTMLCode"/>
          <w:rFonts w:ascii="Consolas" w:hAnsi="Consolas" w:cs="Consolas"/>
          <w:color w:val="333333"/>
          <w:spacing w:val="3"/>
          <w:bdr w:val="none" w:sz="0" w:space="0" w:color="auto" w:frame="1"/>
          <w:lang w:val="en-US"/>
        </w:rPr>
        <w:t>(</w:t>
      </w:r>
      <w:proofErr w:type="spellStart"/>
      <w:r w:rsidRPr="00325050">
        <w:rPr>
          <w:rStyle w:val="HTMLCode"/>
          <w:rFonts w:ascii="Consolas" w:hAnsi="Consolas" w:cs="Consolas"/>
          <w:color w:val="333333"/>
          <w:spacing w:val="3"/>
          <w:bdr w:val="none" w:sz="0" w:space="0" w:color="auto" w:frame="1"/>
          <w:lang w:val="en-US"/>
        </w:rPr>
        <w:t>i</w:t>
      </w:r>
      <w:proofErr w:type="spellEnd"/>
      <w:r w:rsidRPr="00325050">
        <w:rPr>
          <w:rStyle w:val="HTMLCode"/>
          <w:rFonts w:ascii="Consolas" w:hAnsi="Consolas" w:cs="Consolas"/>
          <w:color w:val="333333"/>
          <w:spacing w:val="3"/>
          <w:bdr w:val="none" w:sz="0" w:space="0" w:color="auto" w:frame="1"/>
          <w:lang w:val="en-US"/>
        </w:rPr>
        <w:t>){</w:t>
      </w:r>
      <w:r w:rsidRPr="00325050">
        <w:rPr>
          <w:rStyle w:val="kw"/>
          <w:rFonts w:ascii="Consolas" w:hAnsi="Consolas" w:cs="Consolas"/>
          <w:b/>
          <w:bCs/>
          <w:color w:val="007020"/>
          <w:spacing w:val="3"/>
          <w:bdr w:val="none" w:sz="0" w:space="0" w:color="auto" w:frame="1"/>
          <w:lang w:val="en-US"/>
        </w:rPr>
        <w:t>sample</w:t>
      </w:r>
      <w:r w:rsidRPr="00325050">
        <w:rPr>
          <w:rStyle w:val="HTMLCode"/>
          <w:rFonts w:ascii="Consolas" w:hAnsi="Consolas" w:cs="Consolas"/>
          <w:color w:val="333333"/>
          <w:spacing w:val="3"/>
          <w:bdr w:val="none" w:sz="0" w:space="0" w:color="auto" w:frame="1"/>
          <w:lang w:val="en-US"/>
        </w:rPr>
        <w:t xml:space="preserve">(exp, </w:t>
      </w:r>
      <w:r w:rsidRPr="00325050">
        <w:rPr>
          <w:rStyle w:val="dv"/>
          <w:rFonts w:ascii="Consolas" w:hAnsi="Consolas" w:cs="Consolas"/>
          <w:color w:val="40A070"/>
          <w:spacing w:val="3"/>
          <w:bdr w:val="none" w:sz="0" w:space="0" w:color="auto" w:frame="1"/>
          <w:lang w:val="en-US"/>
        </w:rPr>
        <w:t>30</w:t>
      </w:r>
      <w:r w:rsidRPr="00325050">
        <w:rPr>
          <w:rStyle w:val="HTMLCode"/>
          <w:rFonts w:ascii="Consolas" w:hAnsi="Consolas" w:cs="Consolas"/>
          <w:color w:val="333333"/>
          <w:spacing w:val="3"/>
          <w:bdr w:val="none" w:sz="0" w:space="0" w:color="auto" w:frame="1"/>
          <w:lang w:val="en-US"/>
        </w:rPr>
        <w:t xml:space="preserve">, </w:t>
      </w:r>
      <w:r w:rsidRPr="00325050">
        <w:rPr>
          <w:rStyle w:val="dt"/>
          <w:rFonts w:ascii="Consolas" w:hAnsi="Consolas" w:cs="Consolas"/>
          <w:color w:val="902000"/>
          <w:spacing w:val="3"/>
          <w:bdr w:val="none" w:sz="0" w:space="0" w:color="auto" w:frame="1"/>
          <w:lang w:val="en-US"/>
        </w:rPr>
        <w:t>replace =</w:t>
      </w:r>
      <w:r w:rsidRPr="00325050">
        <w:rPr>
          <w:rStyle w:val="HTMLCode"/>
          <w:rFonts w:ascii="Consolas" w:hAnsi="Consolas" w:cs="Consolas"/>
          <w:color w:val="333333"/>
          <w:spacing w:val="3"/>
          <w:bdr w:val="none" w:sz="0" w:space="0" w:color="auto" w:frame="1"/>
          <w:lang w:val="en-US"/>
        </w:rPr>
        <w:t xml:space="preserve"> </w:t>
      </w:r>
      <w:r w:rsidRPr="00325050">
        <w:rPr>
          <w:rStyle w:val="ot"/>
          <w:rFonts w:ascii="Consolas" w:hAnsi="Consolas" w:cs="Consolas"/>
          <w:color w:val="007020"/>
          <w:spacing w:val="3"/>
          <w:bdr w:val="none" w:sz="0" w:space="0" w:color="auto" w:frame="1"/>
          <w:lang w:val="en-US"/>
        </w:rPr>
        <w:t>TRUE</w:t>
      </w:r>
      <w:r w:rsidRPr="00325050">
        <w:rPr>
          <w:rStyle w:val="HTMLCode"/>
          <w:rFonts w:ascii="Consolas" w:hAnsi="Consolas" w:cs="Consolas"/>
          <w:color w:val="333333"/>
          <w:spacing w:val="3"/>
          <w:bdr w:val="none" w:sz="0" w:space="0" w:color="auto" w:frame="1"/>
          <w:lang w:val="en-US"/>
        </w:rPr>
        <w:t>)})</w:t>
      </w:r>
    </w:p>
    <w:p w14:paraId="1DD53650" w14:textId="77777777" w:rsidR="00325050" w:rsidRPr="00325050"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r w:rsidRPr="00325050">
        <w:rPr>
          <w:rStyle w:val="HTMLCode"/>
          <w:rFonts w:ascii="Consolas" w:hAnsi="Consolas" w:cs="Consolas"/>
          <w:color w:val="333333"/>
          <w:spacing w:val="3"/>
          <w:bdr w:val="none" w:sz="0" w:space="0" w:color="auto" w:frame="1"/>
          <w:lang w:val="en-US"/>
        </w:rPr>
        <w:t xml:space="preserve">  </w:t>
      </w:r>
      <w:proofErr w:type="spellStart"/>
      <w:r w:rsidRPr="00325050">
        <w:rPr>
          <w:rStyle w:val="HTMLCode"/>
          <w:rFonts w:ascii="Consolas" w:hAnsi="Consolas" w:cs="Consolas"/>
          <w:color w:val="333333"/>
          <w:spacing w:val="3"/>
          <w:bdr w:val="none" w:sz="0" w:space="0" w:color="auto" w:frame="1"/>
          <w:lang w:val="en-US"/>
        </w:rPr>
        <w:t>sample_means</w:t>
      </w:r>
      <w:proofErr w:type="spellEnd"/>
      <w:r w:rsidRPr="00325050">
        <w:rPr>
          <w:rStyle w:val="HTMLCode"/>
          <w:rFonts w:ascii="Consolas" w:hAnsi="Consolas" w:cs="Consolas"/>
          <w:color w:val="333333"/>
          <w:spacing w:val="3"/>
          <w:bdr w:val="none" w:sz="0" w:space="0" w:color="auto" w:frame="1"/>
          <w:lang w:val="en-US"/>
        </w:rPr>
        <w:t xml:space="preserve"> &lt;-</w:t>
      </w:r>
      <w:r w:rsidRPr="00325050">
        <w:rPr>
          <w:rStyle w:val="st"/>
          <w:rFonts w:ascii="Consolas" w:hAnsi="Consolas" w:cs="Consolas"/>
          <w:color w:val="4070A0"/>
          <w:spacing w:val="3"/>
          <w:bdr w:val="none" w:sz="0" w:space="0" w:color="auto" w:frame="1"/>
          <w:lang w:val="en-US"/>
        </w:rPr>
        <w:t xml:space="preserve"> </w:t>
      </w:r>
      <w:proofErr w:type="spellStart"/>
      <w:proofErr w:type="gramStart"/>
      <w:r w:rsidRPr="00325050">
        <w:rPr>
          <w:rStyle w:val="kw"/>
          <w:rFonts w:ascii="Consolas" w:hAnsi="Consolas" w:cs="Consolas"/>
          <w:b/>
          <w:bCs/>
          <w:color w:val="007020"/>
          <w:spacing w:val="3"/>
          <w:bdr w:val="none" w:sz="0" w:space="0" w:color="auto" w:frame="1"/>
          <w:lang w:val="en-US"/>
        </w:rPr>
        <w:t>sapply</w:t>
      </w:r>
      <w:proofErr w:type="spellEnd"/>
      <w:r w:rsidRPr="00325050">
        <w:rPr>
          <w:rStyle w:val="HTMLCode"/>
          <w:rFonts w:ascii="Consolas" w:hAnsi="Consolas" w:cs="Consolas"/>
          <w:color w:val="333333"/>
          <w:spacing w:val="3"/>
          <w:bdr w:val="none" w:sz="0" w:space="0" w:color="auto" w:frame="1"/>
          <w:lang w:val="en-US"/>
        </w:rPr>
        <w:t>(</w:t>
      </w:r>
      <w:proofErr w:type="gramEnd"/>
      <w:r w:rsidRPr="00325050">
        <w:rPr>
          <w:rStyle w:val="HTMLCode"/>
          <w:rFonts w:ascii="Consolas" w:hAnsi="Consolas" w:cs="Consolas"/>
          <w:color w:val="333333"/>
          <w:spacing w:val="3"/>
          <w:bdr w:val="none" w:sz="0" w:space="0" w:color="auto" w:frame="1"/>
          <w:lang w:val="en-US"/>
        </w:rPr>
        <w:t>boot, mean)</w:t>
      </w:r>
    </w:p>
    <w:p w14:paraId="179161B9" w14:textId="77777777" w:rsidR="00325050" w:rsidRPr="00325050"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r w:rsidRPr="00325050">
        <w:rPr>
          <w:rStyle w:val="HTMLCode"/>
          <w:rFonts w:ascii="Consolas" w:hAnsi="Consolas" w:cs="Consolas"/>
          <w:color w:val="333333"/>
          <w:spacing w:val="3"/>
          <w:bdr w:val="none" w:sz="0" w:space="0" w:color="auto" w:frame="1"/>
          <w:lang w:val="en-US"/>
        </w:rPr>
        <w:t xml:space="preserve">  </w:t>
      </w:r>
      <w:proofErr w:type="spellStart"/>
      <w:r w:rsidRPr="00325050">
        <w:rPr>
          <w:rStyle w:val="HTMLCode"/>
          <w:rFonts w:ascii="Consolas" w:hAnsi="Consolas" w:cs="Consolas"/>
          <w:color w:val="333333"/>
          <w:spacing w:val="3"/>
          <w:bdr w:val="none" w:sz="0" w:space="0" w:color="auto" w:frame="1"/>
          <w:lang w:val="en-US"/>
        </w:rPr>
        <w:t>conf_int</w:t>
      </w:r>
      <w:proofErr w:type="spellEnd"/>
      <w:r w:rsidRPr="00325050">
        <w:rPr>
          <w:rStyle w:val="HTMLCode"/>
          <w:rFonts w:ascii="Consolas" w:hAnsi="Consolas" w:cs="Consolas"/>
          <w:color w:val="333333"/>
          <w:spacing w:val="3"/>
          <w:bdr w:val="none" w:sz="0" w:space="0" w:color="auto" w:frame="1"/>
          <w:lang w:val="en-US"/>
        </w:rPr>
        <w:t xml:space="preserve"> =</w:t>
      </w:r>
      <w:r w:rsidRPr="00325050">
        <w:rPr>
          <w:rStyle w:val="st"/>
          <w:rFonts w:ascii="Consolas" w:hAnsi="Consolas" w:cs="Consolas"/>
          <w:color w:val="4070A0"/>
          <w:spacing w:val="3"/>
          <w:bdr w:val="none" w:sz="0" w:space="0" w:color="auto" w:frame="1"/>
          <w:lang w:val="en-US"/>
        </w:rPr>
        <w:t xml:space="preserve"> </w:t>
      </w:r>
      <w:proofErr w:type="gramStart"/>
      <w:r w:rsidRPr="00325050">
        <w:rPr>
          <w:rStyle w:val="kw"/>
          <w:rFonts w:ascii="Consolas" w:hAnsi="Consolas" w:cs="Consolas"/>
          <w:b/>
          <w:bCs/>
          <w:color w:val="007020"/>
          <w:spacing w:val="3"/>
          <w:bdr w:val="none" w:sz="0" w:space="0" w:color="auto" w:frame="1"/>
          <w:lang w:val="en-US"/>
        </w:rPr>
        <w:t>quantile</w:t>
      </w:r>
      <w:r w:rsidRPr="00325050">
        <w:rPr>
          <w:rStyle w:val="HTMLCode"/>
          <w:rFonts w:ascii="Consolas" w:hAnsi="Consolas" w:cs="Consolas"/>
          <w:color w:val="333333"/>
          <w:spacing w:val="3"/>
          <w:bdr w:val="none" w:sz="0" w:space="0" w:color="auto" w:frame="1"/>
          <w:lang w:val="en-US"/>
        </w:rPr>
        <w:t>(</w:t>
      </w:r>
      <w:proofErr w:type="spellStart"/>
      <w:proofErr w:type="gramEnd"/>
      <w:r w:rsidRPr="00325050">
        <w:rPr>
          <w:rStyle w:val="HTMLCode"/>
          <w:rFonts w:ascii="Consolas" w:hAnsi="Consolas" w:cs="Consolas"/>
          <w:color w:val="333333"/>
          <w:spacing w:val="3"/>
          <w:bdr w:val="none" w:sz="0" w:space="0" w:color="auto" w:frame="1"/>
          <w:lang w:val="en-US"/>
        </w:rPr>
        <w:t>sample_means</w:t>
      </w:r>
      <w:proofErr w:type="spellEnd"/>
      <w:r w:rsidRPr="00325050">
        <w:rPr>
          <w:rStyle w:val="HTMLCode"/>
          <w:rFonts w:ascii="Consolas" w:hAnsi="Consolas" w:cs="Consolas"/>
          <w:color w:val="333333"/>
          <w:spacing w:val="3"/>
          <w:bdr w:val="none" w:sz="0" w:space="0" w:color="auto" w:frame="1"/>
          <w:lang w:val="en-US"/>
        </w:rPr>
        <w:t xml:space="preserve">, </w:t>
      </w:r>
      <w:r w:rsidRPr="00325050">
        <w:rPr>
          <w:rStyle w:val="kw"/>
          <w:rFonts w:ascii="Consolas" w:hAnsi="Consolas" w:cs="Consolas"/>
          <w:b/>
          <w:bCs/>
          <w:color w:val="007020"/>
          <w:spacing w:val="3"/>
          <w:bdr w:val="none" w:sz="0" w:space="0" w:color="auto" w:frame="1"/>
          <w:lang w:val="en-US"/>
        </w:rPr>
        <w:t>c</w:t>
      </w:r>
      <w:r w:rsidRPr="00325050">
        <w:rPr>
          <w:rStyle w:val="HTMLCode"/>
          <w:rFonts w:ascii="Consolas" w:hAnsi="Consolas" w:cs="Consolas"/>
          <w:color w:val="333333"/>
          <w:spacing w:val="3"/>
          <w:bdr w:val="none" w:sz="0" w:space="0" w:color="auto" w:frame="1"/>
          <w:lang w:val="en-US"/>
        </w:rPr>
        <w:t>(</w:t>
      </w:r>
      <w:r w:rsidRPr="00325050">
        <w:rPr>
          <w:rStyle w:val="fl"/>
          <w:rFonts w:ascii="Consolas" w:hAnsi="Consolas" w:cs="Consolas"/>
          <w:color w:val="40A070"/>
          <w:spacing w:val="3"/>
          <w:bdr w:val="none" w:sz="0" w:space="0" w:color="auto" w:frame="1"/>
          <w:lang w:val="en-US"/>
        </w:rPr>
        <w:t>0.025</w:t>
      </w:r>
      <w:r w:rsidRPr="00325050">
        <w:rPr>
          <w:rStyle w:val="HTMLCode"/>
          <w:rFonts w:ascii="Consolas" w:hAnsi="Consolas" w:cs="Consolas"/>
          <w:color w:val="333333"/>
          <w:spacing w:val="3"/>
          <w:bdr w:val="none" w:sz="0" w:space="0" w:color="auto" w:frame="1"/>
          <w:lang w:val="en-US"/>
        </w:rPr>
        <w:t xml:space="preserve">, </w:t>
      </w:r>
      <w:r w:rsidRPr="00325050">
        <w:rPr>
          <w:rStyle w:val="fl"/>
          <w:rFonts w:ascii="Consolas" w:hAnsi="Consolas" w:cs="Consolas"/>
          <w:color w:val="40A070"/>
          <w:spacing w:val="3"/>
          <w:bdr w:val="none" w:sz="0" w:space="0" w:color="auto" w:frame="1"/>
          <w:lang w:val="en-US"/>
        </w:rPr>
        <w:t>0.975</w:t>
      </w:r>
      <w:r w:rsidRPr="00325050">
        <w:rPr>
          <w:rStyle w:val="HTMLCode"/>
          <w:rFonts w:ascii="Consolas" w:hAnsi="Consolas" w:cs="Consolas"/>
          <w:color w:val="333333"/>
          <w:spacing w:val="3"/>
          <w:bdr w:val="none" w:sz="0" w:space="0" w:color="auto" w:frame="1"/>
          <w:lang w:val="en-US"/>
        </w:rPr>
        <w:t>))</w:t>
      </w:r>
    </w:p>
    <w:p w14:paraId="3F5EB4B3" w14:textId="77777777" w:rsidR="00325050" w:rsidRPr="00325050"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r w:rsidRPr="00325050">
        <w:rPr>
          <w:rStyle w:val="HTMLCode"/>
          <w:rFonts w:ascii="Consolas" w:hAnsi="Consolas" w:cs="Consolas"/>
          <w:color w:val="333333"/>
          <w:spacing w:val="3"/>
          <w:bdr w:val="none" w:sz="0" w:space="0" w:color="auto" w:frame="1"/>
          <w:lang w:val="en-US"/>
        </w:rPr>
        <w:t xml:space="preserve">  </w:t>
      </w:r>
      <w:r w:rsidRPr="00325050">
        <w:rPr>
          <w:rStyle w:val="kw"/>
          <w:rFonts w:ascii="Consolas" w:hAnsi="Consolas" w:cs="Consolas"/>
          <w:b/>
          <w:bCs/>
          <w:color w:val="007020"/>
          <w:spacing w:val="3"/>
          <w:bdr w:val="none" w:sz="0" w:space="0" w:color="auto" w:frame="1"/>
          <w:lang w:val="en-US"/>
        </w:rPr>
        <w:t>return</w:t>
      </w:r>
      <w:r w:rsidRPr="00325050">
        <w:rPr>
          <w:rStyle w:val="HTMLCode"/>
          <w:rFonts w:ascii="Consolas" w:hAnsi="Consolas" w:cs="Consolas"/>
          <w:color w:val="333333"/>
          <w:spacing w:val="3"/>
          <w:bdr w:val="none" w:sz="0" w:space="0" w:color="auto" w:frame="1"/>
          <w:lang w:val="en-US"/>
        </w:rPr>
        <w:t>(</w:t>
      </w:r>
      <w:proofErr w:type="spellStart"/>
      <w:r w:rsidRPr="00325050">
        <w:rPr>
          <w:rStyle w:val="HTMLCode"/>
          <w:rFonts w:ascii="Consolas" w:hAnsi="Consolas" w:cs="Consolas"/>
          <w:color w:val="333333"/>
          <w:spacing w:val="3"/>
          <w:bdr w:val="none" w:sz="0" w:space="0" w:color="auto" w:frame="1"/>
          <w:lang w:val="en-US"/>
        </w:rPr>
        <w:t>conf_int</w:t>
      </w:r>
      <w:proofErr w:type="spellEnd"/>
      <w:r w:rsidRPr="00325050">
        <w:rPr>
          <w:rStyle w:val="HTMLCode"/>
          <w:rFonts w:ascii="Consolas" w:hAnsi="Consolas" w:cs="Consolas"/>
          <w:color w:val="333333"/>
          <w:spacing w:val="3"/>
          <w:bdr w:val="none" w:sz="0" w:space="0" w:color="auto" w:frame="1"/>
          <w:lang w:val="en-US"/>
        </w:rPr>
        <w:t>)</w:t>
      </w:r>
    </w:p>
    <w:p w14:paraId="2F46FD3D" w14:textId="77777777" w:rsidR="00325050" w:rsidRPr="00325050"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r w:rsidRPr="00325050">
        <w:rPr>
          <w:rStyle w:val="HTMLCode"/>
          <w:rFonts w:ascii="Consolas" w:hAnsi="Consolas" w:cs="Consolas"/>
          <w:color w:val="333333"/>
          <w:spacing w:val="3"/>
          <w:bdr w:val="none" w:sz="0" w:space="0" w:color="auto" w:frame="1"/>
          <w:lang w:val="en-US"/>
        </w:rPr>
        <w:t>}</w:t>
      </w:r>
    </w:p>
    <w:p w14:paraId="516DC834" w14:textId="77777777" w:rsidR="00325050" w:rsidRPr="00325050"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p>
    <w:p w14:paraId="7BA651D2" w14:textId="77777777" w:rsidR="00325050" w:rsidRPr="00325050" w:rsidRDefault="00325050" w:rsidP="00325050">
      <w:pPr>
        <w:pStyle w:val="HTMLVorformatiert"/>
        <w:shd w:val="clear" w:color="auto" w:fill="F7F7F7"/>
        <w:rPr>
          <w:rFonts w:ascii="Consolas" w:hAnsi="Consolas" w:cs="Consolas"/>
          <w:color w:val="333333"/>
          <w:spacing w:val="3"/>
          <w:sz w:val="24"/>
          <w:szCs w:val="24"/>
          <w:lang w:val="en-US"/>
        </w:rPr>
      </w:pPr>
      <w:r w:rsidRPr="00325050">
        <w:rPr>
          <w:rStyle w:val="HTMLCode"/>
          <w:rFonts w:ascii="Consolas" w:hAnsi="Consolas" w:cs="Consolas"/>
          <w:color w:val="333333"/>
          <w:spacing w:val="3"/>
          <w:bdr w:val="none" w:sz="0" w:space="0" w:color="auto" w:frame="1"/>
          <w:lang w:val="en-US"/>
        </w:rPr>
        <w:t>rerun &lt;-</w:t>
      </w:r>
      <w:r w:rsidRPr="00325050">
        <w:rPr>
          <w:rStyle w:val="st"/>
          <w:rFonts w:ascii="Consolas" w:hAnsi="Consolas" w:cs="Consolas"/>
          <w:color w:val="4070A0"/>
          <w:spacing w:val="3"/>
          <w:bdr w:val="none" w:sz="0" w:space="0" w:color="auto" w:frame="1"/>
          <w:lang w:val="en-US"/>
        </w:rPr>
        <w:t xml:space="preserve"> </w:t>
      </w:r>
      <w:proofErr w:type="spellStart"/>
      <w:proofErr w:type="gramStart"/>
      <w:r w:rsidRPr="00325050">
        <w:rPr>
          <w:rStyle w:val="kw"/>
          <w:rFonts w:ascii="Consolas" w:hAnsi="Consolas" w:cs="Consolas"/>
          <w:b/>
          <w:bCs/>
          <w:color w:val="007020"/>
          <w:spacing w:val="3"/>
          <w:bdr w:val="none" w:sz="0" w:space="0" w:color="auto" w:frame="1"/>
          <w:lang w:val="en-US"/>
        </w:rPr>
        <w:t>sapply</w:t>
      </w:r>
      <w:proofErr w:type="spellEnd"/>
      <w:r w:rsidRPr="00325050">
        <w:rPr>
          <w:rStyle w:val="HTMLCode"/>
          <w:rFonts w:ascii="Consolas" w:hAnsi="Consolas" w:cs="Consolas"/>
          <w:color w:val="333333"/>
          <w:spacing w:val="3"/>
          <w:bdr w:val="none" w:sz="0" w:space="0" w:color="auto" w:frame="1"/>
          <w:lang w:val="en-US"/>
        </w:rPr>
        <w:t>(</w:t>
      </w:r>
      <w:proofErr w:type="gramEnd"/>
      <w:r w:rsidRPr="00325050">
        <w:rPr>
          <w:rStyle w:val="dv"/>
          <w:rFonts w:ascii="Consolas" w:hAnsi="Consolas" w:cs="Consolas"/>
          <w:color w:val="40A070"/>
          <w:spacing w:val="3"/>
          <w:bdr w:val="none" w:sz="0" w:space="0" w:color="auto" w:frame="1"/>
          <w:lang w:val="en-US"/>
        </w:rPr>
        <w:t>1</w:t>
      </w:r>
      <w:r w:rsidRPr="00325050">
        <w:rPr>
          <w:rStyle w:val="op"/>
          <w:rFonts w:ascii="Consolas" w:hAnsi="Consolas" w:cs="Consolas"/>
          <w:color w:val="666666"/>
          <w:spacing w:val="3"/>
          <w:bdr w:val="none" w:sz="0" w:space="0" w:color="auto" w:frame="1"/>
          <w:lang w:val="en-US"/>
        </w:rPr>
        <w:t>:</w:t>
      </w:r>
      <w:r w:rsidRPr="00325050">
        <w:rPr>
          <w:rStyle w:val="dv"/>
          <w:rFonts w:ascii="Consolas" w:hAnsi="Consolas" w:cs="Consolas"/>
          <w:color w:val="40A070"/>
          <w:spacing w:val="3"/>
          <w:bdr w:val="none" w:sz="0" w:space="0" w:color="auto" w:frame="1"/>
          <w:lang w:val="en-US"/>
        </w:rPr>
        <w:t>100</w:t>
      </w:r>
      <w:r w:rsidRPr="00325050">
        <w:rPr>
          <w:rStyle w:val="HTMLCode"/>
          <w:rFonts w:ascii="Consolas" w:hAnsi="Consolas" w:cs="Consolas"/>
          <w:color w:val="333333"/>
          <w:spacing w:val="3"/>
          <w:bdr w:val="none" w:sz="0" w:space="0" w:color="auto" w:frame="1"/>
          <w:lang w:val="en-US"/>
        </w:rPr>
        <w:t xml:space="preserve">, </w:t>
      </w:r>
      <w:proofErr w:type="spellStart"/>
      <w:r w:rsidRPr="00325050">
        <w:rPr>
          <w:rStyle w:val="HTMLCode"/>
          <w:rFonts w:ascii="Consolas" w:hAnsi="Consolas" w:cs="Consolas"/>
          <w:color w:val="333333"/>
          <w:spacing w:val="3"/>
          <w:bdr w:val="none" w:sz="0" w:space="0" w:color="auto" w:frame="1"/>
          <w:lang w:val="en-US"/>
        </w:rPr>
        <w:t>rerun_experiment</w:t>
      </w:r>
      <w:proofErr w:type="spellEnd"/>
      <w:r w:rsidRPr="00325050">
        <w:rPr>
          <w:rStyle w:val="HTMLCode"/>
          <w:rFonts w:ascii="Consolas" w:hAnsi="Consolas" w:cs="Consolas"/>
          <w:color w:val="333333"/>
          <w:spacing w:val="3"/>
          <w:bdr w:val="none" w:sz="0" w:space="0" w:color="auto" w:frame="1"/>
          <w:lang w:val="en-US"/>
        </w:rPr>
        <w:t>)</w:t>
      </w:r>
    </w:p>
    <w:p w14:paraId="7272620A" w14:textId="0ECAE0C9" w:rsidR="00325050" w:rsidRDefault="00325050" w:rsidP="002C79C9">
      <w:pPr>
        <w:rPr>
          <w:rFonts w:ascii="Calibri" w:hAnsi="Calibri" w:cs="Calibri"/>
          <w:bCs/>
          <w:lang w:val="en-US"/>
        </w:rPr>
      </w:pPr>
    </w:p>
    <w:p w14:paraId="577DA8D6" w14:textId="77777777" w:rsidR="00325050" w:rsidRPr="003E1BA8"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r w:rsidRPr="003E1BA8">
        <w:rPr>
          <w:rStyle w:val="HTMLCode"/>
          <w:rFonts w:ascii="Consolas" w:hAnsi="Consolas" w:cs="Consolas"/>
          <w:color w:val="333333"/>
          <w:spacing w:val="3"/>
          <w:bdr w:val="none" w:sz="0" w:space="0" w:color="auto" w:frame="1"/>
          <w:lang w:val="en-US"/>
        </w:rPr>
        <w:t>intervals &lt;-</w:t>
      </w:r>
      <w:r w:rsidRPr="003E1BA8">
        <w:rPr>
          <w:rStyle w:val="st"/>
          <w:rFonts w:ascii="Consolas" w:hAnsi="Consolas" w:cs="Consolas"/>
          <w:color w:val="4070A0"/>
          <w:spacing w:val="3"/>
          <w:bdr w:val="none" w:sz="0" w:space="0" w:color="auto" w:frame="1"/>
          <w:lang w:val="en-US"/>
        </w:rPr>
        <w:t xml:space="preserve"> </w:t>
      </w:r>
      <w:proofErr w:type="spellStart"/>
      <w:proofErr w:type="gramStart"/>
      <w:r w:rsidRPr="003E1BA8">
        <w:rPr>
          <w:rStyle w:val="kw"/>
          <w:rFonts w:ascii="Consolas" w:eastAsiaTheme="majorEastAsia" w:hAnsi="Consolas" w:cs="Consolas"/>
          <w:b/>
          <w:bCs/>
          <w:color w:val="007020"/>
          <w:spacing w:val="3"/>
          <w:bdr w:val="none" w:sz="0" w:space="0" w:color="auto" w:frame="1"/>
          <w:lang w:val="en-US"/>
        </w:rPr>
        <w:t>data.table</w:t>
      </w:r>
      <w:proofErr w:type="spellEnd"/>
      <w:proofErr w:type="gramEnd"/>
      <w:r w:rsidRPr="003E1BA8">
        <w:rPr>
          <w:rStyle w:val="HTMLCode"/>
          <w:rFonts w:ascii="Consolas" w:hAnsi="Consolas" w:cs="Consolas"/>
          <w:color w:val="333333"/>
          <w:spacing w:val="3"/>
          <w:bdr w:val="none" w:sz="0" w:space="0" w:color="auto" w:frame="1"/>
          <w:lang w:val="en-US"/>
        </w:rPr>
        <w:t>(</w:t>
      </w:r>
      <w:r w:rsidRPr="003E1BA8">
        <w:rPr>
          <w:rStyle w:val="kw"/>
          <w:rFonts w:ascii="Consolas" w:eastAsiaTheme="majorEastAsia" w:hAnsi="Consolas" w:cs="Consolas"/>
          <w:b/>
          <w:bCs/>
          <w:color w:val="007020"/>
          <w:spacing w:val="3"/>
          <w:bdr w:val="none" w:sz="0" w:space="0" w:color="auto" w:frame="1"/>
          <w:lang w:val="en-US"/>
        </w:rPr>
        <w:t>t</w:t>
      </w:r>
      <w:r w:rsidRPr="003E1BA8">
        <w:rPr>
          <w:rStyle w:val="HTMLCode"/>
          <w:rFonts w:ascii="Consolas" w:hAnsi="Consolas" w:cs="Consolas"/>
          <w:color w:val="333333"/>
          <w:spacing w:val="3"/>
          <w:bdr w:val="none" w:sz="0" w:space="0" w:color="auto" w:frame="1"/>
          <w:lang w:val="en-US"/>
        </w:rPr>
        <w:t>(rerun))</w:t>
      </w:r>
    </w:p>
    <w:p w14:paraId="0AC30664" w14:textId="77777777" w:rsidR="00325050" w:rsidRPr="003E1BA8"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proofErr w:type="gramStart"/>
      <w:r w:rsidRPr="003E1BA8">
        <w:rPr>
          <w:rStyle w:val="HTMLCode"/>
          <w:rFonts w:ascii="Consolas" w:hAnsi="Consolas" w:cs="Consolas"/>
          <w:color w:val="333333"/>
          <w:spacing w:val="3"/>
          <w:bdr w:val="none" w:sz="0" w:space="0" w:color="auto" w:frame="1"/>
          <w:lang w:val="en-US"/>
        </w:rPr>
        <w:t>intervals[</w:t>
      </w:r>
      <w:proofErr w:type="gramEnd"/>
      <w:r w:rsidRPr="003E1BA8">
        <w:rPr>
          <w:rStyle w:val="HTMLCode"/>
          <w:rFonts w:ascii="Consolas" w:hAnsi="Consolas" w:cs="Consolas"/>
          <w:color w:val="333333"/>
          <w:spacing w:val="3"/>
          <w:bdr w:val="none" w:sz="0" w:space="0" w:color="auto" w:frame="1"/>
          <w:lang w:val="en-US"/>
        </w:rPr>
        <w:t xml:space="preserve">, </w:t>
      </w:r>
      <w:proofErr w:type="spellStart"/>
      <w:r w:rsidRPr="003E1BA8">
        <w:rPr>
          <w:rStyle w:val="HTMLCode"/>
          <w:rFonts w:ascii="Consolas" w:hAnsi="Consolas" w:cs="Consolas"/>
          <w:color w:val="333333"/>
          <w:spacing w:val="3"/>
          <w:bdr w:val="none" w:sz="0" w:space="0" w:color="auto" w:frame="1"/>
          <w:lang w:val="en-US"/>
        </w:rPr>
        <w:t>idx</w:t>
      </w:r>
      <w:proofErr w:type="spellEnd"/>
      <w:r w:rsidRPr="003E1BA8">
        <w:rPr>
          <w:rStyle w:val="HTMLCode"/>
          <w:rFonts w:ascii="Consolas" w:hAnsi="Consolas" w:cs="Consolas"/>
          <w:color w:val="333333"/>
          <w:spacing w:val="3"/>
          <w:bdr w:val="none" w:sz="0" w:space="0" w:color="auto" w:frame="1"/>
          <w:lang w:val="en-US"/>
        </w:rPr>
        <w:t xml:space="preserve"> </w:t>
      </w:r>
      <w:r w:rsidRPr="003E1BA8">
        <w:rPr>
          <w:rStyle w:val="op"/>
          <w:rFonts w:ascii="Consolas" w:hAnsi="Consolas" w:cs="Consolas"/>
          <w:color w:val="666666"/>
          <w:spacing w:val="3"/>
          <w:bdr w:val="none" w:sz="0" w:space="0" w:color="auto" w:frame="1"/>
          <w:lang w:val="en-US"/>
        </w:rPr>
        <w:t>:</w:t>
      </w:r>
      <w:r w:rsidRPr="003E1BA8">
        <w:rPr>
          <w:rStyle w:val="er"/>
          <w:rFonts w:ascii="Consolas" w:hAnsi="Consolas" w:cs="Consolas"/>
          <w:b/>
          <w:bCs/>
          <w:color w:val="FF0000"/>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 xml:space="preserve"> </w:t>
      </w:r>
      <w:r w:rsidRPr="003E1BA8">
        <w:rPr>
          <w:rStyle w:val="dv"/>
          <w:rFonts w:ascii="Consolas" w:hAnsi="Consolas" w:cs="Consolas"/>
          <w:color w:val="40A070"/>
          <w:spacing w:val="3"/>
          <w:bdr w:val="none" w:sz="0" w:space="0" w:color="auto" w:frame="1"/>
          <w:lang w:val="en-US"/>
        </w:rPr>
        <w:t>1</w:t>
      </w:r>
      <w:r w:rsidRPr="003E1BA8">
        <w:rPr>
          <w:rStyle w:val="op"/>
          <w:rFonts w:ascii="Consolas" w:hAnsi="Consolas" w:cs="Consolas"/>
          <w:color w:val="666666"/>
          <w:spacing w:val="3"/>
          <w:bdr w:val="none" w:sz="0" w:space="0" w:color="auto" w:frame="1"/>
          <w:lang w:val="en-US"/>
        </w:rPr>
        <w:t>:</w:t>
      </w:r>
      <w:r w:rsidRPr="003E1BA8">
        <w:rPr>
          <w:rStyle w:val="dv"/>
          <w:rFonts w:ascii="Consolas" w:hAnsi="Consolas" w:cs="Consolas"/>
          <w:color w:val="40A070"/>
          <w:spacing w:val="3"/>
          <w:bdr w:val="none" w:sz="0" w:space="0" w:color="auto" w:frame="1"/>
          <w:lang w:val="en-US"/>
        </w:rPr>
        <w:t>100</w:t>
      </w:r>
      <w:r w:rsidRPr="003E1BA8">
        <w:rPr>
          <w:rStyle w:val="HTMLCode"/>
          <w:rFonts w:ascii="Consolas" w:hAnsi="Consolas" w:cs="Consolas"/>
          <w:color w:val="333333"/>
          <w:spacing w:val="3"/>
          <w:bdr w:val="none" w:sz="0" w:space="0" w:color="auto" w:frame="1"/>
          <w:lang w:val="en-US"/>
        </w:rPr>
        <w:t>]</w:t>
      </w:r>
    </w:p>
    <w:p w14:paraId="76D8EC56" w14:textId="77777777" w:rsidR="00325050" w:rsidRPr="003E1BA8"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proofErr w:type="gramStart"/>
      <w:r w:rsidRPr="003E1BA8">
        <w:rPr>
          <w:rStyle w:val="HTMLCode"/>
          <w:rFonts w:ascii="Consolas" w:hAnsi="Consolas" w:cs="Consolas"/>
          <w:color w:val="333333"/>
          <w:spacing w:val="3"/>
          <w:bdr w:val="none" w:sz="0" w:space="0" w:color="auto" w:frame="1"/>
          <w:lang w:val="en-US"/>
        </w:rPr>
        <w:t>intervals[</w:t>
      </w:r>
      <w:proofErr w:type="gramEnd"/>
      <w:r w:rsidRPr="003E1BA8">
        <w:rPr>
          <w:rStyle w:val="HTMLCode"/>
          <w:rFonts w:ascii="Consolas" w:hAnsi="Consolas" w:cs="Consolas"/>
          <w:color w:val="333333"/>
          <w:spacing w:val="3"/>
          <w:bdr w:val="none" w:sz="0" w:space="0" w:color="auto" w:frame="1"/>
          <w:lang w:val="en-US"/>
        </w:rPr>
        <w:t xml:space="preserve">, mid </w:t>
      </w:r>
      <w:r w:rsidRPr="003E1BA8">
        <w:rPr>
          <w:rStyle w:val="op"/>
          <w:rFonts w:ascii="Consolas" w:hAnsi="Consolas" w:cs="Consolas"/>
          <w:color w:val="666666"/>
          <w:spacing w:val="3"/>
          <w:bdr w:val="none" w:sz="0" w:space="0" w:color="auto" w:frame="1"/>
          <w:lang w:val="en-US"/>
        </w:rPr>
        <w:t>:</w:t>
      </w:r>
      <w:r w:rsidRPr="003E1BA8">
        <w:rPr>
          <w:rStyle w:val="er"/>
          <w:rFonts w:ascii="Consolas" w:hAnsi="Consolas" w:cs="Consolas"/>
          <w:b/>
          <w:bCs/>
          <w:color w:val="FF0000"/>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 xml:space="preserve"> </w:t>
      </w:r>
      <w:r w:rsidRPr="003E1BA8">
        <w:rPr>
          <w:rStyle w:val="HTMLCode"/>
          <w:rFonts w:ascii="Consolas" w:hAnsi="Consolas" w:cs="Consolas"/>
          <w:color w:val="333333"/>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w:t>
      </w:r>
      <w:r w:rsidRPr="003E1BA8">
        <w:rPr>
          <w:rStyle w:val="dt"/>
          <w:rFonts w:ascii="Consolas" w:hAnsi="Consolas" w:cs="Consolas"/>
          <w:color w:val="902000"/>
          <w:spacing w:val="3"/>
          <w:bdr w:val="none" w:sz="0" w:space="0" w:color="auto" w:frame="1"/>
          <w:lang w:val="en-US"/>
        </w:rPr>
        <w:t>97.5%</w:t>
      </w:r>
      <w:r w:rsidRPr="003E1BA8">
        <w:rPr>
          <w:rStyle w:val="st"/>
          <w:rFonts w:ascii="Consolas" w:hAnsi="Consolas" w:cs="Consolas"/>
          <w:color w:val="4070A0"/>
          <w:spacing w:val="3"/>
          <w:bdr w:val="none" w:sz="0" w:space="0" w:color="auto" w:frame="1"/>
          <w:lang w:val="en-US"/>
        </w:rPr>
        <w:t>`</w:t>
      </w:r>
      <w:r w:rsidRPr="003E1BA8">
        <w:rPr>
          <w:rStyle w:val="HTMLCode"/>
          <w:rFonts w:ascii="Consolas" w:hAnsi="Consolas" w:cs="Consolas"/>
          <w:color w:val="333333"/>
          <w:spacing w:val="3"/>
          <w:bdr w:val="none" w:sz="0" w:space="0" w:color="auto" w:frame="1"/>
          <w:lang w:val="en-US"/>
        </w:rPr>
        <w:t xml:space="preserve"> </w:t>
      </w:r>
      <w:r w:rsidRPr="003E1BA8">
        <w:rPr>
          <w:rStyle w:val="op"/>
          <w:rFonts w:ascii="Consolas" w:hAnsi="Consolas" w:cs="Consolas"/>
          <w:color w:val="666666"/>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 xml:space="preserve"> `</w:t>
      </w:r>
      <w:r w:rsidRPr="003E1BA8">
        <w:rPr>
          <w:rStyle w:val="dt"/>
          <w:rFonts w:ascii="Consolas" w:hAnsi="Consolas" w:cs="Consolas"/>
          <w:color w:val="902000"/>
          <w:spacing w:val="3"/>
          <w:bdr w:val="none" w:sz="0" w:space="0" w:color="auto" w:frame="1"/>
          <w:lang w:val="en-US"/>
        </w:rPr>
        <w:t>2.5%</w:t>
      </w:r>
      <w:r w:rsidRPr="003E1BA8">
        <w:rPr>
          <w:rStyle w:val="st"/>
          <w:rFonts w:ascii="Consolas" w:hAnsi="Consolas" w:cs="Consolas"/>
          <w:color w:val="4070A0"/>
          <w:spacing w:val="3"/>
          <w:bdr w:val="none" w:sz="0" w:space="0" w:color="auto" w:frame="1"/>
          <w:lang w:val="en-US"/>
        </w:rPr>
        <w:t>`</w:t>
      </w:r>
      <w:r w:rsidRPr="003E1BA8">
        <w:rPr>
          <w:rStyle w:val="HTMLCode"/>
          <w:rFonts w:ascii="Consolas" w:hAnsi="Consolas" w:cs="Consolas"/>
          <w:color w:val="333333"/>
          <w:spacing w:val="3"/>
          <w:bdr w:val="none" w:sz="0" w:space="0" w:color="auto" w:frame="1"/>
          <w:lang w:val="en-US"/>
        </w:rPr>
        <w:t>)</w:t>
      </w:r>
      <w:r w:rsidRPr="003E1BA8">
        <w:rPr>
          <w:rStyle w:val="op"/>
          <w:rFonts w:ascii="Consolas" w:hAnsi="Consolas" w:cs="Consolas"/>
          <w:color w:val="666666"/>
          <w:spacing w:val="3"/>
          <w:bdr w:val="none" w:sz="0" w:space="0" w:color="auto" w:frame="1"/>
          <w:lang w:val="en-US"/>
        </w:rPr>
        <w:t>/</w:t>
      </w:r>
      <w:r w:rsidRPr="003E1BA8">
        <w:rPr>
          <w:rStyle w:val="dv"/>
          <w:rFonts w:ascii="Consolas" w:hAnsi="Consolas" w:cs="Consolas"/>
          <w:color w:val="40A070"/>
          <w:spacing w:val="3"/>
          <w:bdr w:val="none" w:sz="0" w:space="0" w:color="auto" w:frame="1"/>
          <w:lang w:val="en-US"/>
        </w:rPr>
        <w:t>2</w:t>
      </w:r>
      <w:r w:rsidRPr="003E1BA8">
        <w:rPr>
          <w:rStyle w:val="HTMLCode"/>
          <w:rFonts w:ascii="Consolas" w:hAnsi="Consolas" w:cs="Consolas"/>
          <w:color w:val="333333"/>
          <w:spacing w:val="3"/>
          <w:bdr w:val="none" w:sz="0" w:space="0" w:color="auto" w:frame="1"/>
          <w:lang w:val="en-US"/>
        </w:rPr>
        <w:t>]</w:t>
      </w:r>
    </w:p>
    <w:p w14:paraId="7AEFA06A" w14:textId="77777777" w:rsidR="00325050" w:rsidRPr="003E1BA8"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proofErr w:type="gramStart"/>
      <w:r w:rsidRPr="003E1BA8">
        <w:rPr>
          <w:rStyle w:val="HTMLCode"/>
          <w:rFonts w:ascii="Consolas" w:hAnsi="Consolas" w:cs="Consolas"/>
          <w:color w:val="333333"/>
          <w:spacing w:val="3"/>
          <w:bdr w:val="none" w:sz="0" w:space="0" w:color="auto" w:frame="1"/>
          <w:lang w:val="en-US"/>
        </w:rPr>
        <w:t>intervals[</w:t>
      </w:r>
      <w:proofErr w:type="gramEnd"/>
      <w:r w:rsidRPr="003E1BA8">
        <w:rPr>
          <w:rStyle w:val="HTMLCode"/>
          <w:rFonts w:ascii="Consolas" w:hAnsi="Consolas" w:cs="Consolas"/>
          <w:color w:val="333333"/>
          <w:spacing w:val="3"/>
          <w:bdr w:val="none" w:sz="0" w:space="0" w:color="auto" w:frame="1"/>
          <w:lang w:val="en-US"/>
        </w:rPr>
        <w:t xml:space="preserve">, </w:t>
      </w:r>
      <w:proofErr w:type="spellStart"/>
      <w:r w:rsidRPr="003E1BA8">
        <w:rPr>
          <w:rStyle w:val="HTMLCode"/>
          <w:rFonts w:ascii="Consolas" w:hAnsi="Consolas" w:cs="Consolas"/>
          <w:color w:val="333333"/>
          <w:spacing w:val="3"/>
          <w:bdr w:val="none" w:sz="0" w:space="0" w:color="auto" w:frame="1"/>
          <w:lang w:val="en-US"/>
        </w:rPr>
        <w:t>contains_true</w:t>
      </w:r>
      <w:proofErr w:type="spellEnd"/>
      <w:r w:rsidRPr="003E1BA8">
        <w:rPr>
          <w:rStyle w:val="HTMLCode"/>
          <w:rFonts w:ascii="Consolas" w:hAnsi="Consolas" w:cs="Consolas"/>
          <w:color w:val="333333"/>
          <w:spacing w:val="3"/>
          <w:bdr w:val="none" w:sz="0" w:space="0" w:color="auto" w:frame="1"/>
          <w:lang w:val="en-US"/>
        </w:rPr>
        <w:t xml:space="preserve"> </w:t>
      </w:r>
      <w:r w:rsidRPr="003E1BA8">
        <w:rPr>
          <w:rStyle w:val="op"/>
          <w:rFonts w:ascii="Consolas" w:hAnsi="Consolas" w:cs="Consolas"/>
          <w:color w:val="666666"/>
          <w:spacing w:val="3"/>
          <w:bdr w:val="none" w:sz="0" w:space="0" w:color="auto" w:frame="1"/>
          <w:lang w:val="en-US"/>
        </w:rPr>
        <w:t>:</w:t>
      </w:r>
      <w:r w:rsidRPr="003E1BA8">
        <w:rPr>
          <w:rStyle w:val="er"/>
          <w:rFonts w:ascii="Consolas" w:hAnsi="Consolas" w:cs="Consolas"/>
          <w:b/>
          <w:bCs/>
          <w:color w:val="FF0000"/>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 xml:space="preserve"> </w:t>
      </w:r>
      <w:r w:rsidRPr="003E1BA8">
        <w:rPr>
          <w:rStyle w:val="HTMLCode"/>
          <w:rFonts w:ascii="Consolas" w:hAnsi="Consolas" w:cs="Consolas"/>
          <w:color w:val="333333"/>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w:t>
      </w:r>
      <w:r w:rsidRPr="003E1BA8">
        <w:rPr>
          <w:rStyle w:val="dt"/>
          <w:rFonts w:ascii="Consolas" w:hAnsi="Consolas" w:cs="Consolas"/>
          <w:color w:val="902000"/>
          <w:spacing w:val="3"/>
          <w:bdr w:val="none" w:sz="0" w:space="0" w:color="auto" w:frame="1"/>
          <w:lang w:val="en-US"/>
        </w:rPr>
        <w:t>97.5%</w:t>
      </w:r>
      <w:r w:rsidRPr="003E1BA8">
        <w:rPr>
          <w:rStyle w:val="st"/>
          <w:rFonts w:ascii="Consolas" w:hAnsi="Consolas" w:cs="Consolas"/>
          <w:color w:val="4070A0"/>
          <w:spacing w:val="3"/>
          <w:bdr w:val="none" w:sz="0" w:space="0" w:color="auto" w:frame="1"/>
          <w:lang w:val="en-US"/>
        </w:rPr>
        <w:t>`</w:t>
      </w:r>
      <w:r w:rsidRPr="003E1BA8">
        <w:rPr>
          <w:rStyle w:val="HTMLCode"/>
          <w:rFonts w:ascii="Consolas" w:hAnsi="Consolas" w:cs="Consolas"/>
          <w:color w:val="333333"/>
          <w:spacing w:val="3"/>
          <w:bdr w:val="none" w:sz="0" w:space="0" w:color="auto" w:frame="1"/>
          <w:lang w:val="en-US"/>
        </w:rPr>
        <w:t xml:space="preserve"> </w:t>
      </w:r>
      <w:r w:rsidRPr="003E1BA8">
        <w:rPr>
          <w:rStyle w:val="op"/>
          <w:rFonts w:ascii="Consolas" w:hAnsi="Consolas" w:cs="Consolas"/>
          <w:color w:val="666666"/>
          <w:spacing w:val="3"/>
          <w:bdr w:val="none" w:sz="0" w:space="0" w:color="auto" w:frame="1"/>
          <w:lang w:val="en-US"/>
        </w:rPr>
        <w:t>&gt;=</w:t>
      </w:r>
      <w:r w:rsidRPr="003E1BA8">
        <w:rPr>
          <w:rStyle w:val="st"/>
          <w:rFonts w:ascii="Consolas" w:hAnsi="Consolas" w:cs="Consolas"/>
          <w:color w:val="4070A0"/>
          <w:spacing w:val="3"/>
          <w:bdr w:val="none" w:sz="0" w:space="0" w:color="auto" w:frame="1"/>
          <w:lang w:val="en-US"/>
        </w:rPr>
        <w:t xml:space="preserve"> </w:t>
      </w:r>
      <w:r w:rsidRPr="003E1BA8">
        <w:rPr>
          <w:rStyle w:val="dv"/>
          <w:rFonts w:ascii="Consolas" w:hAnsi="Consolas" w:cs="Consolas"/>
          <w:color w:val="40A070"/>
          <w:spacing w:val="3"/>
          <w:bdr w:val="none" w:sz="0" w:space="0" w:color="auto" w:frame="1"/>
          <w:lang w:val="en-US"/>
        </w:rPr>
        <w:t>0</w:t>
      </w:r>
      <w:r w:rsidRPr="003E1BA8">
        <w:rPr>
          <w:rStyle w:val="HTMLCode"/>
          <w:rFonts w:ascii="Consolas" w:hAnsi="Consolas" w:cs="Consolas"/>
          <w:color w:val="333333"/>
          <w:spacing w:val="3"/>
          <w:bdr w:val="none" w:sz="0" w:space="0" w:color="auto" w:frame="1"/>
          <w:lang w:val="en-US"/>
        </w:rPr>
        <w:t xml:space="preserve">) </w:t>
      </w:r>
      <w:r w:rsidRPr="003E1BA8">
        <w:rPr>
          <w:rStyle w:val="op"/>
          <w:rFonts w:ascii="Consolas" w:hAnsi="Consolas" w:cs="Consolas"/>
          <w:color w:val="666666"/>
          <w:spacing w:val="3"/>
          <w:bdr w:val="none" w:sz="0" w:space="0" w:color="auto" w:frame="1"/>
          <w:lang w:val="en-US"/>
        </w:rPr>
        <w:t>&amp;</w:t>
      </w:r>
      <w:r w:rsidRPr="003E1BA8">
        <w:rPr>
          <w:rStyle w:val="st"/>
          <w:rFonts w:ascii="Consolas" w:hAnsi="Consolas" w:cs="Consolas"/>
          <w:color w:val="4070A0"/>
          <w:spacing w:val="3"/>
          <w:bdr w:val="none" w:sz="0" w:space="0" w:color="auto" w:frame="1"/>
          <w:lang w:val="en-US"/>
        </w:rPr>
        <w:t xml:space="preserve"> </w:t>
      </w:r>
      <w:r w:rsidRPr="003E1BA8">
        <w:rPr>
          <w:rStyle w:val="HTMLCode"/>
          <w:rFonts w:ascii="Consolas" w:hAnsi="Consolas" w:cs="Consolas"/>
          <w:color w:val="333333"/>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w:t>
      </w:r>
      <w:r w:rsidRPr="003E1BA8">
        <w:rPr>
          <w:rStyle w:val="dt"/>
          <w:rFonts w:ascii="Consolas" w:hAnsi="Consolas" w:cs="Consolas"/>
          <w:color w:val="902000"/>
          <w:spacing w:val="3"/>
          <w:bdr w:val="none" w:sz="0" w:space="0" w:color="auto" w:frame="1"/>
          <w:lang w:val="en-US"/>
        </w:rPr>
        <w:t>2.5%</w:t>
      </w:r>
      <w:r w:rsidRPr="003E1BA8">
        <w:rPr>
          <w:rStyle w:val="st"/>
          <w:rFonts w:ascii="Consolas" w:hAnsi="Consolas" w:cs="Consolas"/>
          <w:color w:val="4070A0"/>
          <w:spacing w:val="3"/>
          <w:bdr w:val="none" w:sz="0" w:space="0" w:color="auto" w:frame="1"/>
          <w:lang w:val="en-US"/>
        </w:rPr>
        <w:t>`</w:t>
      </w:r>
      <w:r w:rsidRPr="003E1BA8">
        <w:rPr>
          <w:rStyle w:val="HTMLCode"/>
          <w:rFonts w:ascii="Consolas" w:hAnsi="Consolas" w:cs="Consolas"/>
          <w:color w:val="333333"/>
          <w:spacing w:val="3"/>
          <w:bdr w:val="none" w:sz="0" w:space="0" w:color="auto" w:frame="1"/>
          <w:lang w:val="en-US"/>
        </w:rPr>
        <w:t xml:space="preserve"> </w:t>
      </w:r>
      <w:r w:rsidRPr="003E1BA8">
        <w:rPr>
          <w:rStyle w:val="op"/>
          <w:rFonts w:ascii="Consolas" w:hAnsi="Consolas" w:cs="Consolas"/>
          <w:color w:val="666666"/>
          <w:spacing w:val="3"/>
          <w:bdr w:val="none" w:sz="0" w:space="0" w:color="auto" w:frame="1"/>
          <w:lang w:val="en-US"/>
        </w:rPr>
        <w:t>&lt;=</w:t>
      </w:r>
      <w:r w:rsidRPr="003E1BA8">
        <w:rPr>
          <w:rStyle w:val="st"/>
          <w:rFonts w:ascii="Consolas" w:hAnsi="Consolas" w:cs="Consolas"/>
          <w:color w:val="4070A0"/>
          <w:spacing w:val="3"/>
          <w:bdr w:val="none" w:sz="0" w:space="0" w:color="auto" w:frame="1"/>
          <w:lang w:val="en-US"/>
        </w:rPr>
        <w:t xml:space="preserve"> </w:t>
      </w:r>
      <w:r w:rsidRPr="003E1BA8">
        <w:rPr>
          <w:rStyle w:val="dv"/>
          <w:rFonts w:ascii="Consolas" w:hAnsi="Consolas" w:cs="Consolas"/>
          <w:color w:val="40A070"/>
          <w:spacing w:val="3"/>
          <w:bdr w:val="none" w:sz="0" w:space="0" w:color="auto" w:frame="1"/>
          <w:lang w:val="en-US"/>
        </w:rPr>
        <w:t>0</w:t>
      </w:r>
      <w:r w:rsidRPr="003E1BA8">
        <w:rPr>
          <w:rStyle w:val="HTMLCode"/>
          <w:rFonts w:ascii="Consolas" w:hAnsi="Consolas" w:cs="Consolas"/>
          <w:color w:val="333333"/>
          <w:spacing w:val="3"/>
          <w:bdr w:val="none" w:sz="0" w:space="0" w:color="auto" w:frame="1"/>
          <w:lang w:val="en-US"/>
        </w:rPr>
        <w:t>))]</w:t>
      </w:r>
    </w:p>
    <w:p w14:paraId="55EA0867" w14:textId="77777777" w:rsidR="00325050" w:rsidRPr="003E1BA8" w:rsidRDefault="00325050" w:rsidP="00325050">
      <w:pPr>
        <w:pStyle w:val="HTMLVorformatiert"/>
        <w:shd w:val="clear" w:color="auto" w:fill="F7F7F7"/>
        <w:rPr>
          <w:rStyle w:val="HTMLCode"/>
          <w:rFonts w:ascii="Consolas" w:hAnsi="Consolas" w:cs="Consolas"/>
          <w:color w:val="333333"/>
          <w:spacing w:val="3"/>
          <w:bdr w:val="none" w:sz="0" w:space="0" w:color="auto" w:frame="1"/>
          <w:lang w:val="en-US"/>
        </w:rPr>
      </w:pPr>
      <w:proofErr w:type="spellStart"/>
      <w:proofErr w:type="gramStart"/>
      <w:r w:rsidRPr="003E1BA8">
        <w:rPr>
          <w:rStyle w:val="kw"/>
          <w:rFonts w:ascii="Consolas" w:eastAsiaTheme="majorEastAsia" w:hAnsi="Consolas" w:cs="Consolas"/>
          <w:b/>
          <w:bCs/>
          <w:color w:val="007020"/>
          <w:spacing w:val="3"/>
          <w:bdr w:val="none" w:sz="0" w:space="0" w:color="auto" w:frame="1"/>
          <w:lang w:val="en-US"/>
        </w:rPr>
        <w:t>ggplot</w:t>
      </w:r>
      <w:proofErr w:type="spellEnd"/>
      <w:r w:rsidRPr="003E1BA8">
        <w:rPr>
          <w:rStyle w:val="HTMLCode"/>
          <w:rFonts w:ascii="Consolas" w:hAnsi="Consolas" w:cs="Consolas"/>
          <w:color w:val="333333"/>
          <w:spacing w:val="3"/>
          <w:bdr w:val="none" w:sz="0" w:space="0" w:color="auto" w:frame="1"/>
          <w:lang w:val="en-US"/>
        </w:rPr>
        <w:t>(</w:t>
      </w:r>
      <w:proofErr w:type="gramEnd"/>
      <w:r w:rsidRPr="003E1BA8">
        <w:rPr>
          <w:rStyle w:val="dt"/>
          <w:rFonts w:ascii="Consolas" w:hAnsi="Consolas" w:cs="Consolas"/>
          <w:color w:val="902000"/>
          <w:spacing w:val="3"/>
          <w:bdr w:val="none" w:sz="0" w:space="0" w:color="auto" w:frame="1"/>
          <w:lang w:val="en-US"/>
        </w:rPr>
        <w:t>data =</w:t>
      </w:r>
      <w:r w:rsidRPr="003E1BA8">
        <w:rPr>
          <w:rStyle w:val="HTMLCode"/>
          <w:rFonts w:ascii="Consolas" w:hAnsi="Consolas" w:cs="Consolas"/>
          <w:color w:val="333333"/>
          <w:spacing w:val="3"/>
          <w:bdr w:val="none" w:sz="0" w:space="0" w:color="auto" w:frame="1"/>
          <w:lang w:val="en-US"/>
        </w:rPr>
        <w:t xml:space="preserve"> intervals, </w:t>
      </w:r>
      <w:proofErr w:type="spellStart"/>
      <w:r w:rsidRPr="003E1BA8">
        <w:rPr>
          <w:rStyle w:val="kw"/>
          <w:rFonts w:ascii="Consolas" w:eastAsiaTheme="majorEastAsia" w:hAnsi="Consolas" w:cs="Consolas"/>
          <w:b/>
          <w:bCs/>
          <w:color w:val="007020"/>
          <w:spacing w:val="3"/>
          <w:bdr w:val="none" w:sz="0" w:space="0" w:color="auto" w:frame="1"/>
          <w:lang w:val="en-US"/>
        </w:rPr>
        <w:t>aes</w:t>
      </w:r>
      <w:proofErr w:type="spellEnd"/>
      <w:r w:rsidRPr="003E1BA8">
        <w:rPr>
          <w:rStyle w:val="HTMLCode"/>
          <w:rFonts w:ascii="Consolas" w:hAnsi="Consolas" w:cs="Consolas"/>
          <w:color w:val="333333"/>
          <w:spacing w:val="3"/>
          <w:bdr w:val="none" w:sz="0" w:space="0" w:color="auto" w:frame="1"/>
          <w:lang w:val="en-US"/>
        </w:rPr>
        <w:t xml:space="preserve">(mid, </w:t>
      </w:r>
      <w:proofErr w:type="spellStart"/>
      <w:r w:rsidRPr="003E1BA8">
        <w:rPr>
          <w:rStyle w:val="HTMLCode"/>
          <w:rFonts w:ascii="Consolas" w:hAnsi="Consolas" w:cs="Consolas"/>
          <w:color w:val="333333"/>
          <w:spacing w:val="3"/>
          <w:bdr w:val="none" w:sz="0" w:space="0" w:color="auto" w:frame="1"/>
          <w:lang w:val="en-US"/>
        </w:rPr>
        <w:t>idx</w:t>
      </w:r>
      <w:proofErr w:type="spellEnd"/>
      <w:r w:rsidRPr="003E1BA8">
        <w:rPr>
          <w:rStyle w:val="HTMLCode"/>
          <w:rFonts w:ascii="Consolas" w:hAnsi="Consolas" w:cs="Consolas"/>
          <w:color w:val="333333"/>
          <w:spacing w:val="3"/>
          <w:bdr w:val="none" w:sz="0" w:space="0" w:color="auto" w:frame="1"/>
          <w:lang w:val="en-US"/>
        </w:rPr>
        <w:t xml:space="preserve">, </w:t>
      </w:r>
      <w:r w:rsidRPr="003E1BA8">
        <w:rPr>
          <w:rStyle w:val="dt"/>
          <w:rFonts w:ascii="Consolas" w:hAnsi="Consolas" w:cs="Consolas"/>
          <w:color w:val="902000"/>
          <w:spacing w:val="3"/>
          <w:bdr w:val="none" w:sz="0" w:space="0" w:color="auto" w:frame="1"/>
          <w:lang w:val="en-US"/>
        </w:rPr>
        <w:t>color=</w:t>
      </w:r>
      <w:proofErr w:type="spellStart"/>
      <w:r w:rsidRPr="003E1BA8">
        <w:rPr>
          <w:rStyle w:val="HTMLCode"/>
          <w:rFonts w:ascii="Consolas" w:hAnsi="Consolas" w:cs="Consolas"/>
          <w:color w:val="333333"/>
          <w:spacing w:val="3"/>
          <w:bdr w:val="none" w:sz="0" w:space="0" w:color="auto" w:frame="1"/>
          <w:lang w:val="en-US"/>
        </w:rPr>
        <w:t>contains_true</w:t>
      </w:r>
      <w:proofErr w:type="spellEnd"/>
      <w:r w:rsidRPr="003E1BA8">
        <w:rPr>
          <w:rStyle w:val="HTMLCode"/>
          <w:rFonts w:ascii="Consolas" w:hAnsi="Consolas" w:cs="Consolas"/>
          <w:color w:val="333333"/>
          <w:spacing w:val="3"/>
          <w:bdr w:val="none" w:sz="0" w:space="0" w:color="auto" w:frame="1"/>
          <w:lang w:val="en-US"/>
        </w:rPr>
        <w:t xml:space="preserve">)) </w:t>
      </w:r>
      <w:r w:rsidRPr="003E1BA8">
        <w:rPr>
          <w:rStyle w:val="op"/>
          <w:rFonts w:ascii="Consolas" w:hAnsi="Consolas" w:cs="Consolas"/>
          <w:color w:val="666666"/>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 xml:space="preserve"> </w:t>
      </w:r>
    </w:p>
    <w:p w14:paraId="0E51480A" w14:textId="77777777" w:rsidR="00325050" w:rsidRDefault="00325050" w:rsidP="00325050">
      <w:pPr>
        <w:pStyle w:val="HTMLVorformatiert"/>
        <w:shd w:val="clear" w:color="auto" w:fill="F7F7F7"/>
        <w:rPr>
          <w:rStyle w:val="HTMLCode"/>
          <w:rFonts w:ascii="Consolas" w:hAnsi="Consolas" w:cs="Consolas"/>
          <w:color w:val="333333"/>
          <w:spacing w:val="3"/>
          <w:bdr w:val="none" w:sz="0" w:space="0" w:color="auto" w:frame="1"/>
        </w:rPr>
      </w:pPr>
      <w:r w:rsidRPr="003E1BA8">
        <w:rPr>
          <w:rStyle w:val="st"/>
          <w:rFonts w:ascii="Consolas" w:hAnsi="Consolas" w:cs="Consolas"/>
          <w:color w:val="4070A0"/>
          <w:spacing w:val="3"/>
          <w:bdr w:val="none" w:sz="0" w:space="0" w:color="auto" w:frame="1"/>
          <w:lang w:val="en-US"/>
        </w:rPr>
        <w:t xml:space="preserve">  </w:t>
      </w:r>
      <w:proofErr w:type="spellStart"/>
      <w:r>
        <w:rPr>
          <w:rStyle w:val="kw"/>
          <w:rFonts w:ascii="Consolas" w:eastAsiaTheme="majorEastAsia" w:hAnsi="Consolas" w:cs="Consolas"/>
          <w:b/>
          <w:bCs/>
          <w:color w:val="007020"/>
          <w:spacing w:val="3"/>
          <w:bdr w:val="none" w:sz="0" w:space="0" w:color="auto" w:frame="1"/>
        </w:rPr>
        <w:t>geom_</w:t>
      </w:r>
      <w:proofErr w:type="gramStart"/>
      <w:r>
        <w:rPr>
          <w:rStyle w:val="kw"/>
          <w:rFonts w:ascii="Consolas" w:eastAsiaTheme="majorEastAsia" w:hAnsi="Consolas" w:cs="Consolas"/>
          <w:b/>
          <w:bCs/>
          <w:color w:val="007020"/>
          <w:spacing w:val="3"/>
          <w:bdr w:val="none" w:sz="0" w:space="0" w:color="auto" w:frame="1"/>
        </w:rPr>
        <w:t>errorbar</w:t>
      </w:r>
      <w:proofErr w:type="spellEnd"/>
      <w:r>
        <w:rPr>
          <w:rStyle w:val="HTMLCode"/>
          <w:rFonts w:ascii="Consolas" w:hAnsi="Consolas" w:cs="Consolas"/>
          <w:color w:val="333333"/>
          <w:spacing w:val="3"/>
          <w:bdr w:val="none" w:sz="0" w:space="0" w:color="auto" w:frame="1"/>
        </w:rPr>
        <w:t>(</w:t>
      </w:r>
      <w:proofErr w:type="spellStart"/>
      <w:proofErr w:type="gramEnd"/>
      <w:r>
        <w:rPr>
          <w:rStyle w:val="kw"/>
          <w:rFonts w:ascii="Consolas" w:eastAsiaTheme="majorEastAsia" w:hAnsi="Consolas" w:cs="Consolas"/>
          <w:b/>
          <w:bCs/>
          <w:color w:val="007020"/>
          <w:spacing w:val="3"/>
          <w:bdr w:val="none" w:sz="0" w:space="0" w:color="auto" w:frame="1"/>
        </w:rPr>
        <w:t>aes</w:t>
      </w:r>
      <w:proofErr w:type="spellEnd"/>
      <w:r>
        <w:rPr>
          <w:rStyle w:val="HTMLCode"/>
          <w:rFonts w:ascii="Consolas" w:hAnsi="Consolas" w:cs="Consolas"/>
          <w:color w:val="333333"/>
          <w:spacing w:val="3"/>
          <w:bdr w:val="none" w:sz="0" w:space="0" w:color="auto" w:frame="1"/>
        </w:rPr>
        <w:t>(</w:t>
      </w:r>
      <w:proofErr w:type="spellStart"/>
      <w:r>
        <w:rPr>
          <w:rStyle w:val="dt"/>
          <w:rFonts w:ascii="Consolas" w:hAnsi="Consolas" w:cs="Consolas"/>
          <w:color w:val="902000"/>
          <w:spacing w:val="3"/>
          <w:bdr w:val="none" w:sz="0" w:space="0" w:color="auto" w:frame="1"/>
        </w:rPr>
        <w:t>xmin</w:t>
      </w:r>
      <w:proofErr w:type="spellEnd"/>
      <w:r>
        <w:rPr>
          <w:rStyle w:val="dt"/>
          <w:rFonts w:ascii="Consolas" w:hAnsi="Consolas" w:cs="Consolas"/>
          <w:color w:val="902000"/>
          <w:spacing w:val="3"/>
          <w:bdr w:val="none" w:sz="0" w:space="0" w:color="auto" w:frame="1"/>
        </w:rPr>
        <w:t>=</w:t>
      </w:r>
      <w:r>
        <w:rPr>
          <w:rStyle w:val="st"/>
          <w:rFonts w:ascii="Consolas" w:hAnsi="Consolas" w:cs="Consolas"/>
          <w:color w:val="4070A0"/>
          <w:spacing w:val="3"/>
          <w:bdr w:val="none" w:sz="0" w:space="0" w:color="auto" w:frame="1"/>
        </w:rPr>
        <w:t>`</w:t>
      </w:r>
      <w:r>
        <w:rPr>
          <w:rStyle w:val="dt"/>
          <w:rFonts w:ascii="Consolas" w:hAnsi="Consolas" w:cs="Consolas"/>
          <w:color w:val="902000"/>
          <w:spacing w:val="3"/>
          <w:bdr w:val="none" w:sz="0" w:space="0" w:color="auto" w:frame="1"/>
        </w:rPr>
        <w:t>2.5%</w:t>
      </w:r>
      <w:r>
        <w:rPr>
          <w:rStyle w:val="st"/>
          <w:rFonts w:ascii="Consolas" w:hAnsi="Consolas" w:cs="Consolas"/>
          <w:color w:val="4070A0"/>
          <w:spacing w:val="3"/>
          <w:bdr w:val="none" w:sz="0" w:space="0" w:color="auto" w:frame="1"/>
        </w:rPr>
        <w:t>`</w:t>
      </w:r>
      <w:r>
        <w:rPr>
          <w:rStyle w:val="HTMLCode"/>
          <w:rFonts w:ascii="Consolas" w:hAnsi="Consolas" w:cs="Consolas"/>
          <w:color w:val="333333"/>
          <w:spacing w:val="3"/>
          <w:bdr w:val="none" w:sz="0" w:space="0" w:color="auto" w:frame="1"/>
        </w:rPr>
        <w:t xml:space="preserve">, </w:t>
      </w:r>
      <w:proofErr w:type="spellStart"/>
      <w:r>
        <w:rPr>
          <w:rStyle w:val="dt"/>
          <w:rFonts w:ascii="Consolas" w:hAnsi="Consolas" w:cs="Consolas"/>
          <w:color w:val="902000"/>
          <w:spacing w:val="3"/>
          <w:bdr w:val="none" w:sz="0" w:space="0" w:color="auto" w:frame="1"/>
        </w:rPr>
        <w:t>xmax</w:t>
      </w:r>
      <w:proofErr w:type="spellEnd"/>
      <w:r>
        <w:rPr>
          <w:rStyle w:val="dt"/>
          <w:rFonts w:ascii="Consolas" w:hAnsi="Consolas" w:cs="Consolas"/>
          <w:color w:val="902000"/>
          <w:spacing w:val="3"/>
          <w:bdr w:val="none" w:sz="0" w:space="0" w:color="auto" w:frame="1"/>
        </w:rPr>
        <w:t>=</w:t>
      </w:r>
      <w:r>
        <w:rPr>
          <w:rStyle w:val="st"/>
          <w:rFonts w:ascii="Consolas" w:hAnsi="Consolas" w:cs="Consolas"/>
          <w:color w:val="4070A0"/>
          <w:spacing w:val="3"/>
          <w:bdr w:val="none" w:sz="0" w:space="0" w:color="auto" w:frame="1"/>
        </w:rPr>
        <w:t>`</w:t>
      </w:r>
      <w:r>
        <w:rPr>
          <w:rStyle w:val="dt"/>
          <w:rFonts w:ascii="Consolas" w:hAnsi="Consolas" w:cs="Consolas"/>
          <w:color w:val="902000"/>
          <w:spacing w:val="3"/>
          <w:bdr w:val="none" w:sz="0" w:space="0" w:color="auto" w:frame="1"/>
        </w:rPr>
        <w:t>97.5%</w:t>
      </w:r>
      <w:r>
        <w:rPr>
          <w:rStyle w:val="st"/>
          <w:rFonts w:ascii="Consolas" w:hAnsi="Consolas" w:cs="Consolas"/>
          <w:color w:val="4070A0"/>
          <w:spacing w:val="3"/>
          <w:bdr w:val="none" w:sz="0" w:space="0" w:color="auto" w:frame="1"/>
        </w:rPr>
        <w:t>`</w:t>
      </w:r>
      <w:r>
        <w:rPr>
          <w:rStyle w:val="HTMLCode"/>
          <w:rFonts w:ascii="Consolas" w:hAnsi="Consolas" w:cs="Consolas"/>
          <w:color w:val="333333"/>
          <w:spacing w:val="3"/>
          <w:bdr w:val="none" w:sz="0" w:space="0" w:color="auto" w:frame="1"/>
        </w:rPr>
        <w:t xml:space="preserve">)) </w:t>
      </w:r>
      <w:r>
        <w:rPr>
          <w:rStyle w:val="op"/>
          <w:rFonts w:ascii="Consolas" w:hAnsi="Consolas" w:cs="Consolas"/>
          <w:color w:val="666666"/>
          <w:spacing w:val="3"/>
          <w:bdr w:val="none" w:sz="0" w:space="0" w:color="auto" w:frame="1"/>
        </w:rPr>
        <w:t>+</w:t>
      </w:r>
    </w:p>
    <w:p w14:paraId="181E393E" w14:textId="551CF85D" w:rsidR="00325050" w:rsidRPr="006E2D57" w:rsidRDefault="00325050" w:rsidP="006E2D57">
      <w:pPr>
        <w:pStyle w:val="HTMLVorformatiert"/>
        <w:shd w:val="clear" w:color="auto" w:fill="F7F7F7"/>
        <w:rPr>
          <w:rFonts w:ascii="Consolas" w:hAnsi="Consolas" w:cs="Consolas"/>
          <w:color w:val="333333"/>
          <w:spacing w:val="3"/>
          <w:sz w:val="24"/>
          <w:szCs w:val="24"/>
          <w:lang w:val="en-US"/>
        </w:rPr>
      </w:pPr>
      <w:r w:rsidRPr="00666BE1">
        <w:rPr>
          <w:rStyle w:val="st"/>
          <w:rFonts w:ascii="Consolas" w:hAnsi="Consolas" w:cs="Consolas"/>
          <w:color w:val="4070A0"/>
          <w:spacing w:val="3"/>
          <w:bdr w:val="none" w:sz="0" w:space="0" w:color="auto" w:frame="1"/>
        </w:rPr>
        <w:t xml:space="preserve">   </w:t>
      </w:r>
      <w:proofErr w:type="spellStart"/>
      <w:r w:rsidRPr="003E1BA8">
        <w:rPr>
          <w:rStyle w:val="kw"/>
          <w:rFonts w:ascii="Consolas" w:eastAsiaTheme="majorEastAsia" w:hAnsi="Consolas" w:cs="Consolas"/>
          <w:b/>
          <w:bCs/>
          <w:color w:val="007020"/>
          <w:spacing w:val="3"/>
          <w:bdr w:val="none" w:sz="0" w:space="0" w:color="auto" w:frame="1"/>
          <w:lang w:val="en-US"/>
        </w:rPr>
        <w:t>geom_vline</w:t>
      </w:r>
      <w:proofErr w:type="spellEnd"/>
      <w:r w:rsidRPr="003E1BA8">
        <w:rPr>
          <w:rStyle w:val="HTMLCode"/>
          <w:rFonts w:ascii="Consolas" w:hAnsi="Consolas" w:cs="Consolas"/>
          <w:color w:val="333333"/>
          <w:spacing w:val="3"/>
          <w:bdr w:val="none" w:sz="0" w:space="0" w:color="auto" w:frame="1"/>
          <w:lang w:val="en-US"/>
        </w:rPr>
        <w:t>(</w:t>
      </w:r>
      <w:proofErr w:type="spellStart"/>
      <w:r w:rsidRPr="003E1BA8">
        <w:rPr>
          <w:rStyle w:val="kw"/>
          <w:rFonts w:ascii="Consolas" w:eastAsiaTheme="majorEastAsia" w:hAnsi="Consolas" w:cs="Consolas"/>
          <w:b/>
          <w:bCs/>
          <w:color w:val="007020"/>
          <w:spacing w:val="3"/>
          <w:bdr w:val="none" w:sz="0" w:space="0" w:color="auto" w:frame="1"/>
          <w:lang w:val="en-US"/>
        </w:rPr>
        <w:t>aes</w:t>
      </w:r>
      <w:proofErr w:type="spellEnd"/>
      <w:r w:rsidRPr="003E1BA8">
        <w:rPr>
          <w:rStyle w:val="HTMLCode"/>
          <w:rFonts w:ascii="Consolas" w:hAnsi="Consolas" w:cs="Consolas"/>
          <w:color w:val="333333"/>
          <w:spacing w:val="3"/>
          <w:bdr w:val="none" w:sz="0" w:space="0" w:color="auto" w:frame="1"/>
          <w:lang w:val="en-US"/>
        </w:rPr>
        <w:t>(</w:t>
      </w:r>
      <w:proofErr w:type="spellStart"/>
      <w:r w:rsidRPr="003E1BA8">
        <w:rPr>
          <w:rStyle w:val="dt"/>
          <w:rFonts w:ascii="Consolas" w:hAnsi="Consolas" w:cs="Consolas"/>
          <w:color w:val="902000"/>
          <w:spacing w:val="3"/>
          <w:bdr w:val="none" w:sz="0" w:space="0" w:color="auto" w:frame="1"/>
          <w:lang w:val="en-US"/>
        </w:rPr>
        <w:t>xintercept</w:t>
      </w:r>
      <w:proofErr w:type="spellEnd"/>
      <w:r w:rsidRPr="003E1BA8">
        <w:rPr>
          <w:rStyle w:val="dt"/>
          <w:rFonts w:ascii="Consolas" w:hAnsi="Consolas" w:cs="Consolas"/>
          <w:color w:val="902000"/>
          <w:spacing w:val="3"/>
          <w:bdr w:val="none" w:sz="0" w:space="0" w:color="auto" w:frame="1"/>
          <w:lang w:val="en-US"/>
        </w:rPr>
        <w:t>=</w:t>
      </w:r>
      <w:r w:rsidRPr="003E1BA8">
        <w:rPr>
          <w:rStyle w:val="dv"/>
          <w:rFonts w:ascii="Consolas" w:hAnsi="Consolas" w:cs="Consolas"/>
          <w:color w:val="40A070"/>
          <w:spacing w:val="3"/>
          <w:bdr w:val="none" w:sz="0" w:space="0" w:color="auto" w:frame="1"/>
          <w:lang w:val="en-US"/>
        </w:rPr>
        <w:t>0</w:t>
      </w:r>
      <w:r w:rsidRPr="003E1BA8">
        <w:rPr>
          <w:rStyle w:val="HTMLCode"/>
          <w:rFonts w:ascii="Consolas" w:hAnsi="Consolas" w:cs="Consolas"/>
          <w:color w:val="333333"/>
          <w:spacing w:val="3"/>
          <w:bdr w:val="none" w:sz="0" w:space="0" w:color="auto" w:frame="1"/>
          <w:lang w:val="en-US"/>
        </w:rPr>
        <w:t xml:space="preserve">)) </w:t>
      </w:r>
      <w:r w:rsidRPr="003E1BA8">
        <w:rPr>
          <w:rStyle w:val="op"/>
          <w:rFonts w:ascii="Consolas" w:hAnsi="Consolas" w:cs="Consolas"/>
          <w:color w:val="666666"/>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 xml:space="preserve"> </w:t>
      </w:r>
      <w:proofErr w:type="spellStart"/>
      <w:proofErr w:type="gramStart"/>
      <w:r w:rsidRPr="003E1BA8">
        <w:rPr>
          <w:rStyle w:val="kw"/>
          <w:rFonts w:ascii="Consolas" w:eastAsiaTheme="majorEastAsia" w:hAnsi="Consolas" w:cs="Consolas"/>
          <w:b/>
          <w:bCs/>
          <w:color w:val="007020"/>
          <w:spacing w:val="3"/>
          <w:bdr w:val="none" w:sz="0" w:space="0" w:color="auto" w:frame="1"/>
          <w:lang w:val="en-US"/>
        </w:rPr>
        <w:t>xlab</w:t>
      </w:r>
      <w:proofErr w:type="spellEnd"/>
      <w:r w:rsidRPr="003E1BA8">
        <w:rPr>
          <w:rStyle w:val="HTMLCode"/>
          <w:rFonts w:ascii="Consolas" w:hAnsi="Consolas" w:cs="Consolas"/>
          <w:color w:val="333333"/>
          <w:spacing w:val="3"/>
          <w:bdr w:val="none" w:sz="0" w:space="0" w:color="auto" w:frame="1"/>
          <w:lang w:val="en-US"/>
        </w:rPr>
        <w:t>(</w:t>
      </w:r>
      <w:proofErr w:type="gramEnd"/>
      <w:r w:rsidRPr="003E1BA8">
        <w:rPr>
          <w:rStyle w:val="st"/>
          <w:rFonts w:ascii="Consolas" w:hAnsi="Consolas" w:cs="Consolas"/>
          <w:color w:val="4070A0"/>
          <w:spacing w:val="3"/>
          <w:bdr w:val="none" w:sz="0" w:space="0" w:color="auto" w:frame="1"/>
          <w:lang w:val="en-US"/>
        </w:rPr>
        <w:t>"estimated mean"</w:t>
      </w:r>
      <w:r w:rsidRPr="003E1BA8">
        <w:rPr>
          <w:rStyle w:val="HTMLCode"/>
          <w:rFonts w:ascii="Consolas" w:hAnsi="Consolas" w:cs="Consolas"/>
          <w:color w:val="333333"/>
          <w:spacing w:val="3"/>
          <w:bdr w:val="none" w:sz="0" w:space="0" w:color="auto" w:frame="1"/>
          <w:lang w:val="en-US"/>
        </w:rPr>
        <w:t xml:space="preserve">) </w:t>
      </w:r>
      <w:r w:rsidRPr="003E1BA8">
        <w:rPr>
          <w:rStyle w:val="op"/>
          <w:rFonts w:ascii="Consolas" w:hAnsi="Consolas" w:cs="Consolas"/>
          <w:color w:val="666666"/>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 xml:space="preserve"> </w:t>
      </w:r>
      <w:proofErr w:type="spellStart"/>
      <w:r w:rsidRPr="003E1BA8">
        <w:rPr>
          <w:rStyle w:val="kw"/>
          <w:rFonts w:ascii="Consolas" w:eastAsiaTheme="majorEastAsia" w:hAnsi="Consolas" w:cs="Consolas"/>
          <w:b/>
          <w:bCs/>
          <w:color w:val="007020"/>
          <w:spacing w:val="3"/>
          <w:bdr w:val="none" w:sz="0" w:space="0" w:color="auto" w:frame="1"/>
          <w:lang w:val="en-US"/>
        </w:rPr>
        <w:t>ylab</w:t>
      </w:r>
      <w:proofErr w:type="spellEnd"/>
      <w:r w:rsidRPr="003E1BA8">
        <w:rPr>
          <w:rStyle w:val="HTMLCode"/>
          <w:rFonts w:ascii="Consolas" w:hAnsi="Consolas" w:cs="Consolas"/>
          <w:color w:val="333333"/>
          <w:spacing w:val="3"/>
          <w:bdr w:val="none" w:sz="0" w:space="0" w:color="auto" w:frame="1"/>
          <w:lang w:val="en-US"/>
        </w:rPr>
        <w:t>(</w:t>
      </w:r>
      <w:r w:rsidRPr="003E1BA8">
        <w:rPr>
          <w:rStyle w:val="st"/>
          <w:rFonts w:ascii="Consolas" w:hAnsi="Consolas" w:cs="Consolas"/>
          <w:color w:val="4070A0"/>
          <w:spacing w:val="3"/>
          <w:bdr w:val="none" w:sz="0" w:space="0" w:color="auto" w:frame="1"/>
          <w:lang w:val="en-US"/>
        </w:rPr>
        <w:t>"experiment number"</w:t>
      </w:r>
      <w:r w:rsidRPr="003E1BA8">
        <w:rPr>
          <w:rStyle w:val="HTMLCode"/>
          <w:rFonts w:ascii="Consolas" w:hAnsi="Consolas" w:cs="Consolas"/>
          <w:color w:val="333333"/>
          <w:spacing w:val="3"/>
          <w:bdr w:val="none" w:sz="0" w:space="0" w:color="auto" w:frame="1"/>
          <w:lang w:val="en-US"/>
        </w:rPr>
        <w:t>)</w:t>
      </w:r>
    </w:p>
    <w:p w14:paraId="08926CBC" w14:textId="30E4FD46" w:rsidR="008A51E7" w:rsidRDefault="006E2D57" w:rsidP="000268B8">
      <w:pPr>
        <w:pStyle w:val="berschrift1"/>
        <w:rPr>
          <w:lang w:val="en-US"/>
        </w:rPr>
      </w:pPr>
      <w:r>
        <w:rPr>
          <w:lang w:val="en-US"/>
        </w:rPr>
        <w:lastRenderedPageBreak/>
        <w:t>VIII</w:t>
      </w:r>
      <w:r w:rsidR="006A7AB8">
        <w:rPr>
          <w:lang w:val="en-US"/>
        </w:rPr>
        <w:t>. Analytical Statistical Assessment</w:t>
      </w:r>
    </w:p>
    <w:p w14:paraId="55E37DBB" w14:textId="77777777" w:rsidR="00704070" w:rsidRDefault="00704070" w:rsidP="00704070">
      <w:pPr>
        <w:pStyle w:val="KeinLeerraum"/>
        <w:rPr>
          <w:rFonts w:ascii="Calibri" w:hAnsi="Calibri" w:cs="Calibri"/>
          <w:b/>
          <w:bCs/>
          <w:lang w:val="en-US"/>
        </w:rPr>
      </w:pPr>
    </w:p>
    <w:p w14:paraId="7D1E2AD6" w14:textId="5C9832D8" w:rsidR="00704070" w:rsidRPr="00724BC9" w:rsidRDefault="00704070" w:rsidP="00704070">
      <w:pPr>
        <w:pStyle w:val="KeinLeerraum"/>
        <w:rPr>
          <w:rFonts w:ascii="Calibri" w:hAnsi="Calibri" w:cs="Calibri"/>
          <w:b/>
          <w:bCs/>
          <w:lang w:val="en-US"/>
        </w:rPr>
      </w:pPr>
      <w:r w:rsidRPr="00724BC9">
        <w:rPr>
          <w:rFonts w:ascii="Calibri" w:hAnsi="Calibri" w:cs="Calibri"/>
          <w:b/>
          <w:bCs/>
          <w:lang w:val="en-US"/>
        </w:rPr>
        <w:t>functions for distributions:</w:t>
      </w:r>
    </w:p>
    <w:p w14:paraId="095E3DFF" w14:textId="77777777" w:rsidR="00704070" w:rsidRDefault="00704070" w:rsidP="00704070">
      <w:pPr>
        <w:pStyle w:val="KeinLeerraum"/>
        <w:numPr>
          <w:ilvl w:val="1"/>
          <w:numId w:val="7"/>
        </w:numPr>
        <w:rPr>
          <w:rFonts w:ascii="Calibri" w:hAnsi="Calibri" w:cs="Calibri"/>
          <w:lang w:val="en-US"/>
        </w:rPr>
      </w:pPr>
      <w:r>
        <w:rPr>
          <w:rFonts w:ascii="Calibri" w:hAnsi="Calibri" w:cs="Calibri"/>
          <w:noProof/>
          <w:lang w:val="en-US"/>
        </w:rPr>
        <w:t xml:space="preserve">random draws: </w:t>
      </w:r>
      <w:r w:rsidRPr="00862A26">
        <w:rPr>
          <w:rFonts w:ascii="Calibri" w:hAnsi="Calibri" w:cs="Calibri"/>
          <w:noProof/>
          <w:highlight w:val="cyan"/>
          <w:lang w:val="en-US"/>
        </w:rPr>
        <w:t>rbinom, rnorm</w:t>
      </w:r>
    </w:p>
    <w:p w14:paraId="7F7D02A0" w14:textId="77777777" w:rsidR="00704070" w:rsidRDefault="00704070" w:rsidP="00704070">
      <w:pPr>
        <w:pStyle w:val="KeinLeerraum"/>
        <w:numPr>
          <w:ilvl w:val="1"/>
          <w:numId w:val="7"/>
        </w:numPr>
        <w:rPr>
          <w:rFonts w:ascii="Calibri" w:hAnsi="Calibri" w:cs="Calibri"/>
          <w:lang w:val="en-US"/>
        </w:rPr>
      </w:pPr>
      <w:r>
        <w:rPr>
          <w:rFonts w:ascii="Calibri" w:hAnsi="Calibri" w:cs="Calibri"/>
          <w:noProof/>
          <w:lang w:val="en-US"/>
        </w:rPr>
        <w:t xml:space="preserve">density of probaliblity mass: </w:t>
      </w:r>
      <w:r w:rsidRPr="00862A26">
        <w:rPr>
          <w:rFonts w:ascii="Calibri" w:hAnsi="Calibri" w:cs="Calibri"/>
          <w:noProof/>
          <w:highlight w:val="cyan"/>
          <w:lang w:val="en-US"/>
        </w:rPr>
        <w:t>dbinom, dnorm</w:t>
      </w:r>
    </w:p>
    <w:p w14:paraId="79DAADA8" w14:textId="77777777" w:rsidR="00704070" w:rsidRDefault="00704070" w:rsidP="00704070">
      <w:pPr>
        <w:pStyle w:val="KeinLeerraum"/>
        <w:numPr>
          <w:ilvl w:val="1"/>
          <w:numId w:val="7"/>
        </w:numPr>
        <w:rPr>
          <w:rFonts w:ascii="Calibri" w:hAnsi="Calibri" w:cs="Calibri"/>
          <w:lang w:val="en-US"/>
        </w:rPr>
      </w:pPr>
      <w:r>
        <w:rPr>
          <w:rFonts w:ascii="Calibri" w:hAnsi="Calibri" w:cs="Calibri"/>
          <w:lang w:val="en-US"/>
        </w:rPr>
        <w:t xml:space="preserve">cumulative distribution: </w:t>
      </w:r>
      <w:proofErr w:type="spellStart"/>
      <w:r w:rsidRPr="00862A26">
        <w:rPr>
          <w:rFonts w:ascii="Calibri" w:hAnsi="Calibri" w:cs="Calibri"/>
          <w:highlight w:val="cyan"/>
          <w:lang w:val="en-US"/>
        </w:rPr>
        <w:t>pbinom</w:t>
      </w:r>
      <w:proofErr w:type="spellEnd"/>
      <w:r w:rsidRPr="00862A26">
        <w:rPr>
          <w:rFonts w:ascii="Calibri" w:hAnsi="Calibri" w:cs="Calibri"/>
          <w:highlight w:val="cyan"/>
          <w:lang w:val="en-US"/>
        </w:rPr>
        <w:t xml:space="preserve">, </w:t>
      </w:r>
      <w:proofErr w:type="spellStart"/>
      <w:r w:rsidRPr="00862A26">
        <w:rPr>
          <w:rFonts w:ascii="Calibri" w:hAnsi="Calibri" w:cs="Calibri"/>
          <w:highlight w:val="cyan"/>
          <w:lang w:val="en-US"/>
        </w:rPr>
        <w:t>pnorm</w:t>
      </w:r>
      <w:proofErr w:type="spellEnd"/>
    </w:p>
    <w:p w14:paraId="5544F7D9" w14:textId="77777777" w:rsidR="00704070" w:rsidRDefault="00704070" w:rsidP="00704070">
      <w:pPr>
        <w:pStyle w:val="KeinLeerraum"/>
        <w:numPr>
          <w:ilvl w:val="1"/>
          <w:numId w:val="7"/>
        </w:numPr>
        <w:rPr>
          <w:rFonts w:ascii="Calibri" w:hAnsi="Calibri" w:cs="Calibri"/>
          <w:lang w:val="en-US"/>
        </w:rPr>
      </w:pPr>
      <w:r>
        <w:rPr>
          <w:rFonts w:ascii="Calibri" w:hAnsi="Calibri" w:cs="Calibri"/>
          <w:lang w:val="en-US"/>
        </w:rPr>
        <w:t xml:space="preserve">quantile: </w:t>
      </w:r>
      <w:proofErr w:type="spellStart"/>
      <w:r w:rsidRPr="00862A26">
        <w:rPr>
          <w:rFonts w:ascii="Calibri" w:hAnsi="Calibri" w:cs="Calibri"/>
          <w:highlight w:val="cyan"/>
          <w:lang w:val="en-US"/>
        </w:rPr>
        <w:t>qbinom</w:t>
      </w:r>
      <w:proofErr w:type="spellEnd"/>
      <w:r w:rsidRPr="00862A26">
        <w:rPr>
          <w:rFonts w:ascii="Calibri" w:hAnsi="Calibri" w:cs="Calibri"/>
          <w:highlight w:val="cyan"/>
          <w:lang w:val="en-US"/>
        </w:rPr>
        <w:t xml:space="preserve">, </w:t>
      </w:r>
      <w:proofErr w:type="spellStart"/>
      <w:r w:rsidRPr="00862A26">
        <w:rPr>
          <w:rFonts w:ascii="Calibri" w:hAnsi="Calibri" w:cs="Calibri"/>
          <w:highlight w:val="cyan"/>
          <w:lang w:val="en-US"/>
        </w:rPr>
        <w:t>qnorm</w:t>
      </w:r>
      <w:proofErr w:type="spellEnd"/>
    </w:p>
    <w:p w14:paraId="51E51660" w14:textId="77777777" w:rsidR="00704070" w:rsidRPr="00854D32" w:rsidRDefault="00704070" w:rsidP="00704070">
      <w:pPr>
        <w:pStyle w:val="KeinLeerraum"/>
        <w:numPr>
          <w:ilvl w:val="1"/>
          <w:numId w:val="7"/>
        </w:numPr>
        <w:rPr>
          <w:rFonts w:ascii="Calibri" w:hAnsi="Calibri" w:cs="Calibri"/>
          <w:lang w:val="en-US"/>
        </w:rPr>
      </w:pPr>
      <w:r>
        <w:rPr>
          <w:rFonts w:ascii="Calibri" w:hAnsi="Calibri" w:cs="Calibri"/>
          <w:lang w:val="en-US"/>
        </w:rPr>
        <w:t xml:space="preserve">uniform distribution: </w:t>
      </w:r>
      <w:proofErr w:type="spellStart"/>
      <w:r w:rsidRPr="00397691">
        <w:rPr>
          <w:rFonts w:ascii="Calibri" w:hAnsi="Calibri" w:cs="Calibri"/>
          <w:highlight w:val="cyan"/>
          <w:lang w:val="en-US"/>
        </w:rPr>
        <w:t>ppoints</w:t>
      </w:r>
      <w:proofErr w:type="spellEnd"/>
    </w:p>
    <w:p w14:paraId="0A584CDE" w14:textId="78898B34" w:rsidR="006A7AB8" w:rsidRDefault="006A7AB8" w:rsidP="006A7AB8">
      <w:pPr>
        <w:rPr>
          <w:lang w:val="en-US"/>
        </w:rPr>
      </w:pPr>
    </w:p>
    <w:p w14:paraId="4FAE50B0" w14:textId="60D12B62" w:rsidR="006A7AB8" w:rsidRDefault="00666595" w:rsidP="00666595">
      <w:pPr>
        <w:rPr>
          <w:rFonts w:ascii="Calibri" w:hAnsi="Calibri" w:cs="Calibri"/>
          <w:bCs/>
          <w:lang w:val="en-US"/>
        </w:rPr>
      </w:pPr>
      <w:r>
        <w:rPr>
          <w:rFonts w:ascii="Calibri" w:hAnsi="Calibri" w:cs="Calibri"/>
          <w:bCs/>
          <w:lang w:val="en-US"/>
        </w:rPr>
        <w:t xml:space="preserve">Goal in data Analysis: Understand the underlying processes </w:t>
      </w:r>
      <w:r w:rsidR="005E620A">
        <w:rPr>
          <w:rFonts w:ascii="Calibri" w:hAnsi="Calibri" w:cs="Calibri"/>
          <w:bCs/>
          <w:lang w:val="en-US"/>
        </w:rPr>
        <w:t>(biological, physical,</w:t>
      </w:r>
      <w:r w:rsidR="00D933A4">
        <w:rPr>
          <w:rFonts w:ascii="Calibri" w:hAnsi="Calibri" w:cs="Calibri"/>
          <w:bCs/>
          <w:lang w:val="en-US"/>
        </w:rPr>
        <w:t xml:space="preserve"> </w:t>
      </w:r>
      <w:proofErr w:type="gramStart"/>
      <w:r w:rsidR="004A38BB">
        <w:rPr>
          <w:rFonts w:ascii="Calibri" w:hAnsi="Calibri" w:cs="Calibri"/>
          <w:bCs/>
          <w:lang w:val="en-US"/>
        </w:rPr>
        <w:t>economical,…</w:t>
      </w:r>
      <w:proofErr w:type="gramEnd"/>
      <w:r w:rsidR="005E620A">
        <w:rPr>
          <w:rFonts w:ascii="Calibri" w:hAnsi="Calibri" w:cs="Calibri"/>
          <w:bCs/>
          <w:lang w:val="en-US"/>
        </w:rPr>
        <w:t xml:space="preserve">) </w:t>
      </w:r>
      <w:r>
        <w:rPr>
          <w:rFonts w:ascii="Calibri" w:hAnsi="Calibri" w:cs="Calibri"/>
          <w:bCs/>
          <w:lang w:val="en-US"/>
        </w:rPr>
        <w:t>in order to predict and intervene</w:t>
      </w:r>
    </w:p>
    <w:p w14:paraId="711CCCED" w14:textId="21A8E995" w:rsidR="005E620A" w:rsidRDefault="005E620A" w:rsidP="00666595">
      <w:pPr>
        <w:rPr>
          <w:rFonts w:ascii="Calibri" w:hAnsi="Calibri" w:cs="Calibri"/>
          <w:b/>
          <w:lang w:val="en-US"/>
        </w:rPr>
      </w:pPr>
      <w:r w:rsidRPr="005E620A">
        <w:rPr>
          <w:rFonts w:ascii="Calibri" w:hAnsi="Calibri" w:cs="Calibri"/>
          <w:bCs/>
          <w:lang w:val="en-US"/>
        </w:rPr>
        <w:sym w:font="Wingdings" w:char="F0E0"/>
      </w:r>
      <w:r>
        <w:rPr>
          <w:rFonts w:ascii="Calibri" w:hAnsi="Calibri" w:cs="Calibri"/>
          <w:bCs/>
          <w:lang w:val="en-US"/>
        </w:rPr>
        <w:t xml:space="preserve"> discover interesting </w:t>
      </w:r>
      <w:r w:rsidRPr="005E620A">
        <w:rPr>
          <w:rFonts w:ascii="Calibri" w:hAnsi="Calibri" w:cs="Calibri"/>
          <w:b/>
          <w:lang w:val="en-US"/>
        </w:rPr>
        <w:t>association</w:t>
      </w:r>
      <w:r w:rsidR="00127575">
        <w:rPr>
          <w:rFonts w:ascii="Calibri" w:hAnsi="Calibri" w:cs="Calibri"/>
          <w:b/>
          <w:lang w:val="en-US"/>
        </w:rPr>
        <w:t>/statistically depended</w:t>
      </w:r>
      <w:r w:rsidRPr="005E620A">
        <w:rPr>
          <w:rFonts w:ascii="Calibri" w:hAnsi="Calibri" w:cs="Calibri"/>
          <w:b/>
          <w:lang w:val="en-US"/>
        </w:rPr>
        <w:t xml:space="preserve"> between variables</w:t>
      </w:r>
    </w:p>
    <w:p w14:paraId="6815BD9C" w14:textId="25180AA0" w:rsidR="00AA5019" w:rsidRDefault="00AA5019" w:rsidP="00666595">
      <w:pPr>
        <w:rPr>
          <w:rFonts w:ascii="Calibri" w:hAnsi="Calibri" w:cs="Calibri"/>
          <w:b/>
          <w:lang w:val="en-US"/>
        </w:rPr>
      </w:pPr>
    </w:p>
    <w:p w14:paraId="1E92BE2F" w14:textId="1D7ECCAF" w:rsidR="00AA5019" w:rsidRPr="00AA5019" w:rsidRDefault="00AA5019" w:rsidP="00AA5019">
      <w:pPr>
        <w:rPr>
          <w:rFonts w:asciiTheme="minorHAnsi" w:hAnsiTheme="minorHAnsi" w:cstheme="minorHAnsi"/>
          <w:bCs/>
          <w:lang w:val="en-US"/>
        </w:rPr>
      </w:pPr>
      <w:r w:rsidRPr="00AA5019">
        <w:rPr>
          <w:rFonts w:asciiTheme="minorHAnsi" w:hAnsiTheme="minorHAnsi" w:cstheme="minorHAnsi"/>
          <w:bCs/>
          <w:lang w:val="en-US"/>
        </w:rPr>
        <w:t>Reasons for misleading associations:</w:t>
      </w:r>
    </w:p>
    <w:p w14:paraId="247F072E" w14:textId="36EBC0E2" w:rsidR="00AA5019" w:rsidRPr="00AA5019" w:rsidRDefault="00AA5019" w:rsidP="00AA5019">
      <w:pPr>
        <w:pStyle w:val="Listenabsatz"/>
        <w:numPr>
          <w:ilvl w:val="0"/>
          <w:numId w:val="7"/>
        </w:numPr>
        <w:rPr>
          <w:rFonts w:asciiTheme="minorHAnsi" w:hAnsiTheme="minorHAnsi" w:cstheme="minorHAnsi"/>
          <w:b/>
          <w:bCs/>
          <w:lang w:val="en-US"/>
        </w:rPr>
      </w:pPr>
      <w:r w:rsidRPr="00AA5019">
        <w:rPr>
          <w:rFonts w:asciiTheme="minorHAnsi" w:hAnsiTheme="minorHAnsi" w:cstheme="minorHAnsi"/>
          <w:b/>
          <w:bCs/>
          <w:lang w:val="en-US"/>
        </w:rPr>
        <w:t>not robust</w:t>
      </w:r>
    </w:p>
    <w:p w14:paraId="0D5366B6" w14:textId="4D59FA50" w:rsidR="00AA5019" w:rsidRPr="00AA5019" w:rsidRDefault="00AA5019" w:rsidP="00AA5019">
      <w:pPr>
        <w:pStyle w:val="Listenabsatz"/>
        <w:numPr>
          <w:ilvl w:val="0"/>
          <w:numId w:val="7"/>
        </w:numPr>
        <w:rPr>
          <w:rFonts w:asciiTheme="minorHAnsi" w:hAnsiTheme="minorHAnsi" w:cstheme="minorHAnsi"/>
          <w:lang w:val="en-US"/>
        </w:rPr>
      </w:pPr>
      <w:r w:rsidRPr="00AA5019">
        <w:rPr>
          <w:rFonts w:asciiTheme="minorHAnsi" w:hAnsiTheme="minorHAnsi" w:cstheme="minorHAnsi"/>
          <w:lang w:val="en-US"/>
        </w:rPr>
        <w:t>reverse causal direction</w:t>
      </w:r>
    </w:p>
    <w:p w14:paraId="0FE4B7F7" w14:textId="1F08D5CA" w:rsidR="00AA5019" w:rsidRPr="00AA5019" w:rsidRDefault="00AA5019" w:rsidP="00AA5019">
      <w:pPr>
        <w:pStyle w:val="Listenabsatz"/>
        <w:numPr>
          <w:ilvl w:val="0"/>
          <w:numId w:val="7"/>
        </w:numPr>
        <w:rPr>
          <w:rFonts w:asciiTheme="minorHAnsi" w:hAnsiTheme="minorHAnsi" w:cstheme="minorHAnsi"/>
          <w:lang w:val="en-US"/>
        </w:rPr>
      </w:pPr>
      <w:r w:rsidRPr="00AA5019">
        <w:rPr>
          <w:rFonts w:asciiTheme="minorHAnsi" w:hAnsiTheme="minorHAnsi" w:cstheme="minorHAnsi"/>
          <w:lang w:val="en-US"/>
        </w:rPr>
        <w:t>common cause</w:t>
      </w:r>
    </w:p>
    <w:p w14:paraId="160660D6" w14:textId="5B29C6F9" w:rsidR="00AA5019" w:rsidRPr="00AA5019" w:rsidRDefault="00AA5019" w:rsidP="00AA5019">
      <w:pPr>
        <w:pStyle w:val="Listenabsatz"/>
        <w:numPr>
          <w:ilvl w:val="0"/>
          <w:numId w:val="7"/>
        </w:numPr>
        <w:rPr>
          <w:rFonts w:asciiTheme="minorHAnsi" w:hAnsiTheme="minorHAnsi" w:cstheme="minorHAnsi"/>
          <w:lang w:val="en-US"/>
        </w:rPr>
      </w:pPr>
      <w:r w:rsidRPr="00AA5019">
        <w:rPr>
          <w:rFonts w:asciiTheme="minorHAnsi" w:hAnsiTheme="minorHAnsi" w:cstheme="minorHAnsi"/>
          <w:lang w:val="en-US"/>
        </w:rPr>
        <w:t>indirect effect</w:t>
      </w:r>
    </w:p>
    <w:p w14:paraId="1C507C90" w14:textId="1259027F" w:rsidR="00E111EB" w:rsidRDefault="00AA5019" w:rsidP="00AA5019">
      <w:pPr>
        <w:pStyle w:val="Listenabsatz"/>
        <w:numPr>
          <w:ilvl w:val="0"/>
          <w:numId w:val="7"/>
        </w:numPr>
        <w:rPr>
          <w:rFonts w:asciiTheme="minorHAnsi" w:hAnsiTheme="minorHAnsi" w:cstheme="minorHAnsi"/>
          <w:lang w:val="en-US"/>
        </w:rPr>
      </w:pPr>
      <w:r w:rsidRPr="00AA5019">
        <w:rPr>
          <w:rFonts w:asciiTheme="minorHAnsi" w:hAnsiTheme="minorHAnsi" w:cstheme="minorHAnsi"/>
          <w:lang w:val="en-US"/>
        </w:rPr>
        <w:t>common consequence</w:t>
      </w:r>
    </w:p>
    <w:p w14:paraId="7BC18AD0" w14:textId="3188A51C" w:rsidR="00E111EB" w:rsidRDefault="00E111EB" w:rsidP="00E111EB">
      <w:pPr>
        <w:rPr>
          <w:rFonts w:asciiTheme="minorHAnsi" w:hAnsiTheme="minorHAnsi" w:cstheme="minorHAnsi"/>
          <w:lang w:val="en-US"/>
        </w:rPr>
      </w:pPr>
    </w:p>
    <w:p w14:paraId="6232EF86" w14:textId="44DF7CD8" w:rsidR="00D528F6" w:rsidRDefault="00D528F6" w:rsidP="00E111EB">
      <w:pPr>
        <w:rPr>
          <w:rFonts w:asciiTheme="minorHAnsi" w:hAnsiTheme="minorHAnsi" w:cstheme="minorHAnsi"/>
          <w:lang w:val="en-US"/>
        </w:rPr>
      </w:pPr>
      <w:r>
        <w:rPr>
          <w:rFonts w:asciiTheme="minorHAnsi" w:hAnsiTheme="minorHAnsi" w:cstheme="minorHAnsi"/>
          <w:lang w:val="en-US"/>
        </w:rPr>
        <w:t xml:space="preserve">Permutation testing is limited in large data sets </w:t>
      </w:r>
      <w:r w:rsidRPr="00D528F6">
        <w:rPr>
          <w:rFonts w:asciiTheme="minorHAnsi" w:hAnsiTheme="minorHAnsi" w:cstheme="minorHAnsi"/>
          <w:lang w:val="en-US"/>
        </w:rPr>
        <w:sym w:font="Wingdings" w:char="F0E0"/>
      </w:r>
      <w:r>
        <w:rPr>
          <w:rFonts w:asciiTheme="minorHAnsi" w:hAnsiTheme="minorHAnsi" w:cstheme="minorHAnsi"/>
          <w:lang w:val="en-US"/>
        </w:rPr>
        <w:t xml:space="preserve"> </w:t>
      </w:r>
      <w:r w:rsidRPr="006D6349">
        <w:rPr>
          <w:rFonts w:asciiTheme="minorHAnsi" w:hAnsiTheme="minorHAnsi" w:cstheme="minorHAnsi"/>
          <w:b/>
          <w:bCs/>
          <w:lang w:val="en-US"/>
        </w:rPr>
        <w:t>multiple testing</w:t>
      </w:r>
    </w:p>
    <w:p w14:paraId="4CC55158" w14:textId="25FE148A" w:rsidR="0084538B" w:rsidRPr="00FC0646" w:rsidRDefault="0084538B" w:rsidP="0084538B">
      <w:pPr>
        <w:pStyle w:val="Listenabsatz"/>
        <w:numPr>
          <w:ilvl w:val="0"/>
          <w:numId w:val="7"/>
        </w:numPr>
        <w:rPr>
          <w:rFonts w:asciiTheme="minorHAnsi" w:hAnsiTheme="minorHAnsi" w:cstheme="minorHAnsi"/>
          <w:i/>
          <w:iCs/>
          <w:lang w:val="en-US"/>
        </w:rPr>
      </w:pPr>
      <w:r w:rsidRPr="00FC0646">
        <w:rPr>
          <w:rFonts w:asciiTheme="minorHAnsi" w:hAnsiTheme="minorHAnsi" w:cstheme="minorHAnsi"/>
          <w:i/>
          <w:iCs/>
          <w:lang w:val="en-US"/>
        </w:rPr>
        <w:t xml:space="preserve">large data sets </w:t>
      </w:r>
      <w:r w:rsidRPr="00FC0646">
        <w:rPr>
          <w:rFonts w:asciiTheme="minorHAnsi" w:hAnsiTheme="minorHAnsi" w:cstheme="minorHAnsi"/>
          <w:i/>
          <w:iCs/>
          <w:lang w:val="en-US"/>
        </w:rPr>
        <w:sym w:font="Wingdings" w:char="F0E0"/>
      </w:r>
      <w:r w:rsidRPr="00FC0646">
        <w:rPr>
          <w:rFonts w:asciiTheme="minorHAnsi" w:hAnsiTheme="minorHAnsi" w:cstheme="minorHAnsi"/>
          <w:i/>
          <w:iCs/>
          <w:lang w:val="en-US"/>
        </w:rPr>
        <w:t xml:space="preserve"> many (millions) of tests</w:t>
      </w:r>
      <w:r w:rsidR="006D6349" w:rsidRPr="00FC0646">
        <w:rPr>
          <w:rFonts w:asciiTheme="minorHAnsi" w:hAnsiTheme="minorHAnsi" w:cstheme="minorHAnsi"/>
          <w:i/>
          <w:iCs/>
          <w:lang w:val="en-US"/>
        </w:rPr>
        <w:t xml:space="preserve"> </w:t>
      </w:r>
      <w:r w:rsidR="006D6349" w:rsidRPr="00FC0646">
        <w:rPr>
          <w:rFonts w:asciiTheme="minorHAnsi" w:hAnsiTheme="minorHAnsi" w:cstheme="minorHAnsi"/>
          <w:i/>
          <w:iCs/>
          <w:lang w:val="en-US"/>
        </w:rPr>
        <w:sym w:font="Wingdings" w:char="F0E0"/>
      </w:r>
      <w:r w:rsidR="006D6349" w:rsidRPr="00FC0646">
        <w:rPr>
          <w:rFonts w:asciiTheme="minorHAnsi" w:hAnsiTheme="minorHAnsi" w:cstheme="minorHAnsi"/>
          <w:i/>
          <w:iCs/>
          <w:lang w:val="en-US"/>
        </w:rPr>
        <w:t xml:space="preserve"> we will falsely reject the null hypothesis a lot of times due to definition of p = 5% </w:t>
      </w:r>
      <w:r w:rsidR="006D6349" w:rsidRPr="00FC0646">
        <w:rPr>
          <w:rFonts w:asciiTheme="minorHAnsi" w:hAnsiTheme="minorHAnsi" w:cstheme="minorHAnsi"/>
          <w:i/>
          <w:iCs/>
          <w:lang w:val="en-US"/>
        </w:rPr>
        <w:sym w:font="Wingdings" w:char="F0E0"/>
      </w:r>
      <w:r w:rsidR="006D6349" w:rsidRPr="00FC0646">
        <w:rPr>
          <w:rFonts w:asciiTheme="minorHAnsi" w:hAnsiTheme="minorHAnsi" w:cstheme="minorHAnsi"/>
          <w:i/>
          <w:iCs/>
          <w:lang w:val="en-US"/>
        </w:rPr>
        <w:t xml:space="preserve"> </w:t>
      </w:r>
      <w:r w:rsidR="007E0A23" w:rsidRPr="00FC0646">
        <w:rPr>
          <w:rFonts w:asciiTheme="minorHAnsi" w:hAnsiTheme="minorHAnsi" w:cstheme="minorHAnsi"/>
          <w:i/>
          <w:iCs/>
          <w:lang w:val="en-US"/>
        </w:rPr>
        <w:t>5% will be rejected just by chance</w:t>
      </w:r>
      <w:r w:rsidR="00362780" w:rsidRPr="00FC0646">
        <w:rPr>
          <w:rFonts w:asciiTheme="minorHAnsi" w:hAnsiTheme="minorHAnsi" w:cstheme="minorHAnsi"/>
          <w:i/>
          <w:iCs/>
          <w:lang w:val="en-US"/>
        </w:rPr>
        <w:t xml:space="preserve"> </w:t>
      </w:r>
      <w:r w:rsidR="007E0A23" w:rsidRPr="00FC0646">
        <w:rPr>
          <w:rFonts w:asciiTheme="minorHAnsi" w:hAnsiTheme="minorHAnsi" w:cstheme="minorHAnsi"/>
          <w:i/>
          <w:iCs/>
          <w:lang w:val="en-US"/>
        </w:rPr>
        <w:t>(8Mio</w:t>
      </w:r>
      <w:r w:rsidR="00BE642D" w:rsidRPr="00FC0646">
        <w:rPr>
          <w:rFonts w:asciiTheme="minorHAnsi" w:hAnsiTheme="minorHAnsi" w:cstheme="minorHAnsi"/>
          <w:i/>
          <w:iCs/>
          <w:lang w:val="en-US"/>
        </w:rPr>
        <w:t xml:space="preserve"> tests </w:t>
      </w:r>
      <w:r w:rsidR="00BE642D" w:rsidRPr="00FC0646">
        <w:rPr>
          <w:rFonts w:asciiTheme="minorHAnsi" w:hAnsiTheme="minorHAnsi" w:cstheme="minorHAnsi"/>
          <w:i/>
          <w:iCs/>
          <w:lang w:val="en-US"/>
        </w:rPr>
        <w:sym w:font="Wingdings" w:char="F0E0"/>
      </w:r>
      <w:r w:rsidR="00BE642D" w:rsidRPr="00FC0646">
        <w:rPr>
          <w:rFonts w:asciiTheme="minorHAnsi" w:hAnsiTheme="minorHAnsi" w:cstheme="minorHAnsi"/>
          <w:i/>
          <w:iCs/>
          <w:lang w:val="en-US"/>
        </w:rPr>
        <w:t xml:space="preserve"> </w:t>
      </w:r>
      <w:r w:rsidR="007E0A23" w:rsidRPr="00FC0646">
        <w:rPr>
          <w:rFonts w:asciiTheme="minorHAnsi" w:hAnsiTheme="minorHAnsi" w:cstheme="minorHAnsi"/>
          <w:i/>
          <w:iCs/>
          <w:lang w:val="en-US"/>
        </w:rPr>
        <w:t xml:space="preserve">400k times) </w:t>
      </w:r>
      <w:r w:rsidR="007E0A23" w:rsidRPr="00FC0646">
        <w:rPr>
          <w:rFonts w:asciiTheme="minorHAnsi" w:hAnsiTheme="minorHAnsi" w:cstheme="minorHAnsi"/>
          <w:i/>
          <w:iCs/>
          <w:lang w:val="en-US"/>
        </w:rPr>
        <w:sym w:font="Wingdings" w:char="F0E0"/>
      </w:r>
      <w:r w:rsidR="007E0A23" w:rsidRPr="00FC0646">
        <w:rPr>
          <w:rFonts w:asciiTheme="minorHAnsi" w:hAnsiTheme="minorHAnsi" w:cstheme="minorHAnsi"/>
          <w:i/>
          <w:iCs/>
          <w:lang w:val="en-US"/>
        </w:rPr>
        <w:t xml:space="preserve"> </w:t>
      </w:r>
      <w:r w:rsidR="006D6349" w:rsidRPr="00FC0646">
        <w:rPr>
          <w:rFonts w:asciiTheme="minorHAnsi" w:hAnsiTheme="minorHAnsi" w:cstheme="minorHAnsi"/>
          <w:i/>
          <w:iCs/>
          <w:lang w:val="en-US"/>
        </w:rPr>
        <w:t>have to go to lower levels</w:t>
      </w:r>
    </w:p>
    <w:p w14:paraId="56D471CC" w14:textId="6068EAE2" w:rsidR="006E3F57" w:rsidRDefault="006E3F57" w:rsidP="004006BA">
      <w:pPr>
        <w:pStyle w:val="Listenabsatz"/>
        <w:numPr>
          <w:ilvl w:val="0"/>
          <w:numId w:val="7"/>
        </w:numPr>
        <w:rPr>
          <w:rFonts w:asciiTheme="minorHAnsi" w:hAnsiTheme="minorHAnsi" w:cstheme="minorHAnsi"/>
          <w:lang w:val="en-US"/>
        </w:rPr>
      </w:pPr>
      <w:r w:rsidRPr="006E3F57">
        <w:rPr>
          <w:rFonts w:asciiTheme="minorHAnsi" w:hAnsiTheme="minorHAnsi" w:cstheme="minorHAnsi"/>
          <w:lang w:val="en-US"/>
        </w:rPr>
        <w:t xml:space="preserve">for 8 </w:t>
      </w:r>
      <w:proofErr w:type="spellStart"/>
      <w:r w:rsidRPr="006E3F57">
        <w:rPr>
          <w:rFonts w:asciiTheme="minorHAnsi" w:hAnsiTheme="minorHAnsi" w:cstheme="minorHAnsi"/>
          <w:lang w:val="en-US"/>
        </w:rPr>
        <w:t>mio</w:t>
      </w:r>
      <w:proofErr w:type="spellEnd"/>
      <w:r w:rsidRPr="006E3F57">
        <w:rPr>
          <w:rFonts w:asciiTheme="minorHAnsi" w:hAnsiTheme="minorHAnsi" w:cstheme="minorHAnsi"/>
          <w:lang w:val="en-US"/>
        </w:rPr>
        <w:t xml:space="preserve"> test, we do 8bn </w:t>
      </w:r>
      <w:r w:rsidR="00BE642D">
        <w:rPr>
          <w:rFonts w:asciiTheme="minorHAnsi" w:hAnsiTheme="minorHAnsi" w:cstheme="minorHAnsi"/>
          <w:lang w:val="en-US"/>
        </w:rPr>
        <w:t>permutations</w:t>
      </w:r>
      <w:r w:rsidRPr="006E3F57">
        <w:rPr>
          <w:rFonts w:asciiTheme="minorHAnsi" w:hAnsiTheme="minorHAnsi" w:cstheme="minorHAnsi"/>
          <w:lang w:val="en-US"/>
        </w:rPr>
        <w:t xml:space="preserve"> </w:t>
      </w:r>
      <w:r w:rsidRPr="006E3F57">
        <w:rPr>
          <w:rFonts w:asciiTheme="minorHAnsi" w:hAnsiTheme="minorHAnsi" w:cstheme="minorHAnsi"/>
          <w:lang w:val="en-US"/>
        </w:rPr>
        <w:sym w:font="Wingdings" w:char="F0E0"/>
      </w:r>
      <w:r w:rsidRPr="006E3F57">
        <w:rPr>
          <w:rFonts w:asciiTheme="minorHAnsi" w:hAnsiTheme="minorHAnsi" w:cstheme="minorHAnsi"/>
          <w:lang w:val="en-US"/>
        </w:rPr>
        <w:t xml:space="preserve"> costly computing power and </w:t>
      </w:r>
      <w:r>
        <w:rPr>
          <w:rFonts w:asciiTheme="minorHAnsi" w:hAnsiTheme="minorHAnsi" w:cstheme="minorHAnsi"/>
          <w:lang w:val="en-US"/>
        </w:rPr>
        <w:t>time</w:t>
      </w:r>
    </w:p>
    <w:p w14:paraId="6626A854" w14:textId="537A3B9F" w:rsidR="000455C7" w:rsidRDefault="000455C7" w:rsidP="000455C7">
      <w:pPr>
        <w:rPr>
          <w:rFonts w:asciiTheme="minorHAnsi" w:hAnsiTheme="minorHAnsi" w:cstheme="minorHAnsi"/>
          <w:lang w:val="en-US"/>
        </w:rPr>
      </w:pPr>
    </w:p>
    <w:p w14:paraId="134E279E" w14:textId="446C9BE2" w:rsidR="00D933A4" w:rsidRPr="00D933A4" w:rsidRDefault="00D933A4" w:rsidP="000455C7">
      <w:pPr>
        <w:rPr>
          <w:rFonts w:asciiTheme="minorHAnsi" w:hAnsiTheme="minorHAnsi" w:cstheme="minorHAnsi"/>
          <w:b/>
          <w:bCs/>
          <w:lang w:val="en-US"/>
        </w:rPr>
      </w:pPr>
      <w:r w:rsidRPr="00D933A4">
        <w:rPr>
          <w:rFonts w:asciiTheme="minorHAnsi" w:hAnsiTheme="minorHAnsi" w:cstheme="minorHAnsi"/>
          <w:b/>
          <w:bCs/>
          <w:lang w:val="en-US"/>
        </w:rPr>
        <w:t>3 Ingredients for statistical test:</w:t>
      </w:r>
    </w:p>
    <w:p w14:paraId="15A4FD81" w14:textId="48B21756" w:rsidR="00D933A4" w:rsidRDefault="00D933A4" w:rsidP="00D933A4">
      <w:pPr>
        <w:pStyle w:val="Listenabsatz"/>
        <w:numPr>
          <w:ilvl w:val="0"/>
          <w:numId w:val="7"/>
        </w:numPr>
        <w:rPr>
          <w:rFonts w:asciiTheme="minorHAnsi" w:hAnsiTheme="minorHAnsi" w:cstheme="minorHAnsi"/>
          <w:lang w:val="en-US"/>
        </w:rPr>
      </w:pPr>
      <w:r w:rsidRPr="00D933A4">
        <w:rPr>
          <w:rFonts w:asciiTheme="minorHAnsi" w:hAnsiTheme="minorHAnsi" w:cstheme="minorHAnsi"/>
          <w:b/>
          <w:bCs/>
          <w:lang w:val="en-US"/>
        </w:rPr>
        <w:t>H0</w:t>
      </w:r>
      <w:r>
        <w:rPr>
          <w:rFonts w:asciiTheme="minorHAnsi" w:hAnsiTheme="minorHAnsi" w:cstheme="minorHAnsi"/>
          <w:lang w:val="en-US"/>
        </w:rPr>
        <w:t>, 1- or 2-sided</w:t>
      </w:r>
    </w:p>
    <w:p w14:paraId="73362B7C" w14:textId="3A6DE9C3" w:rsidR="00D933A4" w:rsidRDefault="00D933A4" w:rsidP="00D933A4">
      <w:pPr>
        <w:pStyle w:val="Listenabsatz"/>
        <w:numPr>
          <w:ilvl w:val="0"/>
          <w:numId w:val="7"/>
        </w:numPr>
        <w:rPr>
          <w:rFonts w:asciiTheme="minorHAnsi" w:hAnsiTheme="minorHAnsi" w:cstheme="minorHAnsi"/>
          <w:lang w:val="en-US"/>
        </w:rPr>
      </w:pPr>
      <w:r>
        <w:rPr>
          <w:rFonts w:asciiTheme="minorHAnsi" w:hAnsiTheme="minorHAnsi" w:cstheme="minorHAnsi"/>
          <w:lang w:val="en-US"/>
        </w:rPr>
        <w:t xml:space="preserve">Test statistic </w:t>
      </w:r>
      <w:r w:rsidRPr="00D933A4">
        <w:rPr>
          <w:rFonts w:asciiTheme="minorHAnsi" w:hAnsiTheme="minorHAnsi" w:cstheme="minorHAnsi"/>
          <w:b/>
          <w:bCs/>
          <w:lang w:val="en-US"/>
        </w:rPr>
        <w:t>T</w:t>
      </w:r>
    </w:p>
    <w:p w14:paraId="25ADAA0B" w14:textId="1E1FFC31" w:rsidR="00D933A4" w:rsidRPr="00D933A4" w:rsidRDefault="0038694D" w:rsidP="00D933A4">
      <w:pPr>
        <w:pStyle w:val="Listenabsatz"/>
        <w:numPr>
          <w:ilvl w:val="0"/>
          <w:numId w:val="7"/>
        </w:numPr>
        <w:rPr>
          <w:rFonts w:asciiTheme="minorHAnsi" w:hAnsiTheme="minorHAnsi" w:cstheme="minorHAnsi"/>
          <w:lang w:val="en-US"/>
        </w:rPr>
      </w:pPr>
      <w:r>
        <w:rPr>
          <w:rFonts w:asciiTheme="minorHAnsi" w:hAnsiTheme="minorHAnsi" w:cstheme="minorHAnsi"/>
          <w:lang w:val="en-US"/>
        </w:rPr>
        <w:t>D</w:t>
      </w:r>
      <w:r w:rsidR="00D933A4">
        <w:rPr>
          <w:rFonts w:asciiTheme="minorHAnsi" w:hAnsiTheme="minorHAnsi" w:cstheme="minorHAnsi"/>
          <w:lang w:val="en-US"/>
        </w:rPr>
        <w:t>ist</w:t>
      </w:r>
      <w:r>
        <w:rPr>
          <w:rFonts w:asciiTheme="minorHAnsi" w:hAnsiTheme="minorHAnsi" w:cstheme="minorHAnsi"/>
          <w:lang w:val="en-US"/>
        </w:rPr>
        <w:t>ribution of test statistic under H</w:t>
      </w:r>
      <w:proofErr w:type="gramStart"/>
      <w:r>
        <w:rPr>
          <w:rFonts w:asciiTheme="minorHAnsi" w:hAnsiTheme="minorHAnsi" w:cstheme="minorHAnsi"/>
          <w:lang w:val="en-US"/>
        </w:rPr>
        <w:t>0 :</w:t>
      </w:r>
      <w:proofErr w:type="gramEnd"/>
      <w:r>
        <w:rPr>
          <w:rFonts w:asciiTheme="minorHAnsi" w:hAnsiTheme="minorHAnsi" w:cstheme="minorHAnsi"/>
          <w:lang w:val="en-US"/>
        </w:rPr>
        <w:t xml:space="preserve"> p(T|H0)</w:t>
      </w:r>
    </w:p>
    <w:p w14:paraId="549B81B7" w14:textId="77777777" w:rsidR="00D933A4" w:rsidRDefault="00D933A4" w:rsidP="000455C7">
      <w:pPr>
        <w:rPr>
          <w:rFonts w:asciiTheme="minorHAnsi" w:hAnsiTheme="minorHAnsi" w:cstheme="minorHAnsi"/>
          <w:lang w:val="en-US"/>
        </w:rPr>
      </w:pPr>
    </w:p>
    <w:p w14:paraId="67446435" w14:textId="2A8461C5" w:rsidR="003C524F" w:rsidRPr="00F6115D" w:rsidRDefault="000455C7" w:rsidP="00F6115D">
      <w:pPr>
        <w:pStyle w:val="berschrift2"/>
        <w:rPr>
          <w:b/>
          <w:bCs/>
          <w:lang w:val="en-US"/>
        </w:rPr>
      </w:pPr>
      <w:r w:rsidRPr="000455C7">
        <w:rPr>
          <w:b/>
          <w:bCs/>
          <w:lang w:val="en-US"/>
        </w:rPr>
        <w:t xml:space="preserve">Binomial Test: </w:t>
      </w:r>
      <w:r w:rsidR="00605EA2" w:rsidRPr="00F536C5">
        <w:rPr>
          <w:b/>
          <w:bCs/>
          <w:u w:val="single"/>
          <w:lang w:val="en-US"/>
        </w:rPr>
        <w:t>1</w:t>
      </w:r>
      <w:r w:rsidRPr="00F536C5">
        <w:rPr>
          <w:b/>
          <w:bCs/>
          <w:u w:val="single"/>
          <w:lang w:val="en-US"/>
        </w:rPr>
        <w:t xml:space="preserve"> binary</w:t>
      </w:r>
      <w:r w:rsidRPr="000455C7">
        <w:rPr>
          <w:b/>
          <w:bCs/>
          <w:lang w:val="en-US"/>
        </w:rPr>
        <w:t xml:space="preserve"> variable</w:t>
      </w:r>
      <w:r w:rsidR="00605EA2">
        <w:rPr>
          <w:b/>
          <w:bCs/>
          <w:lang w:val="en-US"/>
        </w:rPr>
        <w:t xml:space="preserve"> </w:t>
      </w:r>
      <w:r w:rsidR="00605EA2" w:rsidRPr="000455C7">
        <w:rPr>
          <w:b/>
          <w:bCs/>
          <w:lang w:val="en-US"/>
        </w:rPr>
        <w:t xml:space="preserve">hypotheses </w:t>
      </w:r>
      <w:r w:rsidR="00605EA2">
        <w:rPr>
          <w:b/>
          <w:bCs/>
          <w:lang w:val="en-US"/>
        </w:rPr>
        <w:t>testing</w:t>
      </w:r>
    </w:p>
    <w:p w14:paraId="6883A241" w14:textId="4AD39A8E" w:rsidR="003C524F" w:rsidRPr="004006BA" w:rsidRDefault="003C524F" w:rsidP="003C524F">
      <w:pPr>
        <w:rPr>
          <w:rFonts w:ascii="Calibri" w:hAnsi="Calibri" w:cs="Calibri"/>
          <w:b/>
          <w:bCs/>
          <w:lang w:val="en-US"/>
        </w:rPr>
      </w:pPr>
      <w:r w:rsidRPr="004006BA">
        <w:rPr>
          <w:rFonts w:ascii="Calibri" w:hAnsi="Calibri" w:cs="Calibri"/>
          <w:b/>
          <w:bCs/>
          <w:lang w:val="en-US"/>
        </w:rPr>
        <w:t xml:space="preserve">Coin toss once: </w:t>
      </w:r>
    </w:p>
    <w:p w14:paraId="32CC74D3" w14:textId="32DD0CAF" w:rsidR="003C524F" w:rsidRDefault="00F6115D" w:rsidP="003C524F">
      <w:pPr>
        <w:rPr>
          <w:rFonts w:ascii="Calibri" w:hAnsi="Calibri" w:cs="Calibri"/>
          <w:lang w:val="en-US"/>
        </w:rPr>
      </w:pPr>
      <w:r w:rsidRPr="004006BA">
        <w:rPr>
          <w:rFonts w:ascii="Calibri" w:hAnsi="Calibri" w:cs="Calibri"/>
          <w:b/>
          <w:bCs/>
          <w:noProof/>
          <w:lang w:val="en-US"/>
        </w:rPr>
        <w:drawing>
          <wp:anchor distT="0" distB="0" distL="114300" distR="114300" simplePos="0" relativeHeight="251670528" behindDoc="0" locked="0" layoutInCell="1" allowOverlap="1" wp14:anchorId="32A60998" wp14:editId="29CE8466">
            <wp:simplePos x="0" y="0"/>
            <wp:positionH relativeFrom="column">
              <wp:posOffset>2922617</wp:posOffset>
            </wp:positionH>
            <wp:positionV relativeFrom="paragraph">
              <wp:posOffset>6985</wp:posOffset>
            </wp:positionV>
            <wp:extent cx="2511425" cy="626110"/>
            <wp:effectExtent l="0" t="0" r="3175" b="0"/>
            <wp:wrapThrough wrapText="bothSides">
              <wp:wrapPolygon edited="0">
                <wp:start x="0" y="0"/>
                <wp:lineTo x="0" y="21030"/>
                <wp:lineTo x="21518" y="21030"/>
                <wp:lineTo x="21518"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1425" cy="626110"/>
                    </a:xfrm>
                    <a:prstGeom prst="rect">
                      <a:avLst/>
                    </a:prstGeom>
                  </pic:spPr>
                </pic:pic>
              </a:graphicData>
            </a:graphic>
            <wp14:sizeRelH relativeFrom="page">
              <wp14:pctWidth>0</wp14:pctWidth>
            </wp14:sizeRelH>
            <wp14:sizeRelV relativeFrom="page">
              <wp14:pctHeight>0</wp14:pctHeight>
            </wp14:sizeRelV>
          </wp:anchor>
        </w:drawing>
      </w:r>
      <w:r w:rsidR="003C524F" w:rsidRPr="003C524F">
        <w:rPr>
          <w:rFonts w:ascii="Calibri" w:hAnsi="Calibri" w:cs="Calibri"/>
          <w:lang w:val="en-US"/>
        </w:rPr>
        <w:t>Head: X =1 of head</w:t>
      </w:r>
      <w:r w:rsidR="003C524F">
        <w:rPr>
          <w:rFonts w:ascii="Calibri" w:hAnsi="Calibri" w:cs="Calibri"/>
          <w:lang w:val="en-US"/>
        </w:rPr>
        <w:t>; X = 0 when tail</w:t>
      </w:r>
    </w:p>
    <w:p w14:paraId="3BEB93B0" w14:textId="2F4FADE5" w:rsidR="003C524F" w:rsidRDefault="003C524F" w:rsidP="003C524F">
      <w:pPr>
        <w:rPr>
          <w:rFonts w:ascii="Calibri" w:hAnsi="Calibri" w:cs="Calibri"/>
          <w:lang w:val="en-US"/>
        </w:rPr>
      </w:pPr>
      <w:r w:rsidRPr="003C524F">
        <w:rPr>
          <w:rFonts w:ascii="Calibri" w:hAnsi="Calibri" w:cs="Calibri"/>
          <w:lang w:val="en-US"/>
        </w:rPr>
        <w:sym w:font="Wingdings" w:char="F0E0"/>
      </w:r>
      <w:r>
        <w:rPr>
          <w:rFonts w:ascii="Calibri" w:hAnsi="Calibri" w:cs="Calibri"/>
          <w:lang w:val="en-US"/>
        </w:rPr>
        <w:t xml:space="preserve"> 2-sided p value: </w:t>
      </w:r>
    </w:p>
    <w:p w14:paraId="3E4AB31F" w14:textId="4D0B1741" w:rsidR="003C524F" w:rsidRDefault="003C524F" w:rsidP="003C524F">
      <w:pPr>
        <w:rPr>
          <w:rFonts w:ascii="Calibri" w:hAnsi="Calibri" w:cs="Calibri"/>
          <w:lang w:val="en-US"/>
        </w:rPr>
      </w:pPr>
      <w:r w:rsidRPr="003C524F">
        <w:rPr>
          <w:rFonts w:ascii="Calibri" w:hAnsi="Calibri" w:cs="Calibri"/>
          <w:lang w:val="en-US"/>
        </w:rPr>
        <w:sym w:font="Wingdings" w:char="F0E0"/>
      </w:r>
      <w:r>
        <w:rPr>
          <w:rFonts w:ascii="Calibri" w:hAnsi="Calibri" w:cs="Calibri"/>
          <w:lang w:val="en-US"/>
        </w:rPr>
        <w:t xml:space="preserve"> Cannot conclude that null hypothesis is correct</w:t>
      </w:r>
    </w:p>
    <w:p w14:paraId="2BAD7817" w14:textId="4897E4CA" w:rsidR="003C524F" w:rsidRDefault="003C524F" w:rsidP="003C524F">
      <w:pPr>
        <w:rPr>
          <w:rFonts w:ascii="Calibri" w:hAnsi="Calibri" w:cs="Calibri"/>
          <w:lang w:val="en-US"/>
        </w:rPr>
      </w:pPr>
    </w:p>
    <w:p w14:paraId="06310655" w14:textId="5A31AF83" w:rsidR="004006BA" w:rsidRDefault="004006BA" w:rsidP="003C524F">
      <w:pPr>
        <w:rPr>
          <w:rFonts w:ascii="Calibri" w:hAnsi="Calibri" w:cs="Calibri"/>
          <w:b/>
          <w:bCs/>
          <w:lang w:val="en-US"/>
        </w:rPr>
      </w:pPr>
      <w:r w:rsidRPr="004006BA">
        <w:rPr>
          <w:rFonts w:ascii="Calibri" w:hAnsi="Calibri" w:cs="Calibri"/>
          <w:b/>
          <w:bCs/>
          <w:lang w:val="en-US"/>
        </w:rPr>
        <w:t>Tossing several times</w:t>
      </w:r>
      <w:r>
        <w:rPr>
          <w:rFonts w:ascii="Calibri" w:hAnsi="Calibri" w:cs="Calibri"/>
          <w:b/>
          <w:bCs/>
          <w:lang w:val="en-US"/>
        </w:rPr>
        <w:t xml:space="preserve">: </w:t>
      </w:r>
    </w:p>
    <w:p w14:paraId="48432511" w14:textId="33AF353D" w:rsidR="000B7054" w:rsidRDefault="004006BA" w:rsidP="00854D32">
      <w:pPr>
        <w:pStyle w:val="KeinLeerraum"/>
        <w:numPr>
          <w:ilvl w:val="0"/>
          <w:numId w:val="7"/>
        </w:numPr>
        <w:rPr>
          <w:rFonts w:ascii="Calibri" w:hAnsi="Calibri" w:cs="Calibri"/>
          <w:lang w:val="en-US"/>
        </w:rPr>
      </w:pPr>
      <w:r>
        <w:rPr>
          <w:rFonts w:ascii="Calibri" w:hAnsi="Calibri" w:cs="Calibri"/>
          <w:lang w:val="en-US"/>
        </w:rPr>
        <w:t>probability of one series is 0.5^n</w:t>
      </w:r>
    </w:p>
    <w:p w14:paraId="639A31BC" w14:textId="77777777" w:rsidR="00724BC9" w:rsidRDefault="00724BC9" w:rsidP="00016B7E">
      <w:pPr>
        <w:pStyle w:val="KeinLeerraum"/>
        <w:ind w:left="720"/>
        <w:rPr>
          <w:rFonts w:ascii="Calibri" w:hAnsi="Calibri" w:cs="Calibri"/>
          <w:lang w:val="en-US"/>
        </w:rPr>
      </w:pPr>
    </w:p>
    <w:p w14:paraId="56880C26" w14:textId="0E8A0469" w:rsidR="000911E9" w:rsidRDefault="000911E9" w:rsidP="000911E9">
      <w:pPr>
        <w:pStyle w:val="KeinLeerraum"/>
        <w:rPr>
          <w:rFonts w:ascii="Calibri" w:hAnsi="Calibri" w:cs="Calibri"/>
          <w:b/>
          <w:bCs/>
          <w:lang w:val="en-US"/>
        </w:rPr>
      </w:pPr>
      <w:r>
        <w:rPr>
          <w:rFonts w:ascii="Calibri" w:hAnsi="Calibri" w:cs="Calibri"/>
          <w:b/>
          <w:bCs/>
          <w:lang w:val="en-US"/>
        </w:rPr>
        <w:t>Binomial test in R</w:t>
      </w:r>
    </w:p>
    <w:p w14:paraId="083D5A96" w14:textId="7DF0B777" w:rsidR="003A13B8" w:rsidRDefault="003A13B8" w:rsidP="000911E9">
      <w:pPr>
        <w:pStyle w:val="KeinLeerraum"/>
        <w:rPr>
          <w:rFonts w:ascii="Calibri" w:hAnsi="Calibri" w:cs="Calibri"/>
          <w:lang w:val="en-US"/>
        </w:rPr>
      </w:pPr>
      <w:r w:rsidRPr="003A13B8">
        <w:rPr>
          <w:rFonts w:ascii="Calibri" w:hAnsi="Calibri" w:cs="Calibri"/>
          <w:lang w:val="en-US"/>
        </w:rPr>
        <w:t>test of a simple null hypothesis about the probability of success in a Bernoulli experiment</w:t>
      </w:r>
    </w:p>
    <w:p w14:paraId="757C4048" w14:textId="77777777" w:rsidR="003A13B8" w:rsidRPr="003A13B8" w:rsidRDefault="003A13B8" w:rsidP="000911E9">
      <w:pPr>
        <w:pStyle w:val="KeinLeerraum"/>
        <w:rPr>
          <w:rFonts w:ascii="Calibri" w:hAnsi="Calibri" w:cs="Calibri"/>
          <w:lang w:val="en-US"/>
        </w:rPr>
      </w:pPr>
    </w:p>
    <w:p w14:paraId="0E0DD4A9" w14:textId="18C4243A" w:rsidR="000911E9" w:rsidRPr="000911E9" w:rsidRDefault="000911E9" w:rsidP="000911E9">
      <w:pPr>
        <w:pStyle w:val="HTMLVorformatiert"/>
        <w:shd w:val="clear" w:color="auto" w:fill="F7F7F7"/>
        <w:rPr>
          <w:rFonts w:ascii="Consolas" w:hAnsi="Consolas" w:cs="Consolas"/>
          <w:color w:val="333333"/>
          <w:spacing w:val="3"/>
          <w:sz w:val="24"/>
          <w:szCs w:val="24"/>
          <w:lang w:val="en-US"/>
        </w:rPr>
      </w:pPr>
      <w:proofErr w:type="spellStart"/>
      <w:r w:rsidRPr="000911E9">
        <w:rPr>
          <w:rStyle w:val="kw"/>
          <w:rFonts w:ascii="Consolas" w:hAnsi="Consolas" w:cs="Consolas"/>
          <w:b/>
          <w:bCs/>
          <w:color w:val="007020"/>
          <w:spacing w:val="3"/>
          <w:bdr w:val="none" w:sz="0" w:space="0" w:color="auto" w:frame="1"/>
          <w:lang w:val="en-US"/>
        </w:rPr>
        <w:t>binom.</w:t>
      </w:r>
      <w:proofErr w:type="gramStart"/>
      <w:r w:rsidRPr="000911E9">
        <w:rPr>
          <w:rStyle w:val="kw"/>
          <w:rFonts w:ascii="Consolas" w:hAnsi="Consolas" w:cs="Consolas"/>
          <w:b/>
          <w:bCs/>
          <w:color w:val="007020"/>
          <w:spacing w:val="3"/>
          <w:bdr w:val="none" w:sz="0" w:space="0" w:color="auto" w:frame="1"/>
          <w:lang w:val="en-US"/>
        </w:rPr>
        <w:t>test</w:t>
      </w:r>
      <w:proofErr w:type="spellEnd"/>
      <w:r w:rsidRPr="000911E9">
        <w:rPr>
          <w:rStyle w:val="HTMLCode"/>
          <w:rFonts w:ascii="Consolas" w:hAnsi="Consolas" w:cs="Consolas"/>
          <w:color w:val="333333"/>
          <w:spacing w:val="3"/>
          <w:bdr w:val="none" w:sz="0" w:space="0" w:color="auto" w:frame="1"/>
          <w:lang w:val="en-US"/>
        </w:rPr>
        <w:t>(</w:t>
      </w:r>
      <w:proofErr w:type="spellStart"/>
      <w:proofErr w:type="gramEnd"/>
      <w:r w:rsidR="003A13B8">
        <w:rPr>
          <w:rStyle w:val="HTMLCode"/>
          <w:rFonts w:ascii="Consolas" w:hAnsi="Consolas" w:cs="Consolas"/>
          <w:color w:val="333333"/>
          <w:spacing w:val="3"/>
          <w:bdr w:val="none" w:sz="0" w:space="0" w:color="auto" w:frame="1"/>
          <w:lang w:val="en-US"/>
        </w:rPr>
        <w:t>tObs</w:t>
      </w:r>
      <w:proofErr w:type="spellEnd"/>
      <w:r w:rsidRPr="000911E9">
        <w:rPr>
          <w:rStyle w:val="HTMLCode"/>
          <w:rFonts w:ascii="Consolas" w:hAnsi="Consolas" w:cs="Consolas"/>
          <w:color w:val="333333"/>
          <w:spacing w:val="3"/>
          <w:bdr w:val="none" w:sz="0" w:space="0" w:color="auto" w:frame="1"/>
          <w:lang w:val="en-US"/>
        </w:rPr>
        <w:t xml:space="preserve">, </w:t>
      </w:r>
      <w:proofErr w:type="spellStart"/>
      <w:r w:rsidR="003A13B8">
        <w:rPr>
          <w:rStyle w:val="HTMLCode"/>
          <w:rFonts w:ascii="Consolas" w:hAnsi="Consolas" w:cs="Consolas"/>
          <w:color w:val="333333"/>
          <w:spacing w:val="3"/>
          <w:bdr w:val="none" w:sz="0" w:space="0" w:color="auto" w:frame="1"/>
          <w:lang w:val="en-US"/>
        </w:rPr>
        <w:t>numberOFTrails</w:t>
      </w:r>
      <w:proofErr w:type="spellEnd"/>
      <w:r w:rsidRPr="000911E9">
        <w:rPr>
          <w:rStyle w:val="HTMLCode"/>
          <w:rFonts w:ascii="Consolas" w:hAnsi="Consolas" w:cs="Consolas"/>
          <w:color w:val="333333"/>
          <w:spacing w:val="3"/>
          <w:bdr w:val="none" w:sz="0" w:space="0" w:color="auto" w:frame="1"/>
          <w:lang w:val="en-US"/>
        </w:rPr>
        <w:t xml:space="preserve">, </w:t>
      </w:r>
      <w:r w:rsidRPr="000911E9">
        <w:rPr>
          <w:rStyle w:val="dt"/>
          <w:rFonts w:ascii="Consolas" w:eastAsiaTheme="majorEastAsia" w:hAnsi="Consolas" w:cs="Consolas"/>
          <w:color w:val="902000"/>
          <w:spacing w:val="3"/>
          <w:bdr w:val="none" w:sz="0" w:space="0" w:color="auto" w:frame="1"/>
          <w:lang w:val="en-US"/>
        </w:rPr>
        <w:t>p =</w:t>
      </w:r>
      <w:r w:rsidRPr="000911E9">
        <w:rPr>
          <w:rStyle w:val="HTMLCode"/>
          <w:rFonts w:ascii="Consolas" w:hAnsi="Consolas" w:cs="Consolas"/>
          <w:color w:val="333333"/>
          <w:spacing w:val="3"/>
          <w:bdr w:val="none" w:sz="0" w:space="0" w:color="auto" w:frame="1"/>
          <w:lang w:val="en-US"/>
        </w:rPr>
        <w:t xml:space="preserve"> </w:t>
      </w:r>
      <w:r w:rsidRPr="000911E9">
        <w:rPr>
          <w:rStyle w:val="fl"/>
          <w:rFonts w:ascii="Consolas" w:hAnsi="Consolas" w:cs="Consolas"/>
          <w:color w:val="40A070"/>
          <w:spacing w:val="3"/>
          <w:bdr w:val="none" w:sz="0" w:space="0" w:color="auto" w:frame="1"/>
          <w:lang w:val="en-US"/>
        </w:rPr>
        <w:t>0.5</w:t>
      </w:r>
      <w:r w:rsidRPr="000911E9">
        <w:rPr>
          <w:rStyle w:val="HTMLCode"/>
          <w:rFonts w:ascii="Consolas" w:hAnsi="Consolas" w:cs="Consolas"/>
          <w:color w:val="333333"/>
          <w:spacing w:val="3"/>
          <w:bdr w:val="none" w:sz="0" w:space="0" w:color="auto" w:frame="1"/>
          <w:lang w:val="en-US"/>
        </w:rPr>
        <w:t xml:space="preserve">, </w:t>
      </w:r>
      <w:r w:rsidRPr="000911E9">
        <w:rPr>
          <w:rStyle w:val="dt"/>
          <w:rFonts w:ascii="Consolas" w:eastAsiaTheme="majorEastAsia" w:hAnsi="Consolas" w:cs="Consolas"/>
          <w:color w:val="902000"/>
          <w:spacing w:val="3"/>
          <w:bdr w:val="none" w:sz="0" w:space="0" w:color="auto" w:frame="1"/>
          <w:lang w:val="en-US"/>
        </w:rPr>
        <w:t>alternative =</w:t>
      </w:r>
      <w:r w:rsidRPr="000911E9">
        <w:rPr>
          <w:rStyle w:val="HTMLCode"/>
          <w:rFonts w:ascii="Consolas" w:hAnsi="Consolas" w:cs="Consolas"/>
          <w:color w:val="333333"/>
          <w:spacing w:val="3"/>
          <w:bdr w:val="none" w:sz="0" w:space="0" w:color="auto" w:frame="1"/>
          <w:lang w:val="en-US"/>
        </w:rPr>
        <w:t xml:space="preserve"> </w:t>
      </w:r>
      <w:r w:rsidRPr="000911E9">
        <w:rPr>
          <w:rStyle w:val="kw"/>
          <w:rFonts w:ascii="Consolas" w:hAnsi="Consolas" w:cs="Consolas"/>
          <w:b/>
          <w:bCs/>
          <w:color w:val="007020"/>
          <w:spacing w:val="3"/>
          <w:bdr w:val="none" w:sz="0" w:space="0" w:color="auto" w:frame="1"/>
          <w:lang w:val="en-US"/>
        </w:rPr>
        <w:t>c</w:t>
      </w:r>
      <w:r w:rsidRPr="000911E9">
        <w:rPr>
          <w:rStyle w:val="HTMLCode"/>
          <w:rFonts w:ascii="Consolas" w:hAnsi="Consolas" w:cs="Consolas"/>
          <w:color w:val="333333"/>
          <w:spacing w:val="3"/>
          <w:bdr w:val="none" w:sz="0" w:space="0" w:color="auto" w:frame="1"/>
          <w:lang w:val="en-US"/>
        </w:rPr>
        <w:t>(</w:t>
      </w:r>
      <w:r w:rsidRPr="000911E9">
        <w:rPr>
          <w:rStyle w:val="st"/>
          <w:rFonts w:ascii="Consolas" w:hAnsi="Consolas" w:cs="Consolas"/>
          <w:color w:val="4070A0"/>
          <w:spacing w:val="3"/>
          <w:bdr w:val="none" w:sz="0" w:space="0" w:color="auto" w:frame="1"/>
          <w:lang w:val="en-US"/>
        </w:rPr>
        <w:t>"</w:t>
      </w:r>
      <w:proofErr w:type="spellStart"/>
      <w:r w:rsidRPr="000911E9">
        <w:rPr>
          <w:rStyle w:val="st"/>
          <w:rFonts w:ascii="Consolas" w:hAnsi="Consolas" w:cs="Consolas"/>
          <w:color w:val="4070A0"/>
          <w:spacing w:val="3"/>
          <w:bdr w:val="none" w:sz="0" w:space="0" w:color="auto" w:frame="1"/>
          <w:lang w:val="en-US"/>
        </w:rPr>
        <w:t>two.sided</w:t>
      </w:r>
      <w:proofErr w:type="spellEnd"/>
      <w:r w:rsidRPr="000911E9">
        <w:rPr>
          <w:rStyle w:val="st"/>
          <w:rFonts w:ascii="Consolas" w:hAnsi="Consolas" w:cs="Consolas"/>
          <w:color w:val="4070A0"/>
          <w:spacing w:val="3"/>
          <w:bdr w:val="none" w:sz="0" w:space="0" w:color="auto" w:frame="1"/>
          <w:lang w:val="en-US"/>
        </w:rPr>
        <w:t>"</w:t>
      </w:r>
      <w:r w:rsidRPr="000911E9">
        <w:rPr>
          <w:rStyle w:val="HTMLCode"/>
          <w:rFonts w:ascii="Consolas" w:hAnsi="Consolas" w:cs="Consolas"/>
          <w:color w:val="333333"/>
          <w:spacing w:val="3"/>
          <w:bdr w:val="none" w:sz="0" w:space="0" w:color="auto" w:frame="1"/>
          <w:lang w:val="en-US"/>
        </w:rPr>
        <w:t>) )</w:t>
      </w:r>
    </w:p>
    <w:p w14:paraId="3D364ECE" w14:textId="4BC5D448" w:rsidR="003A13B8" w:rsidRPr="003A13B8" w:rsidRDefault="003A13B8" w:rsidP="003A13B8">
      <w:pPr>
        <w:pStyle w:val="KeinLeerraum"/>
        <w:numPr>
          <w:ilvl w:val="0"/>
          <w:numId w:val="7"/>
        </w:numPr>
        <w:rPr>
          <w:rFonts w:ascii="Calibri" w:hAnsi="Calibri" w:cs="Calibri"/>
          <w:b/>
          <w:bCs/>
          <w:lang w:val="en-US"/>
        </w:rPr>
      </w:pPr>
      <w:proofErr w:type="spellStart"/>
      <w:r>
        <w:rPr>
          <w:rFonts w:ascii="Calibri" w:hAnsi="Calibri" w:cs="Calibri"/>
          <w:b/>
          <w:bCs/>
          <w:lang w:val="en-US"/>
        </w:rPr>
        <w:t>Tobs</w:t>
      </w:r>
      <w:proofErr w:type="spellEnd"/>
      <w:r>
        <w:rPr>
          <w:rFonts w:ascii="Calibri" w:hAnsi="Calibri" w:cs="Calibri"/>
          <w:b/>
          <w:bCs/>
          <w:lang w:val="en-US"/>
        </w:rPr>
        <w:t xml:space="preserve"> </w:t>
      </w:r>
      <w:r>
        <w:rPr>
          <w:rFonts w:ascii="Calibri" w:hAnsi="Calibri" w:cs="Calibri"/>
          <w:lang w:val="en-US"/>
        </w:rPr>
        <w:t>= number of successes</w:t>
      </w:r>
    </w:p>
    <w:p w14:paraId="3E739CD9" w14:textId="5D6F8DCF" w:rsidR="000911E9" w:rsidRPr="008F1D2F" w:rsidRDefault="003A13B8" w:rsidP="003A13B8">
      <w:pPr>
        <w:pStyle w:val="KeinLeerraum"/>
        <w:numPr>
          <w:ilvl w:val="0"/>
          <w:numId w:val="7"/>
        </w:numPr>
        <w:rPr>
          <w:rFonts w:ascii="Calibri" w:hAnsi="Calibri" w:cs="Calibri"/>
          <w:b/>
          <w:bCs/>
          <w:lang w:val="en-US"/>
        </w:rPr>
      </w:pPr>
      <w:r>
        <w:rPr>
          <w:rFonts w:ascii="Calibri" w:hAnsi="Calibri" w:cs="Calibri"/>
          <w:lang w:val="en-US"/>
        </w:rPr>
        <w:t xml:space="preserve">Alternative: </w:t>
      </w:r>
      <w:proofErr w:type="spellStart"/>
      <w:proofErr w:type="gramStart"/>
      <w:r>
        <w:rPr>
          <w:rFonts w:ascii="Calibri" w:hAnsi="Calibri" w:cs="Calibri"/>
          <w:lang w:val="en-US"/>
        </w:rPr>
        <w:t>two.sided</w:t>
      </w:r>
      <w:proofErr w:type="spellEnd"/>
      <w:proofErr w:type="gramEnd"/>
      <w:r>
        <w:rPr>
          <w:rFonts w:ascii="Calibri" w:hAnsi="Calibri" w:cs="Calibri"/>
          <w:lang w:val="en-US"/>
        </w:rPr>
        <w:t>, greater or less</w:t>
      </w:r>
    </w:p>
    <w:p w14:paraId="1BA01B7D" w14:textId="4F4DDB69" w:rsidR="008F1D2F" w:rsidRDefault="008F1D2F" w:rsidP="003A13B8">
      <w:pPr>
        <w:pStyle w:val="KeinLeerraum"/>
        <w:numPr>
          <w:ilvl w:val="0"/>
          <w:numId w:val="7"/>
        </w:numPr>
        <w:rPr>
          <w:rFonts w:ascii="Calibri" w:hAnsi="Calibri" w:cs="Calibri"/>
          <w:b/>
          <w:bCs/>
          <w:lang w:val="en-US"/>
        </w:rPr>
      </w:pPr>
      <w:r>
        <w:rPr>
          <w:rFonts w:ascii="Calibri" w:hAnsi="Calibri" w:cs="Calibri"/>
          <w:lang w:val="en-US"/>
        </w:rPr>
        <w:t xml:space="preserve">Extracting </w:t>
      </w:r>
      <w:proofErr w:type="spellStart"/>
      <w:r>
        <w:rPr>
          <w:rFonts w:ascii="Calibri" w:hAnsi="Calibri" w:cs="Calibri"/>
          <w:lang w:val="en-US"/>
        </w:rPr>
        <w:t>p.value</w:t>
      </w:r>
      <w:proofErr w:type="spellEnd"/>
      <w:r>
        <w:rPr>
          <w:rFonts w:ascii="Calibri" w:hAnsi="Calibri" w:cs="Calibri"/>
          <w:lang w:val="en-US"/>
        </w:rPr>
        <w:t xml:space="preserve">: </w:t>
      </w:r>
      <w:r w:rsidRPr="00F6115D">
        <w:rPr>
          <w:rFonts w:ascii="Calibri" w:hAnsi="Calibri" w:cs="Calibri"/>
          <w:highlight w:val="cyan"/>
          <w:lang w:val="en-US"/>
        </w:rPr>
        <w:t>test…$</w:t>
      </w:r>
      <w:proofErr w:type="spellStart"/>
      <w:r w:rsidRPr="00F6115D">
        <w:rPr>
          <w:rFonts w:ascii="Calibri" w:hAnsi="Calibri" w:cs="Calibri"/>
          <w:highlight w:val="cyan"/>
          <w:lang w:val="en-US"/>
        </w:rPr>
        <w:t>p.value</w:t>
      </w:r>
      <w:proofErr w:type="spellEnd"/>
    </w:p>
    <w:p w14:paraId="3B1805AC" w14:textId="77E5B69B" w:rsidR="00C52DBE" w:rsidRPr="00605EA2" w:rsidRDefault="00C52DBE" w:rsidP="00605EA2">
      <w:pPr>
        <w:pStyle w:val="berschrift2"/>
        <w:rPr>
          <w:b/>
          <w:bCs/>
          <w:lang w:val="en-US"/>
        </w:rPr>
      </w:pPr>
      <w:r w:rsidRPr="00C52DBE">
        <w:rPr>
          <w:rFonts w:ascii="Calibri" w:hAnsi="Calibri" w:cs="Calibri"/>
          <w:noProof/>
          <w:lang w:val="en-US"/>
        </w:rPr>
        <w:lastRenderedPageBreak/>
        <w:drawing>
          <wp:anchor distT="0" distB="0" distL="114300" distR="114300" simplePos="0" relativeHeight="251671552" behindDoc="0" locked="0" layoutInCell="1" allowOverlap="1" wp14:anchorId="317BCD2F" wp14:editId="13A18BFA">
            <wp:simplePos x="0" y="0"/>
            <wp:positionH relativeFrom="column">
              <wp:posOffset>2973623</wp:posOffset>
            </wp:positionH>
            <wp:positionV relativeFrom="paragraph">
              <wp:posOffset>104365</wp:posOffset>
            </wp:positionV>
            <wp:extent cx="3234690" cy="846455"/>
            <wp:effectExtent l="0" t="0" r="3810" b="4445"/>
            <wp:wrapThrough wrapText="bothSides">
              <wp:wrapPolygon edited="0">
                <wp:start x="0" y="0"/>
                <wp:lineTo x="0" y="21389"/>
                <wp:lineTo x="21541" y="21389"/>
                <wp:lineTo x="21541" y="0"/>
                <wp:lineTo x="0" y="0"/>
              </wp:wrapPolygon>
            </wp:wrapThrough>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4690" cy="846455"/>
                    </a:xfrm>
                    <a:prstGeom prst="rect">
                      <a:avLst/>
                    </a:prstGeom>
                  </pic:spPr>
                </pic:pic>
              </a:graphicData>
            </a:graphic>
            <wp14:sizeRelH relativeFrom="page">
              <wp14:pctWidth>0</wp14:pctWidth>
            </wp14:sizeRelH>
            <wp14:sizeRelV relativeFrom="page">
              <wp14:pctHeight>0</wp14:pctHeight>
            </wp14:sizeRelV>
          </wp:anchor>
        </w:drawing>
      </w:r>
      <w:r w:rsidR="00283F73">
        <w:rPr>
          <w:b/>
          <w:bCs/>
          <w:lang w:val="en-US"/>
        </w:rPr>
        <w:t>Fisher’s Test:</w:t>
      </w:r>
      <w:r w:rsidR="00E25B46" w:rsidRPr="001A5D8A">
        <w:rPr>
          <w:b/>
          <w:bCs/>
          <w:lang w:val="en-US"/>
        </w:rPr>
        <w:t xml:space="preserve"> </w:t>
      </w:r>
      <w:r w:rsidR="00605EA2" w:rsidRPr="00F536C5">
        <w:rPr>
          <w:b/>
          <w:bCs/>
          <w:u w:val="single"/>
          <w:lang w:val="en-US"/>
        </w:rPr>
        <w:t>2</w:t>
      </w:r>
      <w:r w:rsidR="00E25B46" w:rsidRPr="00F536C5">
        <w:rPr>
          <w:b/>
          <w:bCs/>
          <w:u w:val="single"/>
          <w:lang w:val="en-US"/>
        </w:rPr>
        <w:t xml:space="preserve"> binary</w:t>
      </w:r>
      <w:r w:rsidR="00E25B46" w:rsidRPr="001A5D8A">
        <w:rPr>
          <w:b/>
          <w:bCs/>
          <w:lang w:val="en-US"/>
        </w:rPr>
        <w:t xml:space="preserve"> variables</w:t>
      </w:r>
    </w:p>
    <w:p w14:paraId="5B5C1514" w14:textId="6BA8E0BA" w:rsidR="00C52DBE" w:rsidRPr="00F460FA" w:rsidRDefault="00C52DBE" w:rsidP="00F460FA">
      <w:pPr>
        <w:pStyle w:val="KeinLeerraum"/>
        <w:numPr>
          <w:ilvl w:val="0"/>
          <w:numId w:val="7"/>
        </w:numPr>
        <w:rPr>
          <w:rFonts w:ascii="Calibri" w:hAnsi="Calibri" w:cs="Calibri"/>
          <w:lang w:val="en-US"/>
        </w:rPr>
      </w:pPr>
      <w:r>
        <w:rPr>
          <w:rFonts w:ascii="Calibri" w:hAnsi="Calibri" w:cs="Calibri"/>
          <w:lang w:val="en-US"/>
        </w:rPr>
        <w:t>Odds: a/b &amp; c/d</w:t>
      </w:r>
    </w:p>
    <w:p w14:paraId="37E37A24" w14:textId="6448AAEB" w:rsidR="00A75222" w:rsidRPr="00A75222" w:rsidRDefault="00A75222" w:rsidP="00C52DBE">
      <w:pPr>
        <w:pStyle w:val="KeinLeerraum"/>
        <w:numPr>
          <w:ilvl w:val="0"/>
          <w:numId w:val="7"/>
        </w:numPr>
        <w:rPr>
          <w:rFonts w:ascii="Calibri" w:hAnsi="Calibri" w:cs="Calibri"/>
          <w:lang w:val="en-US"/>
        </w:rPr>
      </w:pPr>
      <w:r>
        <w:rPr>
          <w:rFonts w:ascii="Calibri" w:hAnsi="Calibri" w:cs="Calibri"/>
          <w:lang w:val="en-US"/>
        </w:rPr>
        <w:t>Ho: independence of the 2 variables</w:t>
      </w:r>
    </w:p>
    <w:p w14:paraId="1A6C9A51" w14:textId="06925519" w:rsidR="00363A24" w:rsidRDefault="00F460FA" w:rsidP="00F460FA">
      <w:pPr>
        <w:pStyle w:val="KeinLeerraum"/>
        <w:numPr>
          <w:ilvl w:val="0"/>
          <w:numId w:val="7"/>
        </w:numPr>
        <w:rPr>
          <w:rFonts w:ascii="Calibri" w:hAnsi="Calibri" w:cs="Calibri"/>
          <w:lang w:val="en-US"/>
        </w:rPr>
      </w:pPr>
      <w:r>
        <w:rPr>
          <w:rFonts w:ascii="Calibri" w:hAnsi="Calibri" w:cs="Calibri"/>
          <w:lang w:val="en-US"/>
        </w:rPr>
        <w:t>Permutation testing: fixing one and permuting the other column</w:t>
      </w:r>
    </w:p>
    <w:p w14:paraId="36D75910" w14:textId="438BB94F" w:rsidR="00210507" w:rsidRDefault="00210507" w:rsidP="00210507">
      <w:pPr>
        <w:pStyle w:val="KeinLeerraum"/>
        <w:numPr>
          <w:ilvl w:val="1"/>
          <w:numId w:val="7"/>
        </w:numPr>
        <w:rPr>
          <w:rFonts w:ascii="Calibri" w:hAnsi="Calibri" w:cs="Calibri"/>
          <w:lang w:val="en-US"/>
        </w:rPr>
      </w:pPr>
      <w:r>
        <w:rPr>
          <w:rFonts w:ascii="Calibri" w:hAnsi="Calibri" w:cs="Calibri"/>
          <w:lang w:val="en-US"/>
        </w:rPr>
        <w:t>For each permutation: 2x2 contingency table:</w:t>
      </w:r>
    </w:p>
    <w:p w14:paraId="6250E324" w14:textId="34967FC4" w:rsidR="00210507" w:rsidRDefault="00210507" w:rsidP="00210507">
      <w:pPr>
        <w:pStyle w:val="KeinLeerraum"/>
        <w:numPr>
          <w:ilvl w:val="1"/>
          <w:numId w:val="7"/>
        </w:numPr>
        <w:rPr>
          <w:rFonts w:ascii="Calibri" w:hAnsi="Calibri" w:cs="Calibri"/>
          <w:lang w:val="en-US"/>
        </w:rPr>
      </w:pPr>
      <w:r>
        <w:rPr>
          <w:rFonts w:ascii="Calibri" w:hAnsi="Calibri" w:cs="Calibri"/>
          <w:lang w:val="en-US"/>
        </w:rPr>
        <w:t>Size of dataset, margins (= row and column totals) constant</w:t>
      </w:r>
    </w:p>
    <w:p w14:paraId="0CB05C7F" w14:textId="698E0A70" w:rsidR="00593D1D" w:rsidRDefault="00593D1D" w:rsidP="00210507">
      <w:pPr>
        <w:pStyle w:val="KeinLeerraum"/>
        <w:numPr>
          <w:ilvl w:val="1"/>
          <w:numId w:val="7"/>
        </w:numPr>
        <w:rPr>
          <w:rFonts w:ascii="Calibri" w:hAnsi="Calibri" w:cs="Calibri"/>
          <w:lang w:val="en-US"/>
        </w:rPr>
      </w:pPr>
      <w:r w:rsidRPr="000B231C">
        <w:rPr>
          <w:rFonts w:ascii="Calibri" w:hAnsi="Calibri" w:cs="Calibri"/>
          <w:b/>
          <w:bCs/>
          <w:lang w:val="en-US"/>
        </w:rPr>
        <w:t>a</w:t>
      </w:r>
      <w:r>
        <w:rPr>
          <w:rFonts w:ascii="Calibri" w:hAnsi="Calibri" w:cs="Calibri"/>
          <w:i/>
          <w:iCs/>
          <w:lang w:val="en-US"/>
        </w:rPr>
        <w:t xml:space="preserve"> </w:t>
      </w:r>
      <w:proofErr w:type="gramStart"/>
      <w:r>
        <w:rPr>
          <w:rFonts w:ascii="Calibri" w:hAnsi="Calibri" w:cs="Calibri"/>
          <w:lang w:val="en-US"/>
        </w:rPr>
        <w:t>usually</w:t>
      </w:r>
      <w:proofErr w:type="gramEnd"/>
      <w:r>
        <w:rPr>
          <w:rFonts w:ascii="Calibri" w:hAnsi="Calibri" w:cs="Calibri"/>
          <w:lang w:val="en-US"/>
        </w:rPr>
        <w:t xml:space="preserve"> test statistic</w:t>
      </w:r>
    </w:p>
    <w:p w14:paraId="0933638D" w14:textId="3D5A49E6" w:rsidR="00593D1D" w:rsidRDefault="00593D1D" w:rsidP="00593D1D">
      <w:pPr>
        <w:pStyle w:val="KeinLeerraum"/>
        <w:numPr>
          <w:ilvl w:val="2"/>
          <w:numId w:val="7"/>
        </w:numPr>
        <w:rPr>
          <w:rFonts w:ascii="Calibri" w:hAnsi="Calibri" w:cs="Calibri"/>
          <w:lang w:val="en-US"/>
        </w:rPr>
      </w:pPr>
      <w:r>
        <w:rPr>
          <w:rFonts w:ascii="Calibri" w:hAnsi="Calibri" w:cs="Calibri"/>
          <w:lang w:val="en-US"/>
        </w:rPr>
        <w:t xml:space="preserve">distribution of a </w:t>
      </w:r>
      <w:r w:rsidR="004E50EC">
        <w:rPr>
          <w:rFonts w:ascii="Calibri" w:hAnsi="Calibri" w:cs="Calibri"/>
          <w:lang w:val="en-US"/>
        </w:rPr>
        <w:t xml:space="preserve">under H0 </w:t>
      </w:r>
      <w:r>
        <w:rPr>
          <w:rFonts w:ascii="Calibri" w:hAnsi="Calibri" w:cs="Calibri"/>
          <w:lang w:val="en-US"/>
        </w:rPr>
        <w:t xml:space="preserve">= </w:t>
      </w:r>
      <w:r w:rsidRPr="004E50EC">
        <w:rPr>
          <w:rFonts w:ascii="Calibri" w:hAnsi="Calibri" w:cs="Calibri"/>
          <w:b/>
          <w:bCs/>
          <w:lang w:val="en-US"/>
        </w:rPr>
        <w:t>hypergeometric</w:t>
      </w:r>
      <w:r>
        <w:rPr>
          <w:rFonts w:ascii="Calibri" w:hAnsi="Calibri" w:cs="Calibri"/>
          <w:lang w:val="en-US"/>
        </w:rPr>
        <w:t xml:space="preserve"> </w:t>
      </w:r>
      <w:r w:rsidR="004E50EC">
        <w:rPr>
          <w:rFonts w:ascii="Calibri" w:hAnsi="Calibri" w:cs="Calibri"/>
          <w:lang w:val="en-US"/>
        </w:rPr>
        <w:t>distribution</w:t>
      </w:r>
    </w:p>
    <w:p w14:paraId="4BD1C708" w14:textId="4B437F57" w:rsidR="004E50EC" w:rsidRDefault="004E50EC" w:rsidP="004E50EC">
      <w:pPr>
        <w:pStyle w:val="KeinLeerraum"/>
        <w:numPr>
          <w:ilvl w:val="3"/>
          <w:numId w:val="7"/>
        </w:numPr>
        <w:rPr>
          <w:rFonts w:ascii="Calibri" w:hAnsi="Calibri" w:cs="Calibri"/>
          <w:lang w:val="en-US"/>
        </w:rPr>
      </w:pPr>
      <w:r>
        <w:rPr>
          <w:rFonts w:ascii="Calibri" w:hAnsi="Calibri" w:cs="Calibri"/>
          <w:lang w:val="en-US"/>
        </w:rPr>
        <w:t xml:space="preserve">Assumptions: </w:t>
      </w:r>
      <w:r w:rsidR="003A133C">
        <w:rPr>
          <w:rFonts w:ascii="Calibri" w:hAnsi="Calibri" w:cs="Calibri"/>
          <w:b/>
          <w:bCs/>
          <w:lang w:val="en-US"/>
        </w:rPr>
        <w:t>fixed</w:t>
      </w:r>
      <w:r w:rsidRPr="00637411">
        <w:rPr>
          <w:rFonts w:ascii="Calibri" w:hAnsi="Calibri" w:cs="Calibri"/>
          <w:b/>
          <w:bCs/>
          <w:lang w:val="en-US"/>
        </w:rPr>
        <w:t xml:space="preserve"> margins</w:t>
      </w:r>
      <w:r>
        <w:rPr>
          <w:rFonts w:ascii="Calibri" w:hAnsi="Calibri" w:cs="Calibri"/>
          <w:lang w:val="en-US"/>
        </w:rPr>
        <w:tab/>
      </w:r>
    </w:p>
    <w:p w14:paraId="5D54F4DA" w14:textId="6E726FA5" w:rsidR="00F460FA" w:rsidRDefault="00F460FA" w:rsidP="00363A24">
      <w:pPr>
        <w:pStyle w:val="KeinLeerraum"/>
        <w:rPr>
          <w:rFonts w:ascii="Calibri" w:hAnsi="Calibri" w:cs="Calibri"/>
          <w:lang w:val="en-US"/>
        </w:rPr>
      </w:pPr>
    </w:p>
    <w:p w14:paraId="37320E6B" w14:textId="05EFFD92" w:rsidR="00AD191F" w:rsidRDefault="00AD191F" w:rsidP="00AD191F">
      <w:pPr>
        <w:pStyle w:val="KeinLeerraum"/>
        <w:rPr>
          <w:rFonts w:ascii="Calibri" w:hAnsi="Calibri" w:cs="Calibri"/>
          <w:lang w:val="en-US"/>
        </w:rPr>
      </w:pPr>
      <w:r>
        <w:rPr>
          <w:rFonts w:ascii="Calibri" w:hAnsi="Calibri" w:cs="Calibri"/>
          <w:lang w:val="en-US"/>
        </w:rPr>
        <w:t xml:space="preserve">Fisher test </w:t>
      </w:r>
      <w:r w:rsidRPr="00AD191F">
        <w:rPr>
          <w:rFonts w:ascii="Calibri" w:hAnsi="Calibri" w:cs="Calibri"/>
          <w:lang w:val="en-US"/>
        </w:rPr>
        <w:sym w:font="Wingdings" w:char="F0E0"/>
      </w:r>
      <w:r>
        <w:rPr>
          <w:rFonts w:ascii="Calibri" w:hAnsi="Calibri" w:cs="Calibri"/>
          <w:lang w:val="en-US"/>
        </w:rPr>
        <w:t xml:space="preserve"> exact instance of permutation testing</w:t>
      </w:r>
    </w:p>
    <w:p w14:paraId="62DF6B88" w14:textId="48BFDDA8" w:rsidR="00637411" w:rsidRDefault="00F20243" w:rsidP="00F20243">
      <w:pPr>
        <w:pStyle w:val="KeinLeerraum"/>
        <w:numPr>
          <w:ilvl w:val="0"/>
          <w:numId w:val="7"/>
        </w:numPr>
        <w:rPr>
          <w:rFonts w:ascii="Calibri" w:hAnsi="Calibri" w:cs="Calibri"/>
          <w:lang w:val="en-US"/>
        </w:rPr>
      </w:pPr>
      <w:r>
        <w:rPr>
          <w:rFonts w:ascii="Calibri" w:hAnsi="Calibri" w:cs="Calibri"/>
          <w:lang w:val="en-US"/>
        </w:rPr>
        <w:t>Requires contingency table as input:</w:t>
      </w:r>
    </w:p>
    <w:p w14:paraId="4D3D6B7A" w14:textId="7EB6A39F" w:rsidR="00363A24" w:rsidRPr="00363A24" w:rsidRDefault="00363A24" w:rsidP="00F202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nsolas"/>
          <w:color w:val="333333"/>
          <w:spacing w:val="3"/>
          <w:sz w:val="20"/>
          <w:szCs w:val="20"/>
          <w:bdr w:val="none" w:sz="0" w:space="0" w:color="auto" w:frame="1"/>
          <w:lang w:val="en-US"/>
        </w:rPr>
      </w:pPr>
      <w:proofErr w:type="spellStart"/>
      <w:r w:rsidRPr="00363A24">
        <w:rPr>
          <w:rFonts w:ascii="Consolas" w:hAnsi="Consolas" w:cs="Consolas"/>
          <w:color w:val="333333"/>
          <w:spacing w:val="3"/>
          <w:sz w:val="20"/>
          <w:szCs w:val="20"/>
          <w:bdr w:val="none" w:sz="0" w:space="0" w:color="auto" w:frame="1"/>
          <w:lang w:val="en-US"/>
        </w:rPr>
        <w:t>tbl</w:t>
      </w:r>
      <w:proofErr w:type="spellEnd"/>
      <w:r w:rsidRPr="00363A24">
        <w:rPr>
          <w:rFonts w:ascii="Consolas" w:hAnsi="Consolas" w:cs="Consolas"/>
          <w:color w:val="333333"/>
          <w:spacing w:val="3"/>
          <w:sz w:val="20"/>
          <w:szCs w:val="20"/>
          <w:bdr w:val="none" w:sz="0" w:space="0" w:color="auto" w:frame="1"/>
          <w:lang w:val="en-US"/>
        </w:rPr>
        <w:t xml:space="preserve"> =</w:t>
      </w:r>
      <w:r w:rsidRPr="00363A24">
        <w:rPr>
          <w:rFonts w:ascii="Consolas" w:hAnsi="Consolas" w:cs="Consolas"/>
          <w:color w:val="4070A0"/>
          <w:spacing w:val="3"/>
          <w:sz w:val="20"/>
          <w:szCs w:val="20"/>
          <w:bdr w:val="none" w:sz="0" w:space="0" w:color="auto" w:frame="1"/>
          <w:lang w:val="en-US"/>
        </w:rPr>
        <w:t xml:space="preserve"> </w:t>
      </w:r>
      <w:proofErr w:type="spellStart"/>
      <w:proofErr w:type="gramStart"/>
      <w:r w:rsidRPr="00363A24">
        <w:rPr>
          <w:rFonts w:ascii="Consolas" w:hAnsi="Consolas" w:cs="Consolas"/>
          <w:b/>
          <w:bCs/>
          <w:color w:val="007020"/>
          <w:spacing w:val="3"/>
          <w:sz w:val="20"/>
          <w:szCs w:val="20"/>
          <w:bdr w:val="none" w:sz="0" w:space="0" w:color="auto" w:frame="1"/>
          <w:lang w:val="en-US"/>
        </w:rPr>
        <w:t>data.table</w:t>
      </w:r>
      <w:proofErr w:type="spellEnd"/>
      <w:proofErr w:type="gramEnd"/>
      <w:r w:rsidRPr="00363A24">
        <w:rPr>
          <w:rFonts w:ascii="Consolas" w:hAnsi="Consolas" w:cs="Consolas"/>
          <w:color w:val="333333"/>
          <w:spacing w:val="3"/>
          <w:sz w:val="20"/>
          <w:szCs w:val="20"/>
          <w:bdr w:val="none" w:sz="0" w:space="0" w:color="auto" w:frame="1"/>
          <w:lang w:val="en-US"/>
        </w:rPr>
        <w:t>(</w:t>
      </w:r>
    </w:p>
    <w:p w14:paraId="4850FFF6" w14:textId="77777777" w:rsidR="00363A24" w:rsidRPr="00363A24" w:rsidRDefault="00363A24" w:rsidP="00F202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nsolas"/>
          <w:color w:val="333333"/>
          <w:spacing w:val="3"/>
          <w:sz w:val="20"/>
          <w:szCs w:val="20"/>
          <w:bdr w:val="none" w:sz="0" w:space="0" w:color="auto" w:frame="1"/>
          <w:lang w:val="en-US"/>
        </w:rPr>
      </w:pPr>
      <w:r w:rsidRPr="00363A24">
        <w:rPr>
          <w:rFonts w:ascii="Consolas" w:hAnsi="Consolas" w:cs="Consolas"/>
          <w:color w:val="333333"/>
          <w:spacing w:val="3"/>
          <w:sz w:val="20"/>
          <w:szCs w:val="20"/>
          <w:bdr w:val="none" w:sz="0" w:space="0" w:color="auto" w:frame="1"/>
          <w:lang w:val="en-US"/>
        </w:rPr>
        <w:t xml:space="preserve">  </w:t>
      </w:r>
      <w:r w:rsidRPr="00363A24">
        <w:rPr>
          <w:rFonts w:ascii="Consolas" w:hAnsi="Consolas" w:cs="Consolas"/>
          <w:color w:val="902000"/>
          <w:spacing w:val="3"/>
          <w:sz w:val="20"/>
          <w:szCs w:val="20"/>
          <w:bdr w:val="none" w:sz="0" w:space="0" w:color="auto" w:frame="1"/>
          <w:lang w:val="en-US"/>
        </w:rPr>
        <w:t>severe =</w:t>
      </w:r>
      <w:r w:rsidRPr="00363A24">
        <w:rPr>
          <w:rFonts w:ascii="Consolas" w:hAnsi="Consolas" w:cs="Consolas"/>
          <w:color w:val="333333"/>
          <w:spacing w:val="3"/>
          <w:sz w:val="20"/>
          <w:szCs w:val="20"/>
          <w:bdr w:val="none" w:sz="0" w:space="0" w:color="auto" w:frame="1"/>
          <w:lang w:val="en-US"/>
        </w:rPr>
        <w:t xml:space="preserve"> </w:t>
      </w:r>
      <w:proofErr w:type="gramStart"/>
      <w:r w:rsidRPr="00363A24">
        <w:rPr>
          <w:rFonts w:ascii="Consolas" w:hAnsi="Consolas" w:cs="Consolas"/>
          <w:b/>
          <w:bCs/>
          <w:color w:val="007020"/>
          <w:spacing w:val="3"/>
          <w:sz w:val="20"/>
          <w:szCs w:val="20"/>
          <w:bdr w:val="none" w:sz="0" w:space="0" w:color="auto" w:frame="1"/>
          <w:lang w:val="en-US"/>
        </w:rPr>
        <w:t>c</w:t>
      </w:r>
      <w:r w:rsidRPr="00363A24">
        <w:rPr>
          <w:rFonts w:ascii="Consolas" w:hAnsi="Consolas" w:cs="Consolas"/>
          <w:color w:val="333333"/>
          <w:spacing w:val="3"/>
          <w:sz w:val="20"/>
          <w:szCs w:val="20"/>
          <w:bdr w:val="none" w:sz="0" w:space="0" w:color="auto" w:frame="1"/>
          <w:lang w:val="en-US"/>
        </w:rPr>
        <w:t>(</w:t>
      </w:r>
      <w:proofErr w:type="gramEnd"/>
      <w:r w:rsidRPr="00363A24">
        <w:rPr>
          <w:rFonts w:ascii="Consolas" w:hAnsi="Consolas" w:cs="Consolas"/>
          <w:color w:val="40A070"/>
          <w:spacing w:val="3"/>
          <w:sz w:val="20"/>
          <w:szCs w:val="20"/>
          <w:bdr w:val="none" w:sz="0" w:space="0" w:color="auto" w:frame="1"/>
          <w:lang w:val="en-US"/>
        </w:rPr>
        <w:t>10</w:t>
      </w:r>
      <w:r w:rsidRPr="00363A24">
        <w:rPr>
          <w:rFonts w:ascii="Consolas" w:hAnsi="Consolas" w:cs="Consolas"/>
          <w:color w:val="333333"/>
          <w:spacing w:val="3"/>
          <w:sz w:val="20"/>
          <w:szCs w:val="20"/>
          <w:bdr w:val="none" w:sz="0" w:space="0" w:color="auto" w:frame="1"/>
          <w:lang w:val="en-US"/>
        </w:rPr>
        <w:t xml:space="preserve">, </w:t>
      </w:r>
      <w:r w:rsidRPr="00363A24">
        <w:rPr>
          <w:rFonts w:ascii="Consolas" w:hAnsi="Consolas" w:cs="Consolas"/>
          <w:color w:val="40A070"/>
          <w:spacing w:val="3"/>
          <w:sz w:val="20"/>
          <w:szCs w:val="20"/>
          <w:bdr w:val="none" w:sz="0" w:space="0" w:color="auto" w:frame="1"/>
          <w:lang w:val="en-US"/>
        </w:rPr>
        <w:t>10</w:t>
      </w:r>
      <w:r w:rsidRPr="00363A24">
        <w:rPr>
          <w:rFonts w:ascii="Consolas" w:hAnsi="Consolas" w:cs="Consolas"/>
          <w:color w:val="333333"/>
          <w:spacing w:val="3"/>
          <w:sz w:val="20"/>
          <w:szCs w:val="20"/>
          <w:bdr w:val="none" w:sz="0" w:space="0" w:color="auto" w:frame="1"/>
          <w:lang w:val="en-US"/>
        </w:rPr>
        <w:t>),</w:t>
      </w:r>
    </w:p>
    <w:p w14:paraId="667855A2" w14:textId="77777777" w:rsidR="00363A24" w:rsidRPr="00363A24" w:rsidRDefault="00363A24" w:rsidP="00F202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nsolas"/>
          <w:color w:val="333333"/>
          <w:spacing w:val="3"/>
          <w:sz w:val="20"/>
          <w:szCs w:val="20"/>
          <w:bdr w:val="none" w:sz="0" w:space="0" w:color="auto" w:frame="1"/>
          <w:lang w:val="en-US"/>
        </w:rPr>
      </w:pPr>
      <w:r w:rsidRPr="00363A24">
        <w:rPr>
          <w:rFonts w:ascii="Consolas" w:hAnsi="Consolas" w:cs="Consolas"/>
          <w:color w:val="333333"/>
          <w:spacing w:val="3"/>
          <w:sz w:val="20"/>
          <w:szCs w:val="20"/>
          <w:bdr w:val="none" w:sz="0" w:space="0" w:color="auto" w:frame="1"/>
          <w:lang w:val="en-US"/>
        </w:rPr>
        <w:t xml:space="preserve">  </w:t>
      </w:r>
      <w:r w:rsidRPr="00363A24">
        <w:rPr>
          <w:rFonts w:ascii="Consolas" w:hAnsi="Consolas" w:cs="Consolas"/>
          <w:color w:val="902000"/>
          <w:spacing w:val="3"/>
          <w:sz w:val="20"/>
          <w:szCs w:val="20"/>
          <w:bdr w:val="none" w:sz="0" w:space="0" w:color="auto" w:frame="1"/>
          <w:lang w:val="en-US"/>
        </w:rPr>
        <w:t>mild =</w:t>
      </w:r>
      <w:r w:rsidRPr="00363A24">
        <w:rPr>
          <w:rFonts w:ascii="Consolas" w:hAnsi="Consolas" w:cs="Consolas"/>
          <w:color w:val="333333"/>
          <w:spacing w:val="3"/>
          <w:sz w:val="20"/>
          <w:szCs w:val="20"/>
          <w:bdr w:val="none" w:sz="0" w:space="0" w:color="auto" w:frame="1"/>
          <w:lang w:val="en-US"/>
        </w:rPr>
        <w:t xml:space="preserve"> </w:t>
      </w:r>
      <w:proofErr w:type="gramStart"/>
      <w:r w:rsidRPr="00363A24">
        <w:rPr>
          <w:rFonts w:ascii="Consolas" w:hAnsi="Consolas" w:cs="Consolas"/>
          <w:b/>
          <w:bCs/>
          <w:color w:val="007020"/>
          <w:spacing w:val="3"/>
          <w:sz w:val="20"/>
          <w:szCs w:val="20"/>
          <w:bdr w:val="none" w:sz="0" w:space="0" w:color="auto" w:frame="1"/>
          <w:lang w:val="en-US"/>
        </w:rPr>
        <w:t>c</w:t>
      </w:r>
      <w:r w:rsidRPr="00363A24">
        <w:rPr>
          <w:rFonts w:ascii="Consolas" w:hAnsi="Consolas" w:cs="Consolas"/>
          <w:color w:val="333333"/>
          <w:spacing w:val="3"/>
          <w:sz w:val="20"/>
          <w:szCs w:val="20"/>
          <w:bdr w:val="none" w:sz="0" w:space="0" w:color="auto" w:frame="1"/>
          <w:lang w:val="en-US"/>
        </w:rPr>
        <w:t>(</w:t>
      </w:r>
      <w:proofErr w:type="gramEnd"/>
      <w:r w:rsidRPr="00363A24">
        <w:rPr>
          <w:rFonts w:ascii="Consolas" w:hAnsi="Consolas" w:cs="Consolas"/>
          <w:color w:val="40A070"/>
          <w:spacing w:val="3"/>
          <w:sz w:val="20"/>
          <w:szCs w:val="20"/>
          <w:bdr w:val="none" w:sz="0" w:space="0" w:color="auto" w:frame="1"/>
          <w:lang w:val="en-US"/>
        </w:rPr>
        <w:t>20</w:t>
      </w:r>
      <w:r w:rsidRPr="00363A24">
        <w:rPr>
          <w:rFonts w:ascii="Consolas" w:hAnsi="Consolas" w:cs="Consolas"/>
          <w:color w:val="333333"/>
          <w:spacing w:val="3"/>
          <w:sz w:val="20"/>
          <w:szCs w:val="20"/>
          <w:bdr w:val="none" w:sz="0" w:space="0" w:color="auto" w:frame="1"/>
          <w:lang w:val="en-US"/>
        </w:rPr>
        <w:t xml:space="preserve">, </w:t>
      </w:r>
      <w:r w:rsidRPr="00363A24">
        <w:rPr>
          <w:rFonts w:ascii="Consolas" w:hAnsi="Consolas" w:cs="Consolas"/>
          <w:color w:val="40A070"/>
          <w:spacing w:val="3"/>
          <w:sz w:val="20"/>
          <w:szCs w:val="20"/>
          <w:bdr w:val="none" w:sz="0" w:space="0" w:color="auto" w:frame="1"/>
          <w:lang w:val="en-US"/>
        </w:rPr>
        <w:t>70</w:t>
      </w:r>
      <w:r w:rsidRPr="00363A24">
        <w:rPr>
          <w:rFonts w:ascii="Consolas" w:hAnsi="Consolas" w:cs="Consolas"/>
          <w:color w:val="333333"/>
          <w:spacing w:val="3"/>
          <w:sz w:val="20"/>
          <w:szCs w:val="20"/>
          <w:bdr w:val="none" w:sz="0" w:space="0" w:color="auto" w:frame="1"/>
          <w:lang w:val="en-US"/>
        </w:rPr>
        <w:t>)</w:t>
      </w:r>
    </w:p>
    <w:p w14:paraId="317A1CD1" w14:textId="77777777" w:rsidR="00363A24" w:rsidRPr="00363A24" w:rsidRDefault="00363A24" w:rsidP="00F2024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nsolas"/>
          <w:color w:val="333333"/>
          <w:spacing w:val="3"/>
          <w:sz w:val="20"/>
          <w:szCs w:val="20"/>
          <w:bdr w:val="none" w:sz="0" w:space="0" w:color="auto" w:frame="1"/>
          <w:lang w:val="en-US"/>
        </w:rPr>
      </w:pPr>
      <w:r w:rsidRPr="00363A24">
        <w:rPr>
          <w:rFonts w:ascii="Consolas" w:hAnsi="Consolas" w:cs="Consolas"/>
          <w:color w:val="333333"/>
          <w:spacing w:val="3"/>
          <w:sz w:val="20"/>
          <w:szCs w:val="20"/>
          <w:bdr w:val="none" w:sz="0" w:space="0" w:color="auto" w:frame="1"/>
          <w:lang w:val="en-US"/>
        </w:rPr>
        <w:t>)</w:t>
      </w:r>
    </w:p>
    <w:p w14:paraId="34B04628" w14:textId="33A79597" w:rsidR="00363A24" w:rsidRPr="00363A24" w:rsidRDefault="00605EA2" w:rsidP="00363A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Pr>
          <w:rFonts w:ascii="Consolas" w:hAnsi="Consolas" w:cs="Consolas"/>
          <w:color w:val="333333"/>
          <w:spacing w:val="3"/>
          <w:sz w:val="20"/>
          <w:szCs w:val="20"/>
          <w:bdr w:val="none" w:sz="0" w:space="0" w:color="auto" w:frame="1"/>
          <w:lang w:val="en-US"/>
        </w:rPr>
        <w:tab/>
      </w:r>
      <w:proofErr w:type="spellStart"/>
      <w:r w:rsidR="00363A24" w:rsidRPr="00363A24">
        <w:rPr>
          <w:rFonts w:ascii="Consolas" w:hAnsi="Consolas" w:cs="Consolas"/>
          <w:color w:val="333333"/>
          <w:spacing w:val="3"/>
          <w:sz w:val="20"/>
          <w:szCs w:val="20"/>
          <w:bdr w:val="none" w:sz="0" w:space="0" w:color="auto" w:frame="1"/>
          <w:lang w:val="en-US"/>
        </w:rPr>
        <w:t>tst</w:t>
      </w:r>
      <w:proofErr w:type="spellEnd"/>
      <w:r w:rsidR="00363A24" w:rsidRPr="00363A24">
        <w:rPr>
          <w:rFonts w:ascii="Consolas" w:hAnsi="Consolas" w:cs="Consolas"/>
          <w:color w:val="333333"/>
          <w:spacing w:val="3"/>
          <w:sz w:val="20"/>
          <w:szCs w:val="20"/>
          <w:bdr w:val="none" w:sz="0" w:space="0" w:color="auto" w:frame="1"/>
          <w:lang w:val="en-US"/>
        </w:rPr>
        <w:t xml:space="preserve"> &lt;-</w:t>
      </w:r>
      <w:r w:rsidR="00363A24" w:rsidRPr="00363A24">
        <w:rPr>
          <w:rFonts w:ascii="Consolas" w:hAnsi="Consolas" w:cs="Consolas"/>
          <w:color w:val="4070A0"/>
          <w:spacing w:val="3"/>
          <w:sz w:val="20"/>
          <w:szCs w:val="20"/>
          <w:bdr w:val="none" w:sz="0" w:space="0" w:color="auto" w:frame="1"/>
          <w:lang w:val="en-US"/>
        </w:rPr>
        <w:t xml:space="preserve"> </w:t>
      </w:r>
      <w:proofErr w:type="spellStart"/>
      <w:r w:rsidR="00363A24" w:rsidRPr="00363A24">
        <w:rPr>
          <w:rFonts w:ascii="Consolas" w:hAnsi="Consolas" w:cs="Consolas"/>
          <w:b/>
          <w:bCs/>
          <w:color w:val="007020"/>
          <w:spacing w:val="3"/>
          <w:sz w:val="20"/>
          <w:szCs w:val="20"/>
          <w:bdr w:val="none" w:sz="0" w:space="0" w:color="auto" w:frame="1"/>
          <w:lang w:val="en-US"/>
        </w:rPr>
        <w:t>fisher.</w:t>
      </w:r>
      <w:proofErr w:type="gramStart"/>
      <w:r w:rsidR="00363A24" w:rsidRPr="00363A24">
        <w:rPr>
          <w:rFonts w:ascii="Consolas" w:hAnsi="Consolas" w:cs="Consolas"/>
          <w:b/>
          <w:bCs/>
          <w:color w:val="007020"/>
          <w:spacing w:val="3"/>
          <w:sz w:val="20"/>
          <w:szCs w:val="20"/>
          <w:bdr w:val="none" w:sz="0" w:space="0" w:color="auto" w:frame="1"/>
          <w:lang w:val="en-US"/>
        </w:rPr>
        <w:t>test</w:t>
      </w:r>
      <w:proofErr w:type="spellEnd"/>
      <w:r w:rsidR="00363A24" w:rsidRPr="00363A24">
        <w:rPr>
          <w:rFonts w:ascii="Consolas" w:hAnsi="Consolas" w:cs="Consolas"/>
          <w:color w:val="333333"/>
          <w:spacing w:val="3"/>
          <w:sz w:val="20"/>
          <w:szCs w:val="20"/>
          <w:bdr w:val="none" w:sz="0" w:space="0" w:color="auto" w:frame="1"/>
          <w:lang w:val="en-US"/>
        </w:rPr>
        <w:t>(</w:t>
      </w:r>
      <w:proofErr w:type="spellStart"/>
      <w:proofErr w:type="gramEnd"/>
      <w:r w:rsidR="00363A24" w:rsidRPr="00363A24">
        <w:rPr>
          <w:rFonts w:ascii="Consolas" w:hAnsi="Consolas" w:cs="Consolas"/>
          <w:color w:val="333333"/>
          <w:spacing w:val="3"/>
          <w:sz w:val="20"/>
          <w:szCs w:val="20"/>
          <w:bdr w:val="none" w:sz="0" w:space="0" w:color="auto" w:frame="1"/>
          <w:lang w:val="en-US"/>
        </w:rPr>
        <w:t>tbl</w:t>
      </w:r>
      <w:proofErr w:type="spellEnd"/>
      <w:r w:rsidR="00363A24" w:rsidRPr="00363A24">
        <w:rPr>
          <w:rFonts w:ascii="Consolas" w:hAnsi="Consolas" w:cs="Consolas"/>
          <w:color w:val="333333"/>
          <w:spacing w:val="3"/>
          <w:sz w:val="20"/>
          <w:szCs w:val="20"/>
          <w:bdr w:val="none" w:sz="0" w:space="0" w:color="auto" w:frame="1"/>
          <w:lang w:val="en-US"/>
        </w:rPr>
        <w:t xml:space="preserve">,  </w:t>
      </w:r>
      <w:r w:rsidR="00363A24" w:rsidRPr="00363A24">
        <w:rPr>
          <w:rFonts w:ascii="Consolas" w:hAnsi="Consolas" w:cs="Consolas"/>
          <w:color w:val="902000"/>
          <w:spacing w:val="3"/>
          <w:sz w:val="20"/>
          <w:szCs w:val="20"/>
          <w:bdr w:val="none" w:sz="0" w:space="0" w:color="auto" w:frame="1"/>
          <w:lang w:val="en-US"/>
        </w:rPr>
        <w:t>alternative =</w:t>
      </w:r>
      <w:r w:rsidR="00363A24" w:rsidRPr="00363A24">
        <w:rPr>
          <w:rFonts w:ascii="Consolas" w:hAnsi="Consolas" w:cs="Consolas"/>
          <w:color w:val="333333"/>
          <w:spacing w:val="3"/>
          <w:sz w:val="20"/>
          <w:szCs w:val="20"/>
          <w:bdr w:val="none" w:sz="0" w:space="0" w:color="auto" w:frame="1"/>
          <w:lang w:val="en-US"/>
        </w:rPr>
        <w:t xml:space="preserve"> </w:t>
      </w:r>
      <w:r w:rsidR="00363A24" w:rsidRPr="00363A24">
        <w:rPr>
          <w:rFonts w:ascii="Consolas" w:hAnsi="Consolas" w:cs="Consolas"/>
          <w:color w:val="4070A0"/>
          <w:spacing w:val="3"/>
          <w:sz w:val="20"/>
          <w:szCs w:val="20"/>
          <w:bdr w:val="none" w:sz="0" w:space="0" w:color="auto" w:frame="1"/>
          <w:lang w:val="en-US"/>
        </w:rPr>
        <w:t>"greater"</w:t>
      </w:r>
      <w:r w:rsidR="00363A24" w:rsidRPr="00363A24">
        <w:rPr>
          <w:rFonts w:ascii="Consolas" w:hAnsi="Consolas" w:cs="Consolas"/>
          <w:color w:val="333333"/>
          <w:spacing w:val="3"/>
          <w:sz w:val="20"/>
          <w:szCs w:val="20"/>
          <w:bdr w:val="none" w:sz="0" w:space="0" w:color="auto" w:frame="1"/>
          <w:lang w:val="en-US"/>
        </w:rPr>
        <w:t>)</w:t>
      </w:r>
    </w:p>
    <w:p w14:paraId="69804A44" w14:textId="2F355141" w:rsidR="00363A24" w:rsidRDefault="00363A24" w:rsidP="00363A24">
      <w:pPr>
        <w:rPr>
          <w:lang w:val="en-US"/>
        </w:rPr>
      </w:pPr>
    </w:p>
    <w:p w14:paraId="2B7B025B" w14:textId="77777777" w:rsidR="00593448" w:rsidRPr="00363A24" w:rsidRDefault="00593448" w:rsidP="00363A24">
      <w:pPr>
        <w:rPr>
          <w:lang w:val="en-US"/>
        </w:rPr>
      </w:pPr>
    </w:p>
    <w:p w14:paraId="37C12087" w14:textId="71579BE2" w:rsidR="00363A24" w:rsidRDefault="00F75C10" w:rsidP="00F75C10">
      <w:pPr>
        <w:pStyle w:val="berschrift2"/>
        <w:rPr>
          <w:b/>
          <w:bCs/>
          <w:lang w:val="en-US"/>
        </w:rPr>
      </w:pPr>
      <w:r w:rsidRPr="00F75C10">
        <w:rPr>
          <w:b/>
          <w:bCs/>
          <w:lang w:val="en-US"/>
        </w:rPr>
        <w:t>Binary</w:t>
      </w:r>
      <w:r w:rsidR="007775DB">
        <w:rPr>
          <w:b/>
          <w:bCs/>
          <w:lang w:val="en-US"/>
        </w:rPr>
        <w:t>-</w:t>
      </w:r>
      <w:r w:rsidRPr="00F75C10">
        <w:rPr>
          <w:b/>
          <w:bCs/>
          <w:lang w:val="en-US"/>
        </w:rPr>
        <w:t xml:space="preserve">Continuous Variable </w:t>
      </w:r>
      <w:r w:rsidR="00361488">
        <w:rPr>
          <w:b/>
          <w:bCs/>
          <w:lang w:val="en-US"/>
        </w:rPr>
        <w:t>A</w:t>
      </w:r>
      <w:r w:rsidRPr="00F75C10">
        <w:rPr>
          <w:b/>
          <w:bCs/>
          <w:lang w:val="en-US"/>
        </w:rPr>
        <w:t>ssociation testing</w:t>
      </w:r>
    </w:p>
    <w:p w14:paraId="2C400610" w14:textId="29162B6F" w:rsidR="00593448" w:rsidRDefault="00593448" w:rsidP="00593448">
      <w:pPr>
        <w:rPr>
          <w:lang w:val="en-US"/>
        </w:rPr>
      </w:pPr>
    </w:p>
    <w:p w14:paraId="528D1B03" w14:textId="71B5B15E" w:rsidR="00593448" w:rsidRDefault="000B231C" w:rsidP="003B4917">
      <w:pPr>
        <w:pStyle w:val="berschrift3"/>
        <w:rPr>
          <w:b/>
          <w:bCs/>
          <w:lang w:val="en-US"/>
        </w:rPr>
      </w:pPr>
      <w:r>
        <w:rPr>
          <w:b/>
          <w:bCs/>
          <w:lang w:val="en-US"/>
        </w:rPr>
        <w:t>Students t</w:t>
      </w:r>
      <w:r w:rsidR="00593448" w:rsidRPr="003B4917">
        <w:rPr>
          <w:b/>
          <w:bCs/>
          <w:lang w:val="en-US"/>
        </w:rPr>
        <w:t>-test</w:t>
      </w:r>
      <w:r>
        <w:rPr>
          <w:b/>
          <w:bCs/>
          <w:lang w:val="en-US"/>
        </w:rPr>
        <w:t xml:space="preserve"> </w:t>
      </w:r>
    </w:p>
    <w:p w14:paraId="08E6A415" w14:textId="482CD0B4" w:rsidR="003B4917" w:rsidRDefault="000E5040" w:rsidP="003B4917">
      <w:pPr>
        <w:pStyle w:val="Listenabsatz"/>
        <w:numPr>
          <w:ilvl w:val="0"/>
          <w:numId w:val="7"/>
        </w:numPr>
        <w:rPr>
          <w:rFonts w:ascii="Calibri" w:hAnsi="Calibri" w:cs="Calibri"/>
          <w:lang w:val="en-US"/>
        </w:rPr>
      </w:pPr>
      <w:r>
        <w:rPr>
          <w:b/>
          <w:bCs/>
          <w:noProof/>
          <w:lang w:val="en-US"/>
        </w:rPr>
        <mc:AlternateContent>
          <mc:Choice Requires="wps">
            <w:drawing>
              <wp:anchor distT="0" distB="0" distL="114300" distR="114300" simplePos="0" relativeHeight="251684864" behindDoc="0" locked="0" layoutInCell="1" allowOverlap="1" wp14:anchorId="4D2686E3" wp14:editId="5123312D">
                <wp:simplePos x="0" y="0"/>
                <wp:positionH relativeFrom="column">
                  <wp:posOffset>-891540</wp:posOffset>
                </wp:positionH>
                <wp:positionV relativeFrom="paragraph">
                  <wp:posOffset>510540</wp:posOffset>
                </wp:positionV>
                <wp:extent cx="1071245" cy="655320"/>
                <wp:effectExtent l="0" t="0" r="8255" b="17780"/>
                <wp:wrapNone/>
                <wp:docPr id="8" name="Textfeld 8"/>
                <wp:cNvGraphicFramePr/>
                <a:graphic xmlns:a="http://schemas.openxmlformats.org/drawingml/2006/main">
                  <a:graphicData uri="http://schemas.microsoft.com/office/word/2010/wordprocessingShape">
                    <wps:wsp>
                      <wps:cNvSpPr txBox="1"/>
                      <wps:spPr>
                        <a:xfrm>
                          <a:off x="0" y="0"/>
                          <a:ext cx="1071245" cy="655320"/>
                        </a:xfrm>
                        <a:prstGeom prst="rect">
                          <a:avLst/>
                        </a:prstGeom>
                        <a:solidFill>
                          <a:schemeClr val="lt1"/>
                        </a:solidFill>
                        <a:ln w="6350">
                          <a:solidFill>
                            <a:prstClr val="black"/>
                          </a:solidFill>
                        </a:ln>
                      </wps:spPr>
                      <wps:txbx>
                        <w:txbxContent>
                          <w:p w14:paraId="0AB9C8C2" w14:textId="46316DF2" w:rsidR="00BB0233" w:rsidRPr="00EC0A44" w:rsidRDefault="00BB0233">
                            <w:pPr>
                              <w:rPr>
                                <w:sz w:val="15"/>
                                <w:szCs w:val="15"/>
                                <w:lang w:val="en-US"/>
                              </w:rPr>
                            </w:pPr>
                            <w:proofErr w:type="spellStart"/>
                            <w:proofErr w:type="gramStart"/>
                            <w:r w:rsidRPr="00EC0A44">
                              <w:rPr>
                                <w:sz w:val="15"/>
                                <w:szCs w:val="15"/>
                                <w:lang w:val="en-US"/>
                              </w:rPr>
                              <w:t>x,y</w:t>
                            </w:r>
                            <w:proofErr w:type="spellEnd"/>
                            <w:proofErr w:type="gramEnd"/>
                            <w:r w:rsidRPr="00EC0A44">
                              <w:rPr>
                                <w:sz w:val="15"/>
                                <w:szCs w:val="15"/>
                                <w:lang w:val="en-US"/>
                              </w:rPr>
                              <w:t xml:space="preserve"> = sample means</w:t>
                            </w:r>
                          </w:p>
                          <w:p w14:paraId="7153B22E" w14:textId="701E3A3D" w:rsidR="00BB0233" w:rsidRPr="00EC0A44" w:rsidRDefault="00BB0233">
                            <w:pPr>
                              <w:rPr>
                                <w:sz w:val="15"/>
                                <w:szCs w:val="15"/>
                                <w:lang w:val="en-US"/>
                              </w:rPr>
                            </w:pPr>
                            <w:r w:rsidRPr="00EC0A44">
                              <w:rPr>
                                <w:sz w:val="15"/>
                                <w:szCs w:val="15"/>
                                <w:lang w:val="en-US"/>
                              </w:rPr>
                              <w:t>s = pooled SD</w:t>
                            </w:r>
                          </w:p>
                          <w:p w14:paraId="52AD1A1D" w14:textId="28285D20" w:rsidR="00BB0233" w:rsidRPr="00EC0A44" w:rsidRDefault="00BB0233">
                            <w:pPr>
                              <w:rPr>
                                <w:sz w:val="15"/>
                                <w:szCs w:val="15"/>
                                <w:lang w:val="en-US"/>
                              </w:rPr>
                            </w:pPr>
                            <w:r w:rsidRPr="00EC0A44">
                              <w:rPr>
                                <w:sz w:val="15"/>
                                <w:szCs w:val="15"/>
                                <w:lang w:val="en-US"/>
                              </w:rPr>
                              <w:t>c = constant, depending on sample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2686E3" id="_x0000_t202" coordsize="21600,21600" o:spt="202" path="m,l,21600r21600,l21600,xe">
                <v:stroke joinstyle="miter"/>
                <v:path gradientshapeok="t" o:connecttype="rect"/>
              </v:shapetype>
              <v:shape id="Textfeld 8" o:spid="_x0000_s1026" type="#_x0000_t202" style="position:absolute;left:0;text-align:left;margin-left:-70.2pt;margin-top:40.2pt;width:84.35pt;height:5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" fillcolor="white [3201]" strokeweight=".5pt">
                <v:textbox>
                  <w:txbxContent>
                    <w:p w14:paraId="0AB9C8C2" w14:textId="46316DF2" w:rsidR="00BB0233" w:rsidRPr="00EC0A44" w:rsidRDefault="00BB0233">
                      <w:pPr>
                        <w:rPr>
                          <w:sz w:val="15"/>
                          <w:szCs w:val="15"/>
                          <w:lang w:val="en-US"/>
                        </w:rPr>
                      </w:pPr>
                      <w:proofErr w:type="spellStart"/>
                      <w:proofErr w:type="gramStart"/>
                      <w:r w:rsidRPr="00EC0A44">
                        <w:rPr>
                          <w:sz w:val="15"/>
                          <w:szCs w:val="15"/>
                          <w:lang w:val="en-US"/>
                        </w:rPr>
                        <w:t>x,y</w:t>
                      </w:r>
                      <w:proofErr w:type="spellEnd"/>
                      <w:proofErr w:type="gramEnd"/>
                      <w:r w:rsidRPr="00EC0A44">
                        <w:rPr>
                          <w:sz w:val="15"/>
                          <w:szCs w:val="15"/>
                          <w:lang w:val="en-US"/>
                        </w:rPr>
                        <w:t xml:space="preserve"> = sample means</w:t>
                      </w:r>
                    </w:p>
                    <w:p w14:paraId="7153B22E" w14:textId="701E3A3D" w:rsidR="00BB0233" w:rsidRPr="00EC0A44" w:rsidRDefault="00BB0233">
                      <w:pPr>
                        <w:rPr>
                          <w:sz w:val="15"/>
                          <w:szCs w:val="15"/>
                          <w:lang w:val="en-US"/>
                        </w:rPr>
                      </w:pPr>
                      <w:r w:rsidRPr="00EC0A44">
                        <w:rPr>
                          <w:sz w:val="15"/>
                          <w:szCs w:val="15"/>
                          <w:lang w:val="en-US"/>
                        </w:rPr>
                        <w:t>s = pooled SD</w:t>
                      </w:r>
                    </w:p>
                    <w:p w14:paraId="52AD1A1D" w14:textId="28285D20" w:rsidR="00BB0233" w:rsidRPr="00EC0A44" w:rsidRDefault="00BB0233">
                      <w:pPr>
                        <w:rPr>
                          <w:sz w:val="15"/>
                          <w:szCs w:val="15"/>
                          <w:lang w:val="en-US"/>
                        </w:rPr>
                      </w:pPr>
                      <w:r w:rsidRPr="00EC0A44">
                        <w:rPr>
                          <w:sz w:val="15"/>
                          <w:szCs w:val="15"/>
                          <w:lang w:val="en-US"/>
                        </w:rPr>
                        <w:t>c = constant, depending on sample size</w:t>
                      </w:r>
                    </w:p>
                  </w:txbxContent>
                </v:textbox>
              </v:shape>
            </w:pict>
          </mc:Fallback>
        </mc:AlternateContent>
      </w:r>
      <w:r w:rsidR="00253AEB" w:rsidRPr="00253AEB">
        <w:rPr>
          <w:b/>
          <w:bCs/>
          <w:noProof/>
          <w:lang w:val="en-US"/>
        </w:rPr>
        <w:drawing>
          <wp:anchor distT="0" distB="0" distL="114300" distR="114300" simplePos="0" relativeHeight="251672576" behindDoc="0" locked="0" layoutInCell="1" allowOverlap="1" wp14:anchorId="2B966244" wp14:editId="63460DE4">
            <wp:simplePos x="0" y="0"/>
            <wp:positionH relativeFrom="column">
              <wp:posOffset>-732667</wp:posOffset>
            </wp:positionH>
            <wp:positionV relativeFrom="paragraph">
              <wp:posOffset>73763</wp:posOffset>
            </wp:positionV>
            <wp:extent cx="857250" cy="432435"/>
            <wp:effectExtent l="0" t="0" r="6350" b="0"/>
            <wp:wrapThrough wrapText="bothSides">
              <wp:wrapPolygon edited="0">
                <wp:start x="0" y="0"/>
                <wp:lineTo x="0" y="20934"/>
                <wp:lineTo x="21440" y="20934"/>
                <wp:lineTo x="21440" y="0"/>
                <wp:lineTo x="0" y="0"/>
              </wp:wrapPolygon>
            </wp:wrapThrough>
            <wp:docPr id="30" name="Grafik 30" descr="Ein Bild, das Text, Uhr, Mess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Uhr, Messanzeige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57250" cy="432435"/>
                    </a:xfrm>
                    <a:prstGeom prst="rect">
                      <a:avLst/>
                    </a:prstGeom>
                  </pic:spPr>
                </pic:pic>
              </a:graphicData>
            </a:graphic>
            <wp14:sizeRelH relativeFrom="page">
              <wp14:pctWidth>0</wp14:pctWidth>
            </wp14:sizeRelH>
            <wp14:sizeRelV relativeFrom="page">
              <wp14:pctHeight>0</wp14:pctHeight>
            </wp14:sizeRelV>
          </wp:anchor>
        </w:drawing>
      </w:r>
      <w:r w:rsidR="003B4917" w:rsidRPr="00253AEB">
        <w:rPr>
          <w:rFonts w:ascii="Calibri" w:hAnsi="Calibri" w:cs="Calibri"/>
          <w:b/>
          <w:bCs/>
          <w:lang w:val="en-US"/>
        </w:rPr>
        <w:t>compares</w:t>
      </w:r>
      <w:r w:rsidR="003B4917" w:rsidRPr="003B4917">
        <w:rPr>
          <w:rFonts w:ascii="Calibri" w:hAnsi="Calibri" w:cs="Calibri"/>
          <w:lang w:val="en-US"/>
        </w:rPr>
        <w:t xml:space="preserve">, </w:t>
      </w:r>
      <w:r w:rsidR="003B4917">
        <w:rPr>
          <w:rFonts w:ascii="Calibri" w:hAnsi="Calibri" w:cs="Calibri"/>
          <w:lang w:val="en-US"/>
        </w:rPr>
        <w:t>(</w:t>
      </w:r>
      <w:r w:rsidR="003B4917" w:rsidRPr="003B4917">
        <w:rPr>
          <w:rFonts w:ascii="Calibri" w:hAnsi="Calibri" w:cs="Calibri"/>
          <w:lang w:val="en-US"/>
        </w:rPr>
        <w:t>up to the constant c</w:t>
      </w:r>
      <w:r w:rsidR="003B4917">
        <w:rPr>
          <w:rFonts w:ascii="Calibri" w:hAnsi="Calibri" w:cs="Calibri"/>
          <w:lang w:val="en-US"/>
        </w:rPr>
        <w:t xml:space="preserve"> = sample size)</w:t>
      </w:r>
      <w:r w:rsidR="003B4917" w:rsidRPr="003B4917">
        <w:rPr>
          <w:rFonts w:ascii="Calibri" w:hAnsi="Calibri" w:cs="Calibri"/>
          <w:lang w:val="en-US"/>
        </w:rPr>
        <w:t xml:space="preserve"> the “</w:t>
      </w:r>
      <w:r w:rsidR="003B4917" w:rsidRPr="00253AEB">
        <w:rPr>
          <w:rFonts w:ascii="Calibri" w:hAnsi="Calibri" w:cs="Calibri"/>
          <w:b/>
          <w:bCs/>
          <w:lang w:val="en-US"/>
        </w:rPr>
        <w:t>signal” of group difference</w:t>
      </w:r>
      <w:r w:rsidR="003B4917">
        <w:rPr>
          <w:rFonts w:ascii="Calibri" w:hAnsi="Calibri" w:cs="Calibri"/>
          <w:lang w:val="en-US"/>
        </w:rPr>
        <w:t xml:space="preserve"> </w:t>
      </w:r>
      <w:r w:rsidR="003B4917" w:rsidRPr="003B4917">
        <w:rPr>
          <w:rFonts w:ascii="Calibri" w:hAnsi="Calibri" w:cs="Calibri"/>
          <w:lang w:val="en-US"/>
        </w:rPr>
        <w:sym w:font="Wingdings" w:char="F0E0"/>
      </w:r>
      <w:r w:rsidR="003B4917">
        <w:rPr>
          <w:rFonts w:ascii="Calibri" w:hAnsi="Calibri" w:cs="Calibri"/>
          <w:lang w:val="en-US"/>
        </w:rPr>
        <w:t xml:space="preserve"> </w:t>
      </w:r>
      <w:r w:rsidR="003B4917" w:rsidRPr="003B4917">
        <w:rPr>
          <w:rFonts w:ascii="Calibri" w:hAnsi="Calibri" w:cs="Calibri"/>
          <w:lang w:val="en-US"/>
        </w:rPr>
        <w:t xml:space="preserve">estimated difference of the means of two groups, </w:t>
      </w:r>
      <w:r w:rsidR="003B4917" w:rsidRPr="00253AEB">
        <w:rPr>
          <w:rFonts w:ascii="Calibri" w:hAnsi="Calibri" w:cs="Calibri"/>
          <w:b/>
          <w:bCs/>
          <w:lang w:val="en-US"/>
        </w:rPr>
        <w:t>to the “noise</w:t>
      </w:r>
      <w:r w:rsidR="003B4917" w:rsidRPr="003B4917">
        <w:rPr>
          <w:rFonts w:ascii="Calibri" w:hAnsi="Calibri" w:cs="Calibri"/>
          <w:lang w:val="en-US"/>
        </w:rPr>
        <w:t xml:space="preserve">”, </w:t>
      </w:r>
      <w:proofErr w:type="gramStart"/>
      <w:r w:rsidR="003B4917" w:rsidRPr="003B4917">
        <w:rPr>
          <w:rFonts w:ascii="Calibri" w:hAnsi="Calibri" w:cs="Calibri"/>
          <w:lang w:val="en-US"/>
        </w:rPr>
        <w:t>i.e.</w:t>
      </w:r>
      <w:proofErr w:type="gramEnd"/>
      <w:r w:rsidR="003B4917" w:rsidRPr="003B4917">
        <w:rPr>
          <w:rFonts w:ascii="Calibri" w:hAnsi="Calibri" w:cs="Calibri"/>
          <w:lang w:val="en-US"/>
        </w:rPr>
        <w:t xml:space="preserve"> how uncertain we are about our estimate of this difference. </w:t>
      </w:r>
    </w:p>
    <w:p w14:paraId="40E75125" w14:textId="3E2C6509" w:rsidR="00253AEB" w:rsidRDefault="003B4917" w:rsidP="003B4917">
      <w:pPr>
        <w:pStyle w:val="Listenabsatz"/>
        <w:numPr>
          <w:ilvl w:val="0"/>
          <w:numId w:val="7"/>
        </w:numPr>
        <w:rPr>
          <w:rFonts w:ascii="Calibri" w:hAnsi="Calibri" w:cs="Calibri"/>
          <w:lang w:val="en-US"/>
        </w:rPr>
      </w:pPr>
      <w:r w:rsidRPr="003B4917">
        <w:rPr>
          <w:rFonts w:ascii="Calibri" w:hAnsi="Calibri" w:cs="Calibri"/>
          <w:lang w:val="en-US"/>
        </w:rPr>
        <w:t>“noise” in our estimate is the ratio of the typical variations within the groups (s</w:t>
      </w:r>
      <w:r w:rsidR="00253AEB">
        <w:rPr>
          <w:rFonts w:ascii="Calibri" w:hAnsi="Calibri" w:cs="Calibri"/>
          <w:lang w:val="en-US"/>
        </w:rPr>
        <w:t xml:space="preserve"> = pooled SD</w:t>
      </w:r>
      <w:r w:rsidRPr="003B4917">
        <w:rPr>
          <w:rFonts w:ascii="Calibri" w:hAnsi="Calibri" w:cs="Calibri"/>
          <w:lang w:val="en-US"/>
        </w:rPr>
        <w:t xml:space="preserve">) over a term capturing the sample size (c). </w:t>
      </w:r>
    </w:p>
    <w:p w14:paraId="03E7C3C5" w14:textId="77777777" w:rsidR="00253AEB" w:rsidRDefault="00253AEB" w:rsidP="00253AEB">
      <w:pPr>
        <w:pStyle w:val="Listenabsatz"/>
        <w:numPr>
          <w:ilvl w:val="1"/>
          <w:numId w:val="7"/>
        </w:numPr>
        <w:rPr>
          <w:rFonts w:ascii="Calibri" w:hAnsi="Calibri" w:cs="Calibri"/>
          <w:lang w:val="en-US"/>
        </w:rPr>
      </w:pPr>
      <w:r w:rsidRPr="00253AEB">
        <w:rPr>
          <w:rFonts w:ascii="Calibri" w:hAnsi="Calibri" w:cs="Calibri"/>
          <w:lang w:val="en-US"/>
        </w:rPr>
        <w:sym w:font="Wingdings" w:char="F0E0"/>
      </w:r>
      <w:r>
        <w:rPr>
          <w:rFonts w:ascii="Calibri" w:hAnsi="Calibri" w:cs="Calibri"/>
          <w:lang w:val="en-US"/>
        </w:rPr>
        <w:t xml:space="preserve"> </w:t>
      </w:r>
      <w:r w:rsidR="003B4917" w:rsidRPr="003B4917">
        <w:rPr>
          <w:rFonts w:ascii="Calibri" w:hAnsi="Calibri" w:cs="Calibri"/>
          <w:lang w:val="en-US"/>
        </w:rPr>
        <w:t xml:space="preserve">signal-to-noise ratio. </w:t>
      </w:r>
    </w:p>
    <w:p w14:paraId="178C884B" w14:textId="1E88345D" w:rsidR="00253AEB" w:rsidRDefault="003B4917" w:rsidP="00253AEB">
      <w:pPr>
        <w:pStyle w:val="Listenabsatz"/>
        <w:numPr>
          <w:ilvl w:val="1"/>
          <w:numId w:val="7"/>
        </w:numPr>
        <w:rPr>
          <w:rFonts w:ascii="Calibri" w:hAnsi="Calibri" w:cs="Calibri"/>
          <w:lang w:val="en-US"/>
        </w:rPr>
      </w:pPr>
      <w:r w:rsidRPr="003B4917">
        <w:rPr>
          <w:rFonts w:ascii="Calibri" w:hAnsi="Calibri" w:cs="Calibri"/>
          <w:lang w:val="en-US"/>
        </w:rPr>
        <w:t>If t-statistic is large</w:t>
      </w:r>
      <w:r w:rsidR="00253AEB">
        <w:rPr>
          <w:rFonts w:ascii="Calibri" w:hAnsi="Calibri" w:cs="Calibri"/>
          <w:lang w:val="en-US"/>
        </w:rPr>
        <w:t xml:space="preserve"> </w:t>
      </w:r>
      <w:r w:rsidR="00253AEB" w:rsidRPr="00253AEB">
        <w:rPr>
          <w:rFonts w:ascii="Calibri" w:hAnsi="Calibri" w:cs="Calibri"/>
          <w:lang w:val="en-US"/>
        </w:rPr>
        <w:sym w:font="Wingdings" w:char="F0E0"/>
      </w:r>
      <w:r w:rsidR="00253AEB">
        <w:rPr>
          <w:rFonts w:ascii="Calibri" w:hAnsi="Calibri" w:cs="Calibri"/>
          <w:lang w:val="en-US"/>
        </w:rPr>
        <w:t xml:space="preserve"> </w:t>
      </w:r>
      <w:r w:rsidRPr="003B4917">
        <w:rPr>
          <w:rFonts w:ascii="Calibri" w:hAnsi="Calibri" w:cs="Calibri"/>
          <w:lang w:val="en-US"/>
        </w:rPr>
        <w:t xml:space="preserve">clear difference in means. </w:t>
      </w:r>
    </w:p>
    <w:p w14:paraId="31B5C018" w14:textId="77777777" w:rsidR="00253AEB" w:rsidRDefault="003B4917" w:rsidP="00253AEB">
      <w:pPr>
        <w:pStyle w:val="Listenabsatz"/>
        <w:numPr>
          <w:ilvl w:val="1"/>
          <w:numId w:val="7"/>
        </w:numPr>
        <w:rPr>
          <w:rFonts w:ascii="Calibri" w:hAnsi="Calibri" w:cs="Calibri"/>
          <w:lang w:val="en-US"/>
        </w:rPr>
      </w:pPr>
      <w:r w:rsidRPr="003B4917">
        <w:rPr>
          <w:rFonts w:ascii="Calibri" w:hAnsi="Calibri" w:cs="Calibri"/>
          <w:lang w:val="en-US"/>
        </w:rPr>
        <w:t>if t-statistic is small</w:t>
      </w:r>
      <w:r w:rsidR="00253AEB">
        <w:rPr>
          <w:rFonts w:ascii="Calibri" w:hAnsi="Calibri" w:cs="Calibri"/>
          <w:lang w:val="en-US"/>
        </w:rPr>
        <w:t xml:space="preserve"> </w:t>
      </w:r>
      <w:r w:rsidR="00253AEB" w:rsidRPr="00253AEB">
        <w:rPr>
          <w:rFonts w:ascii="Calibri" w:hAnsi="Calibri" w:cs="Calibri"/>
          <w:lang w:val="en-US"/>
        </w:rPr>
        <w:sym w:font="Wingdings" w:char="F0E0"/>
      </w:r>
      <w:r w:rsidR="00253AEB">
        <w:rPr>
          <w:rFonts w:ascii="Calibri" w:hAnsi="Calibri" w:cs="Calibri"/>
          <w:lang w:val="en-US"/>
        </w:rPr>
        <w:t xml:space="preserve"> </w:t>
      </w:r>
      <w:r w:rsidRPr="003B4917">
        <w:rPr>
          <w:rFonts w:ascii="Calibri" w:hAnsi="Calibri" w:cs="Calibri"/>
          <w:lang w:val="en-US"/>
        </w:rPr>
        <w:t>difference in means is not large compared to the noise</w:t>
      </w:r>
    </w:p>
    <w:p w14:paraId="420EA04C" w14:textId="7C62C864" w:rsidR="003B4917" w:rsidRDefault="003B4917" w:rsidP="00253AEB">
      <w:pPr>
        <w:pStyle w:val="Listenabsatz"/>
        <w:numPr>
          <w:ilvl w:val="1"/>
          <w:numId w:val="7"/>
        </w:numPr>
        <w:rPr>
          <w:rFonts w:ascii="Calibri" w:hAnsi="Calibri" w:cs="Calibri"/>
          <w:lang w:val="en-US"/>
        </w:rPr>
      </w:pPr>
      <w:r w:rsidRPr="003B4917">
        <w:rPr>
          <w:rFonts w:ascii="Calibri" w:hAnsi="Calibri" w:cs="Calibri"/>
          <w:lang w:val="en-US"/>
        </w:rPr>
        <w:t xml:space="preserve">Larger sample size (more data) or larger between-group differences compared to within-group differences </w:t>
      </w:r>
      <w:r w:rsidR="00253AEB" w:rsidRPr="00253AEB">
        <w:rPr>
          <w:rFonts w:ascii="Calibri" w:hAnsi="Calibri" w:cs="Calibri"/>
          <w:lang w:val="en-US"/>
        </w:rPr>
        <w:sym w:font="Wingdings" w:char="F0E0"/>
      </w:r>
      <w:r w:rsidRPr="003B4917">
        <w:rPr>
          <w:rFonts w:ascii="Calibri" w:hAnsi="Calibri" w:cs="Calibri"/>
          <w:lang w:val="en-US"/>
        </w:rPr>
        <w:t xml:space="preserve"> larger t-statistics</w:t>
      </w:r>
      <w:r w:rsidR="00253AEB">
        <w:rPr>
          <w:rFonts w:ascii="Calibri" w:hAnsi="Calibri" w:cs="Calibri"/>
          <w:lang w:val="en-US"/>
        </w:rPr>
        <w:t xml:space="preserve"> </w:t>
      </w:r>
    </w:p>
    <w:p w14:paraId="74AEAABF" w14:textId="6E291EBD" w:rsidR="000804BA" w:rsidRPr="000804BA" w:rsidRDefault="000804BA" w:rsidP="000804BA">
      <w:pPr>
        <w:pStyle w:val="KeinLeerraum"/>
        <w:numPr>
          <w:ilvl w:val="1"/>
          <w:numId w:val="7"/>
        </w:numPr>
        <w:rPr>
          <w:rFonts w:ascii="Calibri" w:hAnsi="Calibri" w:cs="Calibri"/>
          <w:lang w:val="en-US"/>
        </w:rPr>
      </w:pPr>
      <w:r w:rsidRPr="00D06028">
        <w:rPr>
          <w:rFonts w:ascii="Calibri" w:hAnsi="Calibri" w:cs="Calibri"/>
          <w:lang w:val="en-US"/>
        </w:rPr>
        <w:t xml:space="preserve">Large variance </w:t>
      </w:r>
      <w:r w:rsidRPr="00D06028">
        <w:rPr>
          <w:rFonts w:ascii="Calibri" w:hAnsi="Calibri" w:cs="Calibri"/>
          <w:lang w:val="en-US"/>
        </w:rPr>
        <w:sym w:font="Wingdings" w:char="F0E0"/>
      </w:r>
      <w:r w:rsidRPr="00D06028">
        <w:rPr>
          <w:rFonts w:ascii="Calibri" w:hAnsi="Calibri" w:cs="Calibri"/>
          <w:lang w:val="en-US"/>
        </w:rPr>
        <w:t xml:space="preserve">  t-statistic gets small</w:t>
      </w:r>
    </w:p>
    <w:p w14:paraId="5D17B47C" w14:textId="2043FFB0" w:rsidR="003B4917" w:rsidRPr="003B4917" w:rsidRDefault="003B4917" w:rsidP="003B4917">
      <w:pPr>
        <w:rPr>
          <w:lang w:val="en-US"/>
        </w:rPr>
      </w:pPr>
    </w:p>
    <w:p w14:paraId="4F901250" w14:textId="456EDB0B" w:rsidR="00593448" w:rsidRPr="00B6181F" w:rsidRDefault="00253AEB" w:rsidP="00593448">
      <w:pPr>
        <w:pStyle w:val="KeinLeerraum"/>
        <w:rPr>
          <w:rFonts w:ascii="Calibri" w:hAnsi="Calibri" w:cs="Calibri"/>
          <w:b/>
          <w:bCs/>
          <w:lang w:val="en-US"/>
        </w:rPr>
      </w:pPr>
      <w:r w:rsidRPr="00B6181F">
        <w:rPr>
          <w:rFonts w:ascii="Calibri" w:hAnsi="Calibri" w:cs="Calibri"/>
          <w:b/>
          <w:bCs/>
          <w:lang w:val="en-US"/>
        </w:rPr>
        <w:sym w:font="Wingdings" w:char="F0E0"/>
      </w:r>
      <w:r w:rsidRPr="00B6181F">
        <w:rPr>
          <w:rFonts w:ascii="Calibri" w:hAnsi="Calibri" w:cs="Calibri"/>
          <w:b/>
          <w:bCs/>
          <w:lang w:val="en-US"/>
        </w:rPr>
        <w:t xml:space="preserve"> Student’s t-test</w:t>
      </w:r>
      <w:r w:rsidR="00B6181F" w:rsidRPr="00B6181F">
        <w:rPr>
          <w:rFonts w:ascii="Calibri" w:hAnsi="Calibri" w:cs="Calibri"/>
          <w:b/>
          <w:bCs/>
          <w:lang w:val="en-US"/>
        </w:rPr>
        <w:t xml:space="preserve">: </w:t>
      </w:r>
    </w:p>
    <w:p w14:paraId="48D60877" w14:textId="5C148380" w:rsidR="00B6181F" w:rsidRDefault="00B6181F" w:rsidP="00593448">
      <w:pPr>
        <w:pStyle w:val="KeinLeerraum"/>
        <w:rPr>
          <w:rFonts w:ascii="Calibri" w:hAnsi="Calibri" w:cs="Calibri"/>
          <w:lang w:val="en-US"/>
        </w:rPr>
      </w:pPr>
      <w:r>
        <w:rPr>
          <w:rFonts w:ascii="Calibri" w:hAnsi="Calibri" w:cs="Calibri"/>
          <w:lang w:val="en-US"/>
        </w:rPr>
        <w:t>Assumptions:</w:t>
      </w:r>
    </w:p>
    <w:p w14:paraId="1A05B452" w14:textId="464961C8" w:rsidR="00B6181F" w:rsidRDefault="00B6181F" w:rsidP="00B6181F">
      <w:pPr>
        <w:pStyle w:val="KeinLeerraum"/>
        <w:numPr>
          <w:ilvl w:val="0"/>
          <w:numId w:val="23"/>
        </w:numPr>
        <w:rPr>
          <w:rFonts w:ascii="Calibri" w:hAnsi="Calibri" w:cs="Calibri"/>
          <w:lang w:val="en-US"/>
        </w:rPr>
      </w:pPr>
      <w:r>
        <w:rPr>
          <w:rFonts w:ascii="Calibri" w:hAnsi="Calibri" w:cs="Calibri"/>
          <w:lang w:val="en-US"/>
        </w:rPr>
        <w:t xml:space="preserve">All observations are </w:t>
      </w:r>
      <w:r w:rsidRPr="00B6181F">
        <w:rPr>
          <w:rFonts w:ascii="Calibri" w:hAnsi="Calibri" w:cs="Calibri"/>
          <w:b/>
          <w:bCs/>
          <w:lang w:val="en-US"/>
        </w:rPr>
        <w:t>independent</w:t>
      </w:r>
      <w:r>
        <w:rPr>
          <w:rFonts w:ascii="Calibri" w:hAnsi="Calibri" w:cs="Calibri"/>
          <w:lang w:val="en-US"/>
        </w:rPr>
        <w:t xml:space="preserve"> of each other</w:t>
      </w:r>
    </w:p>
    <w:p w14:paraId="0839011D" w14:textId="7E08ADC6" w:rsidR="00B6181F" w:rsidRDefault="00B6181F" w:rsidP="00B6181F">
      <w:pPr>
        <w:pStyle w:val="KeinLeerraum"/>
        <w:numPr>
          <w:ilvl w:val="0"/>
          <w:numId w:val="23"/>
        </w:numPr>
        <w:rPr>
          <w:rFonts w:ascii="Calibri" w:hAnsi="Calibri" w:cs="Calibri"/>
          <w:lang w:val="en-US"/>
        </w:rPr>
      </w:pPr>
      <w:r>
        <w:rPr>
          <w:rFonts w:ascii="Calibri" w:hAnsi="Calibri" w:cs="Calibri"/>
          <w:lang w:val="en-US"/>
        </w:rPr>
        <w:t xml:space="preserve">X and Y (the two groups) follow </w:t>
      </w:r>
      <w:r w:rsidRPr="00E1738D">
        <w:rPr>
          <w:rFonts w:ascii="Calibri" w:hAnsi="Calibri" w:cs="Calibri"/>
          <w:b/>
          <w:bCs/>
          <w:highlight w:val="yellow"/>
          <w:lang w:val="en-US"/>
        </w:rPr>
        <w:t>Gaussian</w:t>
      </w:r>
      <w:r w:rsidRPr="00E1738D">
        <w:rPr>
          <w:rFonts w:ascii="Calibri" w:hAnsi="Calibri" w:cs="Calibri"/>
          <w:highlight w:val="yellow"/>
          <w:lang w:val="en-US"/>
        </w:rPr>
        <w:t xml:space="preserve"> distributions</w:t>
      </w:r>
    </w:p>
    <w:p w14:paraId="2DFF72C7" w14:textId="38FA7AED" w:rsidR="00B6181F" w:rsidRDefault="00B6181F" w:rsidP="00B6181F">
      <w:pPr>
        <w:pStyle w:val="KeinLeerraum"/>
        <w:numPr>
          <w:ilvl w:val="0"/>
          <w:numId w:val="23"/>
        </w:numPr>
        <w:rPr>
          <w:rFonts w:ascii="Calibri" w:hAnsi="Calibri" w:cs="Calibri"/>
          <w:lang w:val="en-US"/>
        </w:rPr>
      </w:pPr>
      <w:r>
        <w:rPr>
          <w:rFonts w:ascii="Calibri" w:hAnsi="Calibri" w:cs="Calibri"/>
          <w:lang w:val="en-US"/>
        </w:rPr>
        <w:t xml:space="preserve">X &amp; Y </w:t>
      </w:r>
      <w:r w:rsidRPr="00E1738D">
        <w:rPr>
          <w:rFonts w:ascii="Calibri" w:hAnsi="Calibri" w:cs="Calibri"/>
          <w:b/>
          <w:bCs/>
          <w:highlight w:val="yellow"/>
          <w:lang w:val="en-US"/>
        </w:rPr>
        <w:t>same</w:t>
      </w:r>
      <w:r w:rsidR="00E62042">
        <w:rPr>
          <w:rFonts w:ascii="Calibri" w:hAnsi="Calibri" w:cs="Calibri"/>
          <w:b/>
          <w:bCs/>
          <w:highlight w:val="yellow"/>
          <w:lang w:val="en-US"/>
        </w:rPr>
        <w:t>/equal</w:t>
      </w:r>
      <w:r w:rsidRPr="00E1738D">
        <w:rPr>
          <w:rFonts w:ascii="Calibri" w:hAnsi="Calibri" w:cs="Calibri"/>
          <w:highlight w:val="yellow"/>
          <w:lang w:val="en-US"/>
        </w:rPr>
        <w:t xml:space="preserve"> unknown </w:t>
      </w:r>
      <w:r w:rsidRPr="00E1738D">
        <w:rPr>
          <w:rFonts w:ascii="Calibri" w:hAnsi="Calibri" w:cs="Calibri"/>
          <w:b/>
          <w:bCs/>
          <w:highlight w:val="yellow"/>
          <w:lang w:val="en-US"/>
        </w:rPr>
        <w:t>variance</w:t>
      </w:r>
      <w:r>
        <w:rPr>
          <w:rFonts w:ascii="Calibri" w:hAnsi="Calibri" w:cs="Calibri"/>
          <w:lang w:val="en-US"/>
        </w:rPr>
        <w:t xml:space="preserve"> </w:t>
      </w:r>
      <w:r w:rsidR="00FA1FC1" w:rsidRPr="00E62042">
        <w:rPr>
          <w:rFonts w:ascii="Calibri" w:hAnsi="Calibri" w:cs="Calibri"/>
          <w:highlight w:val="cyan"/>
          <w:lang w:val="en-US"/>
        </w:rPr>
        <w:t>(</w:t>
      </w:r>
      <w:proofErr w:type="spellStart"/>
      <w:proofErr w:type="gramStart"/>
      <w:r w:rsidR="00FA1FC1" w:rsidRPr="00E62042">
        <w:rPr>
          <w:rFonts w:ascii="Calibri" w:hAnsi="Calibri" w:cs="Calibri"/>
          <w:highlight w:val="cyan"/>
          <w:lang w:val="en-US"/>
        </w:rPr>
        <w:t>var.equal</w:t>
      </w:r>
      <w:proofErr w:type="spellEnd"/>
      <w:proofErr w:type="gramEnd"/>
      <w:r w:rsidR="00FA1FC1" w:rsidRPr="00E62042">
        <w:rPr>
          <w:rFonts w:ascii="Calibri" w:hAnsi="Calibri" w:cs="Calibri"/>
          <w:highlight w:val="cyan"/>
          <w:lang w:val="en-US"/>
        </w:rPr>
        <w:t xml:space="preserve"> = T)</w:t>
      </w:r>
    </w:p>
    <w:p w14:paraId="006505DA" w14:textId="3E0C1F4A" w:rsidR="000804BA" w:rsidRDefault="007775DB" w:rsidP="000804BA">
      <w:pPr>
        <w:pStyle w:val="KeinLeerraum"/>
        <w:rPr>
          <w:rFonts w:ascii="Calibri" w:hAnsi="Calibri" w:cs="Calibri"/>
          <w:lang w:val="en-US"/>
        </w:rPr>
      </w:pPr>
      <w:r w:rsidRPr="007775DB">
        <w:rPr>
          <w:rFonts w:ascii="Calibri" w:hAnsi="Calibri" w:cs="Calibri"/>
          <w:noProof/>
          <w:lang w:val="en-US"/>
        </w:rPr>
        <w:drawing>
          <wp:anchor distT="0" distB="0" distL="114300" distR="114300" simplePos="0" relativeHeight="251674624" behindDoc="0" locked="0" layoutInCell="1" allowOverlap="1" wp14:anchorId="06A06ED9" wp14:editId="7F779D02">
            <wp:simplePos x="0" y="0"/>
            <wp:positionH relativeFrom="column">
              <wp:posOffset>1862455</wp:posOffset>
            </wp:positionH>
            <wp:positionV relativeFrom="paragraph">
              <wp:posOffset>233680</wp:posOffset>
            </wp:positionV>
            <wp:extent cx="1110615" cy="153035"/>
            <wp:effectExtent l="0" t="0" r="0" b="0"/>
            <wp:wrapThrough wrapText="bothSides">
              <wp:wrapPolygon edited="0">
                <wp:start x="0" y="0"/>
                <wp:lineTo x="0" y="19718"/>
                <wp:lineTo x="21242" y="19718"/>
                <wp:lineTo x="21242" y="0"/>
                <wp:lineTo x="0" y="0"/>
              </wp:wrapPolygon>
            </wp:wrapThrough>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10615" cy="153035"/>
                    </a:xfrm>
                    <a:prstGeom prst="rect">
                      <a:avLst/>
                    </a:prstGeom>
                  </pic:spPr>
                </pic:pic>
              </a:graphicData>
            </a:graphic>
            <wp14:sizeRelH relativeFrom="page">
              <wp14:pctWidth>0</wp14:pctWidth>
            </wp14:sizeRelH>
            <wp14:sizeRelV relativeFrom="page">
              <wp14:pctHeight>0</wp14:pctHeight>
            </wp14:sizeRelV>
          </wp:anchor>
        </w:drawing>
      </w:r>
    </w:p>
    <w:p w14:paraId="52E00A74" w14:textId="35EF7299" w:rsidR="000804BA" w:rsidRPr="000804BA" w:rsidRDefault="000804BA" w:rsidP="000804BA">
      <w:pPr>
        <w:pStyle w:val="KeinLeerraum"/>
        <w:rPr>
          <w:rFonts w:ascii="Calibri" w:hAnsi="Calibri" w:cs="Calibri"/>
          <w:lang w:val="en-US"/>
        </w:rPr>
      </w:pPr>
      <w:r w:rsidRPr="000804BA">
        <w:rPr>
          <w:rFonts w:ascii="Calibri" w:hAnsi="Calibri" w:cs="Calibri"/>
          <w:b/>
          <w:bCs/>
          <w:lang w:val="en-US"/>
        </w:rPr>
        <w:t xml:space="preserve">H0: Equal means </w:t>
      </w:r>
      <w:r w:rsidRPr="000804BA">
        <w:rPr>
          <w:rFonts w:ascii="Calibri" w:hAnsi="Calibri" w:cs="Calibri"/>
          <w:lang w:val="en-US"/>
        </w:rPr>
        <w:t>of X and Y</w:t>
      </w:r>
      <w:r w:rsidR="007775DB" w:rsidRPr="007775DB">
        <w:rPr>
          <w:noProof/>
          <w:lang w:val="en-US"/>
        </w:rPr>
        <w:t xml:space="preserve"> </w:t>
      </w:r>
    </w:p>
    <w:p w14:paraId="0D760F13" w14:textId="6C4B9535" w:rsidR="00593448" w:rsidRDefault="00593448" w:rsidP="00593448">
      <w:pPr>
        <w:rPr>
          <w:lang w:val="en-US"/>
        </w:rPr>
      </w:pPr>
    </w:p>
    <w:p w14:paraId="0B71947F" w14:textId="732841C8" w:rsidR="000804BA" w:rsidRDefault="000804BA" w:rsidP="000804BA">
      <w:pPr>
        <w:pStyle w:val="KeinLeerraum"/>
        <w:rPr>
          <w:rFonts w:ascii="Calibri" w:hAnsi="Calibri" w:cs="Calibri"/>
          <w:lang w:val="en-US"/>
        </w:rPr>
      </w:pPr>
      <w:r>
        <w:rPr>
          <w:rFonts w:ascii="Calibri" w:hAnsi="Calibri" w:cs="Calibri"/>
          <w:lang w:val="en-US"/>
        </w:rPr>
        <w:t xml:space="preserve">Numerator in t-statistics is gaussian | SD estimate in denominator is noisy </w:t>
      </w:r>
    </w:p>
    <w:p w14:paraId="3E082061" w14:textId="58CF06AC" w:rsidR="00FA1FC1" w:rsidRDefault="000804BA" w:rsidP="000804BA">
      <w:pPr>
        <w:pStyle w:val="KeinLeerraum"/>
        <w:rPr>
          <w:rFonts w:ascii="Calibri" w:hAnsi="Calibri" w:cs="Calibri"/>
          <w:lang w:val="en-US"/>
        </w:rPr>
      </w:pPr>
      <w:r w:rsidRPr="00E2730E">
        <w:rPr>
          <w:rFonts w:ascii="Calibri" w:hAnsi="Calibri" w:cs="Calibri"/>
          <w:lang w:val="en-US"/>
        </w:rPr>
        <w:sym w:font="Wingdings" w:char="F0E0"/>
      </w:r>
      <w:r>
        <w:rPr>
          <w:rFonts w:ascii="Calibri" w:hAnsi="Calibri" w:cs="Calibri"/>
          <w:lang w:val="en-US"/>
        </w:rPr>
        <w:t xml:space="preserve"> the smaller the sample size, the noisier the estimate, the smaller degrees of freedom, the heavier the tails</w:t>
      </w:r>
    </w:p>
    <w:p w14:paraId="250EFA19" w14:textId="77777777" w:rsidR="005058C2" w:rsidRDefault="005058C2" w:rsidP="00D06028">
      <w:pPr>
        <w:pStyle w:val="KeinLeerraum"/>
        <w:rPr>
          <w:rFonts w:ascii="Calibri" w:hAnsi="Calibri" w:cs="Calibri"/>
          <w:lang w:val="en-US"/>
        </w:rPr>
      </w:pPr>
    </w:p>
    <w:p w14:paraId="247EB9BF" w14:textId="5ECC595B" w:rsidR="00E2730E" w:rsidRPr="005058C2" w:rsidRDefault="005058C2" w:rsidP="00D06028">
      <w:pPr>
        <w:pStyle w:val="KeinLeerraum"/>
        <w:rPr>
          <w:rFonts w:ascii="Calibri" w:hAnsi="Calibri" w:cs="Calibri"/>
          <w:b/>
          <w:bCs/>
          <w:lang w:val="en-US"/>
        </w:rPr>
      </w:pPr>
      <w:r w:rsidRPr="005058C2">
        <w:rPr>
          <w:rFonts w:ascii="Calibri" w:hAnsi="Calibri" w:cs="Calibri"/>
          <w:b/>
          <w:bCs/>
          <w:lang w:val="en-US"/>
        </w:rPr>
        <w:t xml:space="preserve">In </w:t>
      </w:r>
      <w:r w:rsidR="00FA1FC1" w:rsidRPr="005058C2">
        <w:rPr>
          <w:rFonts w:ascii="Calibri" w:hAnsi="Calibri" w:cs="Calibri"/>
          <w:b/>
          <w:bCs/>
          <w:lang w:val="en-US"/>
        </w:rPr>
        <w:t>R:</w:t>
      </w:r>
    </w:p>
    <w:p w14:paraId="7F19CFF7" w14:textId="6BF85DED" w:rsidR="00696471" w:rsidRPr="00696471" w:rsidRDefault="00696471" w:rsidP="00696471">
      <w:pPr>
        <w:pStyle w:val="HTMLVorformatiert"/>
        <w:shd w:val="clear" w:color="auto" w:fill="F7F7F7"/>
        <w:rPr>
          <w:rFonts w:ascii="Consolas" w:hAnsi="Consolas" w:cs="Consolas"/>
          <w:color w:val="333333"/>
          <w:spacing w:val="3"/>
          <w:sz w:val="24"/>
          <w:szCs w:val="24"/>
          <w:lang w:val="en-US"/>
        </w:rPr>
      </w:pPr>
      <w:proofErr w:type="spellStart"/>
      <w:r w:rsidRPr="00696471">
        <w:rPr>
          <w:rStyle w:val="kw"/>
          <w:rFonts w:ascii="Consolas" w:hAnsi="Consolas" w:cs="Consolas"/>
          <w:b/>
          <w:bCs/>
          <w:color w:val="007020"/>
          <w:spacing w:val="3"/>
          <w:bdr w:val="none" w:sz="0" w:space="0" w:color="auto" w:frame="1"/>
          <w:lang w:val="en-US"/>
        </w:rPr>
        <w:t>t.</w:t>
      </w:r>
      <w:proofErr w:type="gramStart"/>
      <w:r w:rsidRPr="00696471">
        <w:rPr>
          <w:rStyle w:val="kw"/>
          <w:rFonts w:ascii="Consolas" w:hAnsi="Consolas" w:cs="Consolas"/>
          <w:b/>
          <w:bCs/>
          <w:color w:val="007020"/>
          <w:spacing w:val="3"/>
          <w:bdr w:val="none" w:sz="0" w:space="0" w:color="auto" w:frame="1"/>
          <w:lang w:val="en-US"/>
        </w:rPr>
        <w:t>test</w:t>
      </w:r>
      <w:proofErr w:type="spellEnd"/>
      <w:r w:rsidRPr="00696471">
        <w:rPr>
          <w:rStyle w:val="HTMLCode"/>
          <w:rFonts w:ascii="Consolas" w:hAnsi="Consolas" w:cs="Consolas"/>
          <w:color w:val="333333"/>
          <w:spacing w:val="3"/>
          <w:bdr w:val="none" w:sz="0" w:space="0" w:color="auto" w:frame="1"/>
          <w:lang w:val="en-US"/>
        </w:rPr>
        <w:t>(</w:t>
      </w:r>
      <w:proofErr w:type="spellStart"/>
      <w:proofErr w:type="gramEnd"/>
      <w:r w:rsidRPr="00696471">
        <w:rPr>
          <w:rStyle w:val="HTMLCode"/>
          <w:rFonts w:ascii="Consolas" w:hAnsi="Consolas" w:cs="Consolas"/>
          <w:color w:val="333333"/>
          <w:spacing w:val="3"/>
          <w:bdr w:val="none" w:sz="0" w:space="0" w:color="auto" w:frame="1"/>
          <w:lang w:val="en-US"/>
        </w:rPr>
        <w:t>growth_rate</w:t>
      </w:r>
      <w:proofErr w:type="spellEnd"/>
      <w:r w:rsidRPr="00696471">
        <w:rPr>
          <w:rStyle w:val="HTMLCode"/>
          <w:rFonts w:ascii="Consolas" w:hAnsi="Consolas" w:cs="Consolas"/>
          <w:color w:val="333333"/>
          <w:spacing w:val="3"/>
          <w:bdr w:val="none" w:sz="0" w:space="0" w:color="auto" w:frame="1"/>
          <w:lang w:val="en-US"/>
        </w:rPr>
        <w:t xml:space="preserve"> </w:t>
      </w:r>
      <w:r w:rsidRPr="00696471">
        <w:rPr>
          <w:rStyle w:val="op"/>
          <w:rFonts w:ascii="Consolas" w:eastAsiaTheme="majorEastAsia" w:hAnsi="Consolas" w:cs="Consolas"/>
          <w:color w:val="666666"/>
          <w:spacing w:val="3"/>
          <w:bdr w:val="none" w:sz="0" w:space="0" w:color="auto" w:frame="1"/>
          <w:lang w:val="en-US"/>
        </w:rPr>
        <w:t>~</w:t>
      </w:r>
      <w:r w:rsidRPr="00696471">
        <w:rPr>
          <w:rStyle w:val="st"/>
          <w:rFonts w:ascii="Consolas" w:hAnsi="Consolas" w:cs="Consolas"/>
          <w:color w:val="4070A0"/>
          <w:spacing w:val="3"/>
          <w:bdr w:val="none" w:sz="0" w:space="0" w:color="auto" w:frame="1"/>
          <w:lang w:val="en-US"/>
        </w:rPr>
        <w:t xml:space="preserve"> </w:t>
      </w:r>
      <w:r w:rsidRPr="00696471">
        <w:rPr>
          <w:rStyle w:val="HTMLCode"/>
          <w:rFonts w:ascii="Consolas" w:hAnsi="Consolas" w:cs="Consolas"/>
          <w:color w:val="333333"/>
          <w:spacing w:val="3"/>
          <w:bdr w:val="none" w:sz="0" w:space="0" w:color="auto" w:frame="1"/>
          <w:lang w:val="en-US"/>
        </w:rPr>
        <w:t xml:space="preserve">genotype, </w:t>
      </w:r>
      <w:r w:rsidRPr="00696471">
        <w:rPr>
          <w:rStyle w:val="dt"/>
          <w:rFonts w:ascii="Consolas" w:hAnsi="Consolas" w:cs="Consolas"/>
          <w:color w:val="902000"/>
          <w:spacing w:val="3"/>
          <w:bdr w:val="none" w:sz="0" w:space="0" w:color="auto" w:frame="1"/>
          <w:lang w:val="en-US"/>
        </w:rPr>
        <w:t>data=</w:t>
      </w:r>
      <w:r w:rsidRPr="00696471">
        <w:rPr>
          <w:rStyle w:val="HTMLCode"/>
          <w:rFonts w:ascii="Consolas" w:hAnsi="Consolas" w:cs="Consolas"/>
          <w:color w:val="333333"/>
          <w:spacing w:val="3"/>
          <w:bdr w:val="none" w:sz="0" w:space="0" w:color="auto" w:frame="1"/>
          <w:lang w:val="en-US"/>
        </w:rPr>
        <w:t>dt,</w:t>
      </w:r>
      <w:r w:rsidR="002945F2">
        <w:rPr>
          <w:rStyle w:val="HTMLCode"/>
          <w:rFonts w:ascii="Consolas" w:hAnsi="Consolas" w:cs="Consolas"/>
          <w:color w:val="333333"/>
          <w:spacing w:val="3"/>
          <w:bdr w:val="none" w:sz="0" w:space="0" w:color="auto" w:frame="1"/>
          <w:lang w:val="en-US"/>
        </w:rPr>
        <w:t xml:space="preserve"> alternative = …,</w:t>
      </w:r>
      <w:r w:rsidRPr="00696471">
        <w:rPr>
          <w:rStyle w:val="HTMLCode"/>
          <w:rFonts w:ascii="Consolas" w:hAnsi="Consolas" w:cs="Consolas"/>
          <w:color w:val="333333"/>
          <w:spacing w:val="3"/>
          <w:bdr w:val="none" w:sz="0" w:space="0" w:color="auto" w:frame="1"/>
          <w:lang w:val="en-US"/>
        </w:rPr>
        <w:t xml:space="preserve"> </w:t>
      </w:r>
      <w:proofErr w:type="spellStart"/>
      <w:r w:rsidRPr="00696471">
        <w:rPr>
          <w:rStyle w:val="dt"/>
          <w:rFonts w:ascii="Consolas" w:hAnsi="Consolas" w:cs="Consolas"/>
          <w:b/>
          <w:bCs/>
          <w:color w:val="902000"/>
          <w:spacing w:val="3"/>
          <w:bdr w:val="none" w:sz="0" w:space="0" w:color="auto" w:frame="1"/>
          <w:lang w:val="en-US"/>
        </w:rPr>
        <w:t>var.equal</w:t>
      </w:r>
      <w:proofErr w:type="spellEnd"/>
      <w:r w:rsidRPr="00696471">
        <w:rPr>
          <w:rStyle w:val="dt"/>
          <w:rFonts w:ascii="Consolas" w:hAnsi="Consolas" w:cs="Consolas"/>
          <w:b/>
          <w:bCs/>
          <w:color w:val="902000"/>
          <w:spacing w:val="3"/>
          <w:bdr w:val="none" w:sz="0" w:space="0" w:color="auto" w:frame="1"/>
          <w:lang w:val="en-US"/>
        </w:rPr>
        <w:t>=</w:t>
      </w:r>
      <w:r w:rsidRPr="00696471">
        <w:rPr>
          <w:rStyle w:val="ot"/>
          <w:rFonts w:ascii="Consolas" w:hAnsi="Consolas" w:cs="Consolas"/>
          <w:b/>
          <w:bCs/>
          <w:color w:val="007020"/>
          <w:spacing w:val="3"/>
          <w:bdr w:val="none" w:sz="0" w:space="0" w:color="auto" w:frame="1"/>
          <w:lang w:val="en-US"/>
        </w:rPr>
        <w:t>TRUE</w:t>
      </w:r>
      <w:r w:rsidR="002945F2">
        <w:rPr>
          <w:rStyle w:val="ot"/>
          <w:rFonts w:ascii="Consolas" w:hAnsi="Consolas" w:cs="Consolas"/>
          <w:b/>
          <w:bCs/>
          <w:color w:val="007020"/>
          <w:spacing w:val="3"/>
          <w:bdr w:val="none" w:sz="0" w:space="0" w:color="auto" w:frame="1"/>
          <w:lang w:val="en-US"/>
        </w:rPr>
        <w:t xml:space="preserve"> </w:t>
      </w:r>
      <w:r w:rsidRPr="00696471">
        <w:rPr>
          <w:rStyle w:val="HTMLCode"/>
          <w:rFonts w:ascii="Consolas" w:hAnsi="Consolas" w:cs="Consolas"/>
          <w:color w:val="333333"/>
          <w:spacing w:val="3"/>
          <w:bdr w:val="none" w:sz="0" w:space="0" w:color="auto" w:frame="1"/>
          <w:lang w:val="en-US"/>
        </w:rPr>
        <w:t>)</w:t>
      </w:r>
    </w:p>
    <w:p w14:paraId="36931E48" w14:textId="77A11768" w:rsidR="00D9081E" w:rsidRDefault="00FA1FC1" w:rsidP="00FA1FC1">
      <w:pPr>
        <w:pStyle w:val="berschrift3"/>
        <w:rPr>
          <w:b/>
          <w:bCs/>
          <w:lang w:val="en-US"/>
        </w:rPr>
      </w:pPr>
      <w:r w:rsidRPr="00FA1FC1">
        <w:rPr>
          <w:b/>
          <w:bCs/>
          <w:lang w:val="en-US"/>
        </w:rPr>
        <w:lastRenderedPageBreak/>
        <w:t xml:space="preserve">Welch’s test: </w:t>
      </w:r>
      <w:r w:rsidRPr="00E1738D">
        <w:rPr>
          <w:b/>
          <w:bCs/>
          <w:highlight w:val="yellow"/>
          <w:lang w:val="en-US"/>
        </w:rPr>
        <w:t>Unequal variance</w:t>
      </w:r>
    </w:p>
    <w:p w14:paraId="0CA83DD0" w14:textId="4CAC986E" w:rsidR="008B02BC" w:rsidRPr="008B02BC" w:rsidRDefault="008B02BC" w:rsidP="008B02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spellStart"/>
      <w:r w:rsidRPr="00EC19A1">
        <w:rPr>
          <w:rFonts w:ascii="Consolas" w:hAnsi="Consolas" w:cs="Consolas"/>
          <w:b/>
          <w:bCs/>
          <w:color w:val="007020"/>
          <w:spacing w:val="3"/>
          <w:sz w:val="20"/>
          <w:szCs w:val="20"/>
          <w:bdr w:val="none" w:sz="0" w:space="0" w:color="auto" w:frame="1"/>
          <w:lang w:val="en-US"/>
        </w:rPr>
        <w:t>t.</w:t>
      </w:r>
      <w:proofErr w:type="gramStart"/>
      <w:r w:rsidRPr="00EC19A1">
        <w:rPr>
          <w:rFonts w:ascii="Consolas" w:hAnsi="Consolas" w:cs="Consolas"/>
          <w:b/>
          <w:bCs/>
          <w:color w:val="007020"/>
          <w:spacing w:val="3"/>
          <w:sz w:val="20"/>
          <w:szCs w:val="20"/>
          <w:bdr w:val="none" w:sz="0" w:space="0" w:color="auto" w:frame="1"/>
          <w:lang w:val="en-US"/>
        </w:rPr>
        <w:t>test</w:t>
      </w:r>
      <w:proofErr w:type="spellEnd"/>
      <w:r w:rsidRPr="00EC19A1">
        <w:rPr>
          <w:rFonts w:ascii="Consolas" w:hAnsi="Consolas" w:cs="Consolas"/>
          <w:color w:val="333333"/>
          <w:spacing w:val="3"/>
          <w:sz w:val="20"/>
          <w:szCs w:val="20"/>
          <w:bdr w:val="none" w:sz="0" w:space="0" w:color="auto" w:frame="1"/>
          <w:lang w:val="en-US"/>
        </w:rPr>
        <w:t>(</w:t>
      </w:r>
      <w:proofErr w:type="spellStart"/>
      <w:proofErr w:type="gramEnd"/>
      <w:r w:rsidRPr="00EC19A1">
        <w:rPr>
          <w:rFonts w:ascii="Consolas" w:hAnsi="Consolas" w:cs="Consolas"/>
          <w:color w:val="333333"/>
          <w:spacing w:val="3"/>
          <w:sz w:val="20"/>
          <w:szCs w:val="20"/>
          <w:bdr w:val="none" w:sz="0" w:space="0" w:color="auto" w:frame="1"/>
          <w:lang w:val="en-US"/>
        </w:rPr>
        <w:t>growth_rate</w:t>
      </w:r>
      <w:proofErr w:type="spellEnd"/>
      <w:r w:rsidRPr="00EC19A1">
        <w:rPr>
          <w:rFonts w:ascii="Consolas" w:hAnsi="Consolas" w:cs="Consolas"/>
          <w:color w:val="333333"/>
          <w:spacing w:val="3"/>
          <w:sz w:val="20"/>
          <w:szCs w:val="20"/>
          <w:bdr w:val="none" w:sz="0" w:space="0" w:color="auto" w:frame="1"/>
          <w:lang w:val="en-US"/>
        </w:rPr>
        <w:t xml:space="preserve"> </w:t>
      </w:r>
      <w:r w:rsidRPr="00EC19A1">
        <w:rPr>
          <w:rFonts w:ascii="Consolas" w:hAnsi="Consolas" w:cs="Consolas"/>
          <w:color w:val="666666"/>
          <w:spacing w:val="3"/>
          <w:sz w:val="20"/>
          <w:szCs w:val="20"/>
          <w:bdr w:val="none" w:sz="0" w:space="0" w:color="auto" w:frame="1"/>
          <w:lang w:val="en-US"/>
        </w:rPr>
        <w:t>~</w:t>
      </w:r>
      <w:r w:rsidRPr="00EC19A1">
        <w:rPr>
          <w:rFonts w:ascii="Consolas" w:hAnsi="Consolas" w:cs="Consolas"/>
          <w:color w:val="4070A0"/>
          <w:spacing w:val="3"/>
          <w:sz w:val="20"/>
          <w:szCs w:val="20"/>
          <w:bdr w:val="none" w:sz="0" w:space="0" w:color="auto" w:frame="1"/>
          <w:lang w:val="en-US"/>
        </w:rPr>
        <w:t xml:space="preserve"> </w:t>
      </w:r>
      <w:r w:rsidRPr="00EC19A1">
        <w:rPr>
          <w:rFonts w:ascii="Consolas" w:hAnsi="Consolas" w:cs="Consolas"/>
          <w:color w:val="333333"/>
          <w:spacing w:val="3"/>
          <w:sz w:val="20"/>
          <w:szCs w:val="20"/>
          <w:bdr w:val="none" w:sz="0" w:space="0" w:color="auto" w:frame="1"/>
          <w:lang w:val="en-US"/>
        </w:rPr>
        <w:t xml:space="preserve">genotype, </w:t>
      </w:r>
      <w:r w:rsidRPr="00EC19A1">
        <w:rPr>
          <w:rFonts w:ascii="Consolas" w:hAnsi="Consolas" w:cs="Consolas"/>
          <w:color w:val="902000"/>
          <w:spacing w:val="3"/>
          <w:sz w:val="20"/>
          <w:szCs w:val="20"/>
          <w:bdr w:val="none" w:sz="0" w:space="0" w:color="auto" w:frame="1"/>
          <w:lang w:val="en-US"/>
        </w:rPr>
        <w:t>data=</w:t>
      </w:r>
      <w:r w:rsidRPr="00EC19A1">
        <w:rPr>
          <w:rFonts w:ascii="Consolas" w:hAnsi="Consolas" w:cs="Consolas"/>
          <w:color w:val="333333"/>
          <w:spacing w:val="3"/>
          <w:sz w:val="20"/>
          <w:szCs w:val="20"/>
          <w:bdr w:val="none" w:sz="0" w:space="0" w:color="auto" w:frame="1"/>
          <w:lang w:val="en-US"/>
        </w:rPr>
        <w:t>dt)</w:t>
      </w:r>
    </w:p>
    <w:p w14:paraId="4AD8EBE3" w14:textId="6F6BCF4D" w:rsidR="008B02BC" w:rsidRDefault="008B02BC" w:rsidP="00D06028">
      <w:pPr>
        <w:pStyle w:val="KeinLeerraum"/>
        <w:rPr>
          <w:rFonts w:ascii="Calibri" w:hAnsi="Calibri" w:cs="Calibri"/>
          <w:lang w:val="en-US"/>
        </w:rPr>
      </w:pPr>
    </w:p>
    <w:p w14:paraId="15FCA833" w14:textId="5762D4F6" w:rsidR="00ED6C27" w:rsidRPr="00EC19A1" w:rsidRDefault="00ED6C27" w:rsidP="00EC19A1">
      <w:pPr>
        <w:pStyle w:val="berschrift3"/>
        <w:rPr>
          <w:b/>
          <w:bCs/>
          <w:lang w:val="en-US"/>
        </w:rPr>
      </w:pPr>
      <w:r w:rsidRPr="00EC19A1">
        <w:rPr>
          <w:b/>
          <w:bCs/>
          <w:lang w:val="en-US"/>
        </w:rPr>
        <w:t xml:space="preserve">Wilcoxon </w:t>
      </w:r>
      <w:r w:rsidR="00EC19A1" w:rsidRPr="00EC19A1">
        <w:rPr>
          <w:b/>
          <w:bCs/>
          <w:lang w:val="en-US"/>
        </w:rPr>
        <w:t>rank-sum test</w:t>
      </w:r>
    </w:p>
    <w:p w14:paraId="7A85B6E2" w14:textId="5983B7C2" w:rsidR="00ED6C27" w:rsidRDefault="00ED6C27" w:rsidP="00D06028">
      <w:pPr>
        <w:pStyle w:val="KeinLeerraum"/>
        <w:rPr>
          <w:rFonts w:ascii="Calibri" w:hAnsi="Calibri" w:cs="Calibri"/>
          <w:lang w:val="en-US"/>
        </w:rPr>
      </w:pPr>
      <w:r>
        <w:rPr>
          <w:rFonts w:ascii="Calibri" w:hAnsi="Calibri" w:cs="Calibri"/>
          <w:lang w:val="en-US"/>
        </w:rPr>
        <w:t xml:space="preserve">Assumptions: </w:t>
      </w:r>
    </w:p>
    <w:p w14:paraId="2D2D7B53" w14:textId="0590B36B" w:rsidR="0061477A" w:rsidRDefault="0061477A" w:rsidP="0061477A">
      <w:pPr>
        <w:pStyle w:val="KeinLeerraum"/>
        <w:numPr>
          <w:ilvl w:val="0"/>
          <w:numId w:val="7"/>
        </w:numPr>
        <w:rPr>
          <w:rFonts w:ascii="Calibri" w:hAnsi="Calibri" w:cs="Calibri"/>
          <w:lang w:val="en-US"/>
        </w:rPr>
      </w:pPr>
      <w:r>
        <w:rPr>
          <w:rFonts w:ascii="Calibri" w:hAnsi="Calibri" w:cs="Calibri"/>
          <w:lang w:val="en-US"/>
        </w:rPr>
        <w:t xml:space="preserve">All observations are </w:t>
      </w:r>
      <w:r w:rsidRPr="00EC19A1">
        <w:rPr>
          <w:rFonts w:ascii="Calibri" w:hAnsi="Calibri" w:cs="Calibri"/>
          <w:b/>
          <w:bCs/>
          <w:lang w:val="en-US"/>
        </w:rPr>
        <w:t>independent</w:t>
      </w:r>
      <w:r>
        <w:rPr>
          <w:rFonts w:ascii="Calibri" w:hAnsi="Calibri" w:cs="Calibri"/>
          <w:lang w:val="en-US"/>
        </w:rPr>
        <w:t xml:space="preserve"> </w:t>
      </w:r>
    </w:p>
    <w:p w14:paraId="1B3FBF61" w14:textId="0442DBB1" w:rsidR="00EC19A1" w:rsidRPr="00E1738D" w:rsidRDefault="00EC19A1" w:rsidP="0061477A">
      <w:pPr>
        <w:pStyle w:val="KeinLeerraum"/>
        <w:numPr>
          <w:ilvl w:val="0"/>
          <w:numId w:val="7"/>
        </w:numPr>
        <w:rPr>
          <w:rFonts w:ascii="Calibri" w:hAnsi="Calibri" w:cs="Calibri"/>
          <w:highlight w:val="yellow"/>
          <w:lang w:val="en-US"/>
        </w:rPr>
      </w:pPr>
      <w:r w:rsidRPr="00E1738D">
        <w:rPr>
          <w:rFonts w:ascii="Calibri" w:hAnsi="Calibri" w:cs="Calibri"/>
          <w:highlight w:val="yellow"/>
          <w:lang w:val="en-US"/>
        </w:rPr>
        <w:t xml:space="preserve">Responses are ordinal, </w:t>
      </w:r>
      <w:proofErr w:type="gramStart"/>
      <w:r w:rsidRPr="00E1738D">
        <w:rPr>
          <w:rFonts w:ascii="Calibri" w:hAnsi="Calibri" w:cs="Calibri"/>
          <w:highlight w:val="yellow"/>
          <w:lang w:val="en-US"/>
        </w:rPr>
        <w:t>i.e.</w:t>
      </w:r>
      <w:proofErr w:type="gramEnd"/>
      <w:r w:rsidRPr="00E1738D">
        <w:rPr>
          <w:rFonts w:ascii="Calibri" w:hAnsi="Calibri" w:cs="Calibri"/>
          <w:highlight w:val="yellow"/>
          <w:lang w:val="en-US"/>
        </w:rPr>
        <w:t xml:space="preserve"> we can </w:t>
      </w:r>
      <w:r w:rsidRPr="00E1738D">
        <w:rPr>
          <w:rFonts w:ascii="Calibri" w:hAnsi="Calibri" w:cs="Calibri"/>
          <w:b/>
          <w:bCs/>
          <w:highlight w:val="yellow"/>
          <w:lang w:val="en-US"/>
        </w:rPr>
        <w:t>rank</w:t>
      </w:r>
      <w:r w:rsidRPr="00E1738D">
        <w:rPr>
          <w:rFonts w:ascii="Calibri" w:hAnsi="Calibri" w:cs="Calibri"/>
          <w:highlight w:val="yellow"/>
          <w:lang w:val="en-US"/>
        </w:rPr>
        <w:t xml:space="preserve"> them</w:t>
      </w:r>
    </w:p>
    <w:p w14:paraId="2FFD6410" w14:textId="4084A96C" w:rsidR="00D9519A" w:rsidRDefault="00EC19A1" w:rsidP="00D9519A">
      <w:pPr>
        <w:pStyle w:val="KeinLeerraum"/>
        <w:numPr>
          <w:ilvl w:val="0"/>
          <w:numId w:val="7"/>
        </w:numPr>
        <w:rPr>
          <w:rFonts w:ascii="Calibri" w:hAnsi="Calibri" w:cs="Calibri"/>
          <w:b/>
          <w:bCs/>
          <w:lang w:val="en-US"/>
        </w:rPr>
      </w:pPr>
      <w:r w:rsidRPr="00EC19A1">
        <w:rPr>
          <w:rFonts w:ascii="Calibri" w:hAnsi="Calibri" w:cs="Calibri"/>
          <w:b/>
          <w:bCs/>
          <w:lang w:val="en-US"/>
        </w:rPr>
        <w:sym w:font="Wingdings" w:char="F0E0"/>
      </w:r>
      <w:r w:rsidRPr="00EC19A1">
        <w:rPr>
          <w:rFonts w:ascii="Calibri" w:hAnsi="Calibri" w:cs="Calibri"/>
          <w:b/>
          <w:bCs/>
          <w:lang w:val="en-US"/>
        </w:rPr>
        <w:t xml:space="preserve"> </w:t>
      </w:r>
      <w:r w:rsidRPr="00E1738D">
        <w:rPr>
          <w:rFonts w:ascii="Calibri" w:hAnsi="Calibri" w:cs="Calibri"/>
          <w:b/>
          <w:bCs/>
          <w:highlight w:val="yellow"/>
          <w:lang w:val="en-US"/>
        </w:rPr>
        <w:t>no longer Gaussian</w:t>
      </w:r>
      <w:r w:rsidRPr="00EC19A1">
        <w:rPr>
          <w:rFonts w:ascii="Calibri" w:hAnsi="Calibri" w:cs="Calibri"/>
          <w:b/>
          <w:bCs/>
          <w:lang w:val="en-US"/>
        </w:rPr>
        <w:t xml:space="preserve"> distribution assumed</w:t>
      </w:r>
    </w:p>
    <w:p w14:paraId="3C647E2F" w14:textId="7649A4C4" w:rsidR="00D9519A" w:rsidRDefault="00D9519A" w:rsidP="00D9519A">
      <w:pPr>
        <w:pStyle w:val="KeinLeerraum"/>
        <w:rPr>
          <w:rFonts w:ascii="Calibri" w:hAnsi="Calibri" w:cs="Calibri"/>
          <w:b/>
          <w:bCs/>
          <w:lang w:val="en-US"/>
        </w:rPr>
      </w:pPr>
    </w:p>
    <w:p w14:paraId="5AD000D6" w14:textId="30AF6CA7" w:rsidR="00D9519A" w:rsidRDefault="00D9519A" w:rsidP="00D9519A">
      <w:pPr>
        <w:pStyle w:val="KeinLeerraum"/>
        <w:rPr>
          <w:noProof/>
          <w:lang w:val="en-US"/>
        </w:rPr>
      </w:pPr>
      <w:r w:rsidRPr="00D9519A">
        <w:rPr>
          <w:rFonts w:ascii="Calibri" w:hAnsi="Calibri" w:cs="Calibri"/>
          <w:b/>
          <w:bCs/>
          <w:noProof/>
          <w:lang w:val="en-US"/>
        </w:rPr>
        <w:drawing>
          <wp:anchor distT="0" distB="0" distL="114300" distR="114300" simplePos="0" relativeHeight="251673600" behindDoc="0" locked="0" layoutInCell="1" allowOverlap="1" wp14:anchorId="259B7E23" wp14:editId="7DA4A734">
            <wp:simplePos x="0" y="0"/>
            <wp:positionH relativeFrom="column">
              <wp:posOffset>1351505</wp:posOffset>
            </wp:positionH>
            <wp:positionV relativeFrom="paragraph">
              <wp:posOffset>426659</wp:posOffset>
            </wp:positionV>
            <wp:extent cx="1533525" cy="175260"/>
            <wp:effectExtent l="0" t="0" r="3175" b="2540"/>
            <wp:wrapThrough wrapText="bothSides">
              <wp:wrapPolygon edited="0">
                <wp:start x="0" y="0"/>
                <wp:lineTo x="0" y="20348"/>
                <wp:lineTo x="21466" y="20348"/>
                <wp:lineTo x="21466"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33525" cy="175260"/>
                    </a:xfrm>
                    <a:prstGeom prst="rect">
                      <a:avLst/>
                    </a:prstGeom>
                  </pic:spPr>
                </pic:pic>
              </a:graphicData>
            </a:graphic>
            <wp14:sizeRelH relativeFrom="page">
              <wp14:pctWidth>0</wp14:pctWidth>
            </wp14:sizeRelH>
            <wp14:sizeRelV relativeFrom="page">
              <wp14:pctHeight>0</wp14:pctHeight>
            </wp14:sizeRelV>
          </wp:anchor>
        </w:drawing>
      </w:r>
      <w:r w:rsidRPr="00D9519A">
        <w:rPr>
          <w:rFonts w:ascii="Calibri" w:hAnsi="Calibri" w:cs="Calibri"/>
          <w:b/>
          <w:bCs/>
          <w:lang w:val="en-US"/>
        </w:rPr>
        <w:t>H0</w:t>
      </w:r>
      <w:r>
        <w:rPr>
          <w:rFonts w:ascii="Calibri" w:hAnsi="Calibri" w:cs="Calibri"/>
          <w:lang w:val="en-US"/>
        </w:rPr>
        <w:t xml:space="preserve">: </w:t>
      </w:r>
      <w:r w:rsidRPr="00D9519A">
        <w:rPr>
          <w:rFonts w:ascii="Calibri" w:hAnsi="Calibri" w:cs="Calibri"/>
          <w:lang w:val="en-US"/>
        </w:rPr>
        <w:t>the probability of an observation from the population X exceeding an observation from the second population Y equals the probability of an observation from Y exceeding an observation from X:</w:t>
      </w:r>
      <w:r w:rsidRPr="00D9519A">
        <w:rPr>
          <w:noProof/>
          <w:lang w:val="en-US"/>
        </w:rPr>
        <w:t xml:space="preserve"> </w:t>
      </w:r>
    </w:p>
    <w:p w14:paraId="54E818C2" w14:textId="52AE4A66" w:rsidR="00D9519A" w:rsidRPr="00D9519A" w:rsidRDefault="00D9519A" w:rsidP="00D9519A">
      <w:pPr>
        <w:pStyle w:val="KeinLeerraum"/>
        <w:rPr>
          <w:rFonts w:ascii="Calibri" w:hAnsi="Calibri" w:cs="Calibri"/>
          <w:lang w:val="en-US"/>
        </w:rPr>
      </w:pPr>
      <w:r w:rsidRPr="00D9519A">
        <w:rPr>
          <w:rFonts w:ascii="Calibri" w:hAnsi="Calibri" w:cs="Calibri"/>
          <w:lang w:val="en-US"/>
        </w:rPr>
        <w:t>(two sided)</w:t>
      </w:r>
    </w:p>
    <w:p w14:paraId="0242EF4A" w14:textId="6D063EB6" w:rsidR="00D9519A" w:rsidRDefault="00D9519A" w:rsidP="00D9519A">
      <w:pPr>
        <w:pStyle w:val="KeinLeerraum"/>
        <w:rPr>
          <w:rFonts w:ascii="Calibri" w:hAnsi="Calibri" w:cs="Calibri"/>
          <w:lang w:val="en-US"/>
        </w:rPr>
      </w:pPr>
    </w:p>
    <w:p w14:paraId="2854A7FE" w14:textId="77777777" w:rsidR="00D9519A" w:rsidRPr="007775DB" w:rsidRDefault="00D9519A" w:rsidP="00D9519A">
      <w:pPr>
        <w:pStyle w:val="HTMLVorformatiert"/>
        <w:shd w:val="clear" w:color="auto" w:fill="F7F7F7"/>
        <w:rPr>
          <w:rFonts w:ascii="Consolas" w:hAnsi="Consolas" w:cs="Consolas"/>
          <w:color w:val="333333"/>
          <w:spacing w:val="3"/>
          <w:sz w:val="24"/>
          <w:szCs w:val="24"/>
          <w:lang w:val="en-US"/>
        </w:rPr>
      </w:pPr>
      <w:proofErr w:type="spellStart"/>
      <w:r w:rsidRPr="007775DB">
        <w:rPr>
          <w:rStyle w:val="kw"/>
          <w:rFonts w:ascii="Consolas" w:hAnsi="Consolas" w:cs="Consolas"/>
          <w:b/>
          <w:bCs/>
          <w:color w:val="007020"/>
          <w:spacing w:val="3"/>
          <w:bdr w:val="none" w:sz="0" w:space="0" w:color="auto" w:frame="1"/>
          <w:lang w:val="en-US"/>
        </w:rPr>
        <w:t>wilcox.</w:t>
      </w:r>
      <w:proofErr w:type="gramStart"/>
      <w:r w:rsidRPr="007775DB">
        <w:rPr>
          <w:rStyle w:val="kw"/>
          <w:rFonts w:ascii="Consolas" w:hAnsi="Consolas" w:cs="Consolas"/>
          <w:b/>
          <w:bCs/>
          <w:color w:val="007020"/>
          <w:spacing w:val="3"/>
          <w:bdr w:val="none" w:sz="0" w:space="0" w:color="auto" w:frame="1"/>
          <w:lang w:val="en-US"/>
        </w:rPr>
        <w:t>test</w:t>
      </w:r>
      <w:proofErr w:type="spellEnd"/>
      <w:r w:rsidRPr="007775DB">
        <w:rPr>
          <w:rStyle w:val="HTMLCode"/>
          <w:rFonts w:ascii="Consolas" w:hAnsi="Consolas" w:cs="Consolas"/>
          <w:color w:val="333333"/>
          <w:spacing w:val="3"/>
          <w:bdr w:val="none" w:sz="0" w:space="0" w:color="auto" w:frame="1"/>
          <w:lang w:val="en-US"/>
        </w:rPr>
        <w:t>(</w:t>
      </w:r>
      <w:proofErr w:type="spellStart"/>
      <w:proofErr w:type="gramEnd"/>
      <w:r w:rsidRPr="007775DB">
        <w:rPr>
          <w:rStyle w:val="HTMLCode"/>
          <w:rFonts w:ascii="Consolas" w:hAnsi="Consolas" w:cs="Consolas"/>
          <w:color w:val="333333"/>
          <w:spacing w:val="3"/>
          <w:bdr w:val="none" w:sz="0" w:space="0" w:color="auto" w:frame="1"/>
          <w:lang w:val="en-US"/>
        </w:rPr>
        <w:t>growth_rate</w:t>
      </w:r>
      <w:proofErr w:type="spellEnd"/>
      <w:r w:rsidRPr="007775DB">
        <w:rPr>
          <w:rStyle w:val="HTMLCode"/>
          <w:rFonts w:ascii="Consolas" w:hAnsi="Consolas" w:cs="Consolas"/>
          <w:color w:val="333333"/>
          <w:spacing w:val="3"/>
          <w:bdr w:val="none" w:sz="0" w:space="0" w:color="auto" w:frame="1"/>
          <w:lang w:val="en-US"/>
        </w:rPr>
        <w:t xml:space="preserve"> </w:t>
      </w:r>
      <w:r w:rsidRPr="007775DB">
        <w:rPr>
          <w:rStyle w:val="op"/>
          <w:rFonts w:ascii="Consolas" w:eastAsiaTheme="majorEastAsia" w:hAnsi="Consolas" w:cs="Consolas"/>
          <w:color w:val="666666"/>
          <w:spacing w:val="3"/>
          <w:bdr w:val="none" w:sz="0" w:space="0" w:color="auto" w:frame="1"/>
          <w:lang w:val="en-US"/>
        </w:rPr>
        <w:t>~</w:t>
      </w:r>
      <w:r w:rsidRPr="007775DB">
        <w:rPr>
          <w:rStyle w:val="st"/>
          <w:rFonts w:ascii="Consolas" w:hAnsi="Consolas" w:cs="Consolas"/>
          <w:color w:val="4070A0"/>
          <w:spacing w:val="3"/>
          <w:bdr w:val="none" w:sz="0" w:space="0" w:color="auto" w:frame="1"/>
          <w:lang w:val="en-US"/>
        </w:rPr>
        <w:t xml:space="preserve"> </w:t>
      </w:r>
      <w:r w:rsidRPr="007775DB">
        <w:rPr>
          <w:rStyle w:val="HTMLCode"/>
          <w:rFonts w:ascii="Consolas" w:hAnsi="Consolas" w:cs="Consolas"/>
          <w:color w:val="333333"/>
          <w:spacing w:val="3"/>
          <w:bdr w:val="none" w:sz="0" w:space="0" w:color="auto" w:frame="1"/>
          <w:lang w:val="en-US"/>
        </w:rPr>
        <w:t xml:space="preserve">genotype, </w:t>
      </w:r>
      <w:r w:rsidRPr="007775DB">
        <w:rPr>
          <w:rStyle w:val="dt"/>
          <w:rFonts w:ascii="Consolas" w:hAnsi="Consolas" w:cs="Consolas"/>
          <w:color w:val="902000"/>
          <w:spacing w:val="3"/>
          <w:bdr w:val="none" w:sz="0" w:space="0" w:color="auto" w:frame="1"/>
          <w:lang w:val="en-US"/>
        </w:rPr>
        <w:t>data=</w:t>
      </w:r>
      <w:r w:rsidRPr="007775DB">
        <w:rPr>
          <w:rStyle w:val="HTMLCode"/>
          <w:rFonts w:ascii="Consolas" w:hAnsi="Consolas" w:cs="Consolas"/>
          <w:color w:val="333333"/>
          <w:spacing w:val="3"/>
          <w:bdr w:val="none" w:sz="0" w:space="0" w:color="auto" w:frame="1"/>
          <w:lang w:val="en-US"/>
        </w:rPr>
        <w:t>dt)</w:t>
      </w:r>
    </w:p>
    <w:p w14:paraId="23A0AB5A" w14:textId="77777777" w:rsidR="00D9519A" w:rsidRPr="00D9519A" w:rsidRDefault="00D9519A" w:rsidP="00D9519A">
      <w:pPr>
        <w:pStyle w:val="KeinLeerraum"/>
        <w:rPr>
          <w:rFonts w:ascii="Calibri" w:hAnsi="Calibri" w:cs="Calibri"/>
          <w:lang w:val="en-US"/>
        </w:rPr>
      </w:pPr>
    </w:p>
    <w:p w14:paraId="090DC330" w14:textId="0F9F0A82" w:rsidR="009E528F" w:rsidRPr="00B513E7" w:rsidRDefault="009E528F" w:rsidP="009E528F">
      <w:pPr>
        <w:pStyle w:val="KeinLeerraum"/>
        <w:rPr>
          <w:rFonts w:ascii="Calibri" w:hAnsi="Calibri" w:cs="Calibri"/>
          <w:b/>
          <w:bCs/>
          <w:lang w:val="en-US"/>
        </w:rPr>
      </w:pPr>
      <w:r w:rsidRPr="00B513E7">
        <w:rPr>
          <w:rFonts w:ascii="Calibri" w:hAnsi="Calibri" w:cs="Calibri"/>
          <w:b/>
          <w:bCs/>
          <w:lang w:val="en-US"/>
        </w:rPr>
        <w:t>Ranks are less sensitive to outliers</w:t>
      </w:r>
      <w:r w:rsidR="007775DB">
        <w:rPr>
          <w:rFonts w:ascii="Calibri" w:hAnsi="Calibri" w:cs="Calibri"/>
          <w:b/>
          <w:bCs/>
          <w:lang w:val="en-US"/>
        </w:rPr>
        <w:t xml:space="preserve"> than t-test (Gaussian Distribution Assumption)</w:t>
      </w:r>
    </w:p>
    <w:p w14:paraId="3D19E01A" w14:textId="5F337C78" w:rsidR="007775DB" w:rsidRDefault="007775DB" w:rsidP="009E528F">
      <w:pPr>
        <w:pStyle w:val="KeinLeerraum"/>
        <w:rPr>
          <w:rFonts w:ascii="Calibri" w:hAnsi="Calibri" w:cs="Calibri"/>
          <w:lang w:val="en-US"/>
        </w:rPr>
      </w:pPr>
      <w:r>
        <w:rPr>
          <w:rFonts w:ascii="Calibri" w:hAnsi="Calibri" w:cs="Calibri"/>
          <w:lang w:val="en-US"/>
        </w:rPr>
        <w:t xml:space="preserve">Data is indeed Gaussian </w:t>
      </w:r>
      <w:r w:rsidRPr="007775DB">
        <w:rPr>
          <w:rFonts w:ascii="Calibri" w:hAnsi="Calibri" w:cs="Calibri"/>
          <w:lang w:val="en-US"/>
        </w:rPr>
        <w:sym w:font="Wingdings" w:char="F0E0"/>
      </w:r>
      <w:r>
        <w:rPr>
          <w:rFonts w:ascii="Calibri" w:hAnsi="Calibri" w:cs="Calibri"/>
          <w:lang w:val="en-US"/>
        </w:rPr>
        <w:t xml:space="preserve"> t-test more powerful</w:t>
      </w:r>
    </w:p>
    <w:p w14:paraId="5FB772D2" w14:textId="77777777" w:rsidR="00997774" w:rsidRDefault="00997774" w:rsidP="009E528F">
      <w:pPr>
        <w:pStyle w:val="KeinLeerraum"/>
        <w:rPr>
          <w:rFonts w:ascii="Calibri" w:hAnsi="Calibri" w:cs="Calibri"/>
          <w:lang w:val="en-US"/>
        </w:rPr>
      </w:pPr>
    </w:p>
    <w:p w14:paraId="4D2BD4EA" w14:textId="18F1A6F7" w:rsidR="00B65401" w:rsidRDefault="007775DB" w:rsidP="007775DB">
      <w:pPr>
        <w:pStyle w:val="berschrift2"/>
        <w:rPr>
          <w:b/>
          <w:bCs/>
          <w:lang w:val="en-US"/>
        </w:rPr>
      </w:pPr>
      <w:r w:rsidRPr="007775DB">
        <w:rPr>
          <w:b/>
          <w:bCs/>
          <w:lang w:val="en-US"/>
        </w:rPr>
        <w:t>2 Continuous Variables</w:t>
      </w:r>
    </w:p>
    <w:p w14:paraId="099F18D7" w14:textId="77777777" w:rsidR="007775DB" w:rsidRPr="007775DB" w:rsidRDefault="007775DB" w:rsidP="007775DB">
      <w:pPr>
        <w:rPr>
          <w:lang w:val="en-US"/>
        </w:rPr>
      </w:pPr>
    </w:p>
    <w:p w14:paraId="52AE34E5" w14:textId="323849EE" w:rsidR="006E3358" w:rsidRPr="00E5221C" w:rsidRDefault="00D55930" w:rsidP="00E5221C">
      <w:pPr>
        <w:pStyle w:val="berschrift3"/>
        <w:rPr>
          <w:rFonts w:ascii="Calibri" w:hAnsi="Calibri" w:cs="Calibri"/>
          <w:b/>
          <w:bCs/>
          <w:lang w:val="en-US"/>
        </w:rPr>
      </w:pPr>
      <w:r w:rsidRPr="00E5221C">
        <w:rPr>
          <w:b/>
          <w:bCs/>
        </w:rPr>
        <w:t>Pe</w:t>
      </w:r>
      <w:r w:rsidR="00D91A20">
        <w:rPr>
          <w:b/>
          <w:bCs/>
        </w:rPr>
        <w:t>a</w:t>
      </w:r>
      <w:r w:rsidRPr="00E5221C">
        <w:rPr>
          <w:b/>
          <w:bCs/>
        </w:rPr>
        <w:t xml:space="preserve">rson </w:t>
      </w:r>
      <w:proofErr w:type="spellStart"/>
      <w:r w:rsidRPr="00E5221C">
        <w:rPr>
          <w:b/>
          <w:bCs/>
        </w:rPr>
        <w:t>correlation</w:t>
      </w:r>
      <w:proofErr w:type="spellEnd"/>
      <w:r w:rsidR="001C39E7" w:rsidRPr="00E5221C">
        <w:rPr>
          <w:b/>
          <w:bCs/>
        </w:rPr>
        <w:t xml:space="preserve"> </w:t>
      </w:r>
      <w:proofErr w:type="spellStart"/>
      <w:r w:rsidR="001C39E7" w:rsidRPr="00E5221C">
        <w:rPr>
          <w:b/>
          <w:bCs/>
        </w:rPr>
        <w:t>test</w:t>
      </w:r>
      <w:proofErr w:type="spellEnd"/>
    </w:p>
    <w:p w14:paraId="14C37CFC" w14:textId="4F22130D" w:rsidR="00B65401" w:rsidRDefault="007E5459" w:rsidP="00D55930">
      <w:pPr>
        <w:pStyle w:val="KeinLeerraum"/>
        <w:numPr>
          <w:ilvl w:val="0"/>
          <w:numId w:val="7"/>
        </w:numPr>
        <w:rPr>
          <w:rFonts w:ascii="Calibri" w:hAnsi="Calibri" w:cs="Calibri"/>
          <w:lang w:val="en-US"/>
        </w:rPr>
      </w:pPr>
      <w:r>
        <w:rPr>
          <w:rFonts w:ascii="Calibri" w:hAnsi="Calibri" w:cs="Calibri"/>
          <w:lang w:val="en-US"/>
        </w:rPr>
        <w:t>Captures</w:t>
      </w:r>
      <w:r w:rsidR="00B65401">
        <w:rPr>
          <w:rFonts w:ascii="Calibri" w:hAnsi="Calibri" w:cs="Calibri"/>
          <w:lang w:val="en-US"/>
        </w:rPr>
        <w:t xml:space="preserve"> </w:t>
      </w:r>
      <w:r w:rsidR="00B65401" w:rsidRPr="000F7F82">
        <w:rPr>
          <w:rFonts w:ascii="Calibri" w:hAnsi="Calibri" w:cs="Calibri"/>
          <w:b/>
          <w:bCs/>
          <w:lang w:val="en-US"/>
        </w:rPr>
        <w:t>linear</w:t>
      </w:r>
      <w:r w:rsidR="00B65401">
        <w:rPr>
          <w:rFonts w:ascii="Calibri" w:hAnsi="Calibri" w:cs="Calibri"/>
          <w:lang w:val="en-US"/>
        </w:rPr>
        <w:t xml:space="preserve"> relationship between </w:t>
      </w:r>
      <w:r w:rsidR="006E3358">
        <w:rPr>
          <w:rFonts w:ascii="Calibri" w:hAnsi="Calibri" w:cs="Calibri"/>
          <w:lang w:val="en-US"/>
        </w:rPr>
        <w:t xml:space="preserve">2 </w:t>
      </w:r>
      <w:r w:rsidR="00B513E7">
        <w:rPr>
          <w:rFonts w:ascii="Calibri" w:hAnsi="Calibri" w:cs="Calibri"/>
          <w:lang w:val="en-US"/>
        </w:rPr>
        <w:t>variables</w:t>
      </w:r>
    </w:p>
    <w:p w14:paraId="79FAEABE" w14:textId="6E4A6332" w:rsidR="00A84A0A" w:rsidRDefault="00A84A0A" w:rsidP="006E3358">
      <w:pPr>
        <w:pStyle w:val="KeinLeerraum"/>
        <w:numPr>
          <w:ilvl w:val="1"/>
          <w:numId w:val="7"/>
        </w:numPr>
        <w:rPr>
          <w:rFonts w:ascii="Calibri" w:hAnsi="Calibri" w:cs="Calibri"/>
          <w:lang w:val="en-US"/>
        </w:rPr>
      </w:pPr>
      <w:r w:rsidRPr="00A84A0A">
        <w:rPr>
          <w:rFonts w:ascii="Calibri" w:hAnsi="Calibri" w:cs="Calibri"/>
          <w:lang w:val="en-US"/>
        </w:rPr>
        <w:t>between -1 and 1</w:t>
      </w:r>
      <w:r>
        <w:rPr>
          <w:rFonts w:ascii="Calibri" w:hAnsi="Calibri" w:cs="Calibri"/>
          <w:lang w:val="en-US"/>
        </w:rPr>
        <w:t xml:space="preserve"> (= all </w:t>
      </w:r>
      <w:proofErr w:type="spellStart"/>
      <w:r>
        <w:rPr>
          <w:rFonts w:ascii="Calibri" w:hAnsi="Calibri" w:cs="Calibri"/>
          <w:lang w:val="en-US"/>
        </w:rPr>
        <w:t>obs</w:t>
      </w:r>
      <w:proofErr w:type="spellEnd"/>
      <w:r>
        <w:rPr>
          <w:rFonts w:ascii="Calibri" w:hAnsi="Calibri" w:cs="Calibri"/>
          <w:lang w:val="en-US"/>
        </w:rPr>
        <w:t xml:space="preserve"> </w:t>
      </w:r>
      <w:r w:rsidR="00E518CF">
        <w:rPr>
          <w:rFonts w:ascii="Calibri" w:hAnsi="Calibri" w:cs="Calibri"/>
          <w:lang w:val="en-US"/>
        </w:rPr>
        <w:t>perfectly linearly related with a positive</w:t>
      </w:r>
      <w:r w:rsidR="00E36F91">
        <w:rPr>
          <w:rFonts w:ascii="Calibri" w:hAnsi="Calibri" w:cs="Calibri"/>
          <w:lang w:val="en-US"/>
        </w:rPr>
        <w:t>/negative</w:t>
      </w:r>
      <w:r w:rsidR="00E518CF">
        <w:rPr>
          <w:rFonts w:ascii="Calibri" w:hAnsi="Calibri" w:cs="Calibri"/>
          <w:lang w:val="en-US"/>
        </w:rPr>
        <w:t xml:space="preserve"> slope</w:t>
      </w:r>
      <w:r>
        <w:rPr>
          <w:rFonts w:ascii="Calibri" w:hAnsi="Calibri" w:cs="Calibri"/>
          <w:lang w:val="en-US"/>
        </w:rPr>
        <w:t>)</w:t>
      </w:r>
    </w:p>
    <w:p w14:paraId="5B39436E" w14:textId="7B2A5D31" w:rsidR="00B513E7" w:rsidRDefault="00B513E7" w:rsidP="00D55930">
      <w:pPr>
        <w:pStyle w:val="KeinLeerraum"/>
        <w:numPr>
          <w:ilvl w:val="0"/>
          <w:numId w:val="7"/>
        </w:numPr>
        <w:rPr>
          <w:rFonts w:ascii="Calibri" w:hAnsi="Calibri" w:cs="Calibri"/>
          <w:lang w:val="en-US"/>
        </w:rPr>
      </w:pPr>
      <w:r>
        <w:rPr>
          <w:rFonts w:ascii="Calibri" w:hAnsi="Calibri" w:cs="Calibri"/>
          <w:lang w:val="en-US"/>
        </w:rPr>
        <w:t xml:space="preserve">strongly influenced by outliers possibly </w:t>
      </w:r>
    </w:p>
    <w:p w14:paraId="23460B93" w14:textId="5136DA19" w:rsidR="00997774" w:rsidRDefault="00997774" w:rsidP="00997774">
      <w:pPr>
        <w:pStyle w:val="KeinLeerraum"/>
        <w:rPr>
          <w:rFonts w:ascii="Calibri" w:hAnsi="Calibri" w:cs="Calibri"/>
          <w:lang w:val="en-US"/>
        </w:rPr>
      </w:pPr>
    </w:p>
    <w:p w14:paraId="4059C6CD" w14:textId="78446AAC" w:rsidR="00997774" w:rsidRDefault="00997774" w:rsidP="00997774">
      <w:pPr>
        <w:pStyle w:val="KeinLeerraum"/>
        <w:rPr>
          <w:rFonts w:ascii="Calibri" w:hAnsi="Calibri" w:cs="Calibri"/>
          <w:lang w:val="en-US"/>
        </w:rPr>
      </w:pPr>
      <w:r>
        <w:rPr>
          <w:rFonts w:ascii="Calibri" w:hAnsi="Calibri" w:cs="Calibri"/>
          <w:lang w:val="en-US"/>
        </w:rPr>
        <w:t>Assumptions:</w:t>
      </w:r>
    </w:p>
    <w:p w14:paraId="73BD33B4" w14:textId="75DBA6EA" w:rsidR="00997774" w:rsidRDefault="00997774" w:rsidP="00997774">
      <w:pPr>
        <w:pStyle w:val="KeinLeerraum"/>
        <w:numPr>
          <w:ilvl w:val="0"/>
          <w:numId w:val="7"/>
        </w:numPr>
        <w:rPr>
          <w:rFonts w:ascii="Calibri" w:hAnsi="Calibri" w:cs="Calibri"/>
          <w:lang w:val="en-US"/>
        </w:rPr>
      </w:pPr>
      <w:r>
        <w:rPr>
          <w:rFonts w:ascii="Calibri" w:hAnsi="Calibri" w:cs="Calibri"/>
          <w:lang w:val="en-US"/>
        </w:rPr>
        <w:t xml:space="preserve">X &amp; Y bivariate </w:t>
      </w:r>
      <w:r w:rsidRPr="00997774">
        <w:rPr>
          <w:rFonts w:ascii="Calibri" w:hAnsi="Calibri" w:cs="Calibri"/>
          <w:b/>
          <w:bCs/>
          <w:lang w:val="en-US"/>
        </w:rPr>
        <w:t>Gaussian distribution</w:t>
      </w:r>
    </w:p>
    <w:p w14:paraId="4720E551" w14:textId="222AF983" w:rsidR="00997774" w:rsidRPr="00997774" w:rsidRDefault="00997774" w:rsidP="00997774">
      <w:pPr>
        <w:pStyle w:val="KeinLeerraum"/>
        <w:numPr>
          <w:ilvl w:val="0"/>
          <w:numId w:val="7"/>
        </w:numPr>
        <w:rPr>
          <w:rFonts w:ascii="Calibri" w:hAnsi="Calibri" w:cs="Calibri"/>
          <w:lang w:val="en-US"/>
        </w:rPr>
      </w:pPr>
      <w:r>
        <w:rPr>
          <w:rFonts w:ascii="Calibri" w:hAnsi="Calibri" w:cs="Calibri"/>
          <w:lang w:val="en-US"/>
        </w:rPr>
        <w:t xml:space="preserve">Observations of X &amp; Y </w:t>
      </w:r>
      <w:proofErr w:type="spellStart"/>
      <w:r w:rsidRPr="00997774">
        <w:rPr>
          <w:rFonts w:ascii="Calibri" w:hAnsi="Calibri" w:cs="Calibri"/>
          <w:b/>
          <w:bCs/>
          <w:lang w:val="en-US"/>
        </w:rPr>
        <w:t>i.i.d</w:t>
      </w:r>
      <w:proofErr w:type="spellEnd"/>
      <w:r w:rsidRPr="00997774">
        <w:rPr>
          <w:rFonts w:ascii="Calibri" w:hAnsi="Calibri" w:cs="Calibri"/>
          <w:b/>
          <w:bCs/>
          <w:lang w:val="en-US"/>
        </w:rPr>
        <w:t>.</w:t>
      </w:r>
    </w:p>
    <w:p w14:paraId="65B2D959" w14:textId="7F734DDA" w:rsidR="00997774" w:rsidRDefault="00997774" w:rsidP="00997774">
      <w:pPr>
        <w:pStyle w:val="KeinLeerraum"/>
        <w:rPr>
          <w:rFonts w:ascii="Calibri" w:hAnsi="Calibri" w:cs="Calibri"/>
          <w:b/>
          <w:bCs/>
          <w:lang w:val="en-US"/>
        </w:rPr>
      </w:pPr>
      <w:r w:rsidRPr="00997774">
        <w:rPr>
          <w:rFonts w:ascii="Calibri" w:hAnsi="Calibri" w:cs="Calibri"/>
          <w:noProof/>
          <w:lang w:val="en-US"/>
        </w:rPr>
        <w:drawing>
          <wp:anchor distT="0" distB="0" distL="114300" distR="114300" simplePos="0" relativeHeight="251675648" behindDoc="0" locked="0" layoutInCell="1" allowOverlap="1" wp14:anchorId="27AC5894" wp14:editId="23058D0B">
            <wp:simplePos x="0" y="0"/>
            <wp:positionH relativeFrom="column">
              <wp:posOffset>3268878</wp:posOffset>
            </wp:positionH>
            <wp:positionV relativeFrom="paragraph">
              <wp:posOffset>184785</wp:posOffset>
            </wp:positionV>
            <wp:extent cx="923925" cy="194945"/>
            <wp:effectExtent l="0" t="0" r="3175" b="0"/>
            <wp:wrapThrough wrapText="bothSides">
              <wp:wrapPolygon edited="0">
                <wp:start x="0" y="0"/>
                <wp:lineTo x="0" y="19700"/>
                <wp:lineTo x="21377" y="19700"/>
                <wp:lineTo x="21377" y="0"/>
                <wp:lineTo x="0" y="0"/>
              </wp:wrapPolygon>
            </wp:wrapThrough>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23925" cy="194945"/>
                    </a:xfrm>
                    <a:prstGeom prst="rect">
                      <a:avLst/>
                    </a:prstGeom>
                  </pic:spPr>
                </pic:pic>
              </a:graphicData>
            </a:graphic>
            <wp14:sizeRelH relativeFrom="page">
              <wp14:pctWidth>0</wp14:pctWidth>
            </wp14:sizeRelH>
            <wp14:sizeRelV relativeFrom="page">
              <wp14:pctHeight>0</wp14:pctHeight>
            </wp14:sizeRelV>
          </wp:anchor>
        </w:drawing>
      </w:r>
    </w:p>
    <w:p w14:paraId="78185C2E" w14:textId="2A97AFB8" w:rsidR="00997774" w:rsidRPr="00A84A0A" w:rsidRDefault="00997774" w:rsidP="00997774">
      <w:pPr>
        <w:pStyle w:val="KeinLeerraum"/>
        <w:rPr>
          <w:rFonts w:ascii="Calibri" w:hAnsi="Calibri" w:cs="Calibri"/>
          <w:lang w:val="en-US"/>
        </w:rPr>
      </w:pPr>
      <w:r>
        <w:rPr>
          <w:rFonts w:ascii="Calibri" w:hAnsi="Calibri" w:cs="Calibri"/>
          <w:b/>
          <w:bCs/>
          <w:lang w:val="en-US"/>
        </w:rPr>
        <w:t xml:space="preserve">H0: </w:t>
      </w:r>
      <w:r>
        <w:rPr>
          <w:rFonts w:ascii="Calibri" w:hAnsi="Calibri" w:cs="Calibri"/>
          <w:lang w:val="en-US"/>
        </w:rPr>
        <w:t xml:space="preserve">The two variables are statistically </w:t>
      </w:r>
      <w:r w:rsidRPr="00114EE0">
        <w:rPr>
          <w:rFonts w:ascii="Calibri" w:hAnsi="Calibri" w:cs="Calibri"/>
          <w:b/>
          <w:bCs/>
          <w:lang w:val="en-US"/>
        </w:rPr>
        <w:t>independent</w:t>
      </w:r>
      <w:r>
        <w:rPr>
          <w:rFonts w:ascii="Calibri" w:hAnsi="Calibri" w:cs="Calibri"/>
          <w:lang w:val="en-US"/>
        </w:rPr>
        <w:t xml:space="preserve"> </w:t>
      </w:r>
    </w:p>
    <w:p w14:paraId="110E0BB1" w14:textId="66176557" w:rsidR="003312C7" w:rsidRPr="000F7F82" w:rsidRDefault="003312C7" w:rsidP="000F7F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spellStart"/>
      <w:r w:rsidRPr="00997774">
        <w:rPr>
          <w:rFonts w:ascii="Consolas" w:hAnsi="Consolas" w:cs="Consolas"/>
          <w:b/>
          <w:bCs/>
          <w:color w:val="007020"/>
          <w:spacing w:val="3"/>
          <w:sz w:val="20"/>
          <w:szCs w:val="20"/>
          <w:bdr w:val="none" w:sz="0" w:space="0" w:color="auto" w:frame="1"/>
          <w:lang w:val="en-US"/>
        </w:rPr>
        <w:t>cor.test</w:t>
      </w:r>
      <w:proofErr w:type="spellEnd"/>
      <w:r w:rsidRPr="00997774">
        <w:rPr>
          <w:rFonts w:ascii="Consolas" w:hAnsi="Consolas" w:cs="Consolas"/>
          <w:color w:val="333333"/>
          <w:spacing w:val="3"/>
          <w:sz w:val="20"/>
          <w:szCs w:val="20"/>
          <w:bdr w:val="none" w:sz="0" w:space="0" w:color="auto" w:frame="1"/>
          <w:lang w:val="en-US"/>
        </w:rPr>
        <w:t>(</w:t>
      </w:r>
      <w:proofErr w:type="spellStart"/>
      <w:proofErr w:type="gramStart"/>
      <w:r w:rsidRPr="00997774">
        <w:rPr>
          <w:rFonts w:ascii="Consolas" w:hAnsi="Consolas" w:cs="Consolas"/>
          <w:color w:val="333333"/>
          <w:spacing w:val="3"/>
          <w:sz w:val="20"/>
          <w:szCs w:val="20"/>
          <w:bdr w:val="none" w:sz="0" w:space="0" w:color="auto" w:frame="1"/>
          <w:lang w:val="en-US"/>
        </w:rPr>
        <w:t>anscombe</w:t>
      </w:r>
      <w:proofErr w:type="spellEnd"/>
      <w:r w:rsidRPr="00997774">
        <w:rPr>
          <w:rFonts w:ascii="Consolas" w:hAnsi="Consolas" w:cs="Consolas"/>
          <w:color w:val="333333"/>
          <w:spacing w:val="3"/>
          <w:sz w:val="20"/>
          <w:szCs w:val="20"/>
          <w:bdr w:val="none" w:sz="0" w:space="0" w:color="auto" w:frame="1"/>
          <w:lang w:val="en-US"/>
        </w:rPr>
        <w:t>[</w:t>
      </w:r>
      <w:proofErr w:type="gramEnd"/>
      <w:r w:rsidRPr="00997774">
        <w:rPr>
          <w:rFonts w:ascii="Consolas" w:hAnsi="Consolas" w:cs="Consolas"/>
          <w:color w:val="333333"/>
          <w:spacing w:val="3"/>
          <w:sz w:val="20"/>
          <w:szCs w:val="20"/>
          <w:bdr w:val="none" w:sz="0" w:space="0" w:color="auto" w:frame="1"/>
          <w:lang w:val="en-US"/>
        </w:rPr>
        <w:t>,</w:t>
      </w:r>
      <w:r w:rsidRPr="00997774">
        <w:rPr>
          <w:rFonts w:ascii="Consolas" w:hAnsi="Consolas" w:cs="Consolas"/>
          <w:color w:val="40A070"/>
          <w:spacing w:val="3"/>
          <w:sz w:val="20"/>
          <w:szCs w:val="20"/>
          <w:bdr w:val="none" w:sz="0" w:space="0" w:color="auto" w:frame="1"/>
          <w:lang w:val="en-US"/>
        </w:rPr>
        <w:t>1</w:t>
      </w:r>
      <w:r w:rsidRPr="00997774">
        <w:rPr>
          <w:rFonts w:ascii="Consolas" w:hAnsi="Consolas" w:cs="Consolas"/>
          <w:color w:val="333333"/>
          <w:spacing w:val="3"/>
          <w:sz w:val="20"/>
          <w:szCs w:val="20"/>
          <w:bdr w:val="none" w:sz="0" w:space="0" w:color="auto" w:frame="1"/>
          <w:lang w:val="en-US"/>
        </w:rPr>
        <w:t xml:space="preserve">], </w:t>
      </w:r>
      <w:proofErr w:type="spellStart"/>
      <w:r w:rsidRPr="00997774">
        <w:rPr>
          <w:rFonts w:ascii="Consolas" w:hAnsi="Consolas" w:cs="Consolas"/>
          <w:color w:val="333333"/>
          <w:spacing w:val="3"/>
          <w:sz w:val="20"/>
          <w:szCs w:val="20"/>
          <w:bdr w:val="none" w:sz="0" w:space="0" w:color="auto" w:frame="1"/>
          <w:lang w:val="en-US"/>
        </w:rPr>
        <w:t>anscombe</w:t>
      </w:r>
      <w:proofErr w:type="spellEnd"/>
      <w:r w:rsidRPr="00997774">
        <w:rPr>
          <w:rFonts w:ascii="Consolas" w:hAnsi="Consolas" w:cs="Consolas"/>
          <w:color w:val="333333"/>
          <w:spacing w:val="3"/>
          <w:sz w:val="20"/>
          <w:szCs w:val="20"/>
          <w:bdr w:val="none" w:sz="0" w:space="0" w:color="auto" w:frame="1"/>
          <w:lang w:val="en-US"/>
        </w:rPr>
        <w:t>[,</w:t>
      </w:r>
      <w:r w:rsidRPr="00997774">
        <w:rPr>
          <w:rFonts w:ascii="Consolas" w:hAnsi="Consolas" w:cs="Consolas"/>
          <w:color w:val="40A070"/>
          <w:spacing w:val="3"/>
          <w:sz w:val="20"/>
          <w:szCs w:val="20"/>
          <w:bdr w:val="none" w:sz="0" w:space="0" w:color="auto" w:frame="1"/>
          <w:lang w:val="en-US"/>
        </w:rPr>
        <w:t>5</w:t>
      </w:r>
      <w:r w:rsidRPr="00997774">
        <w:rPr>
          <w:rFonts w:ascii="Consolas" w:hAnsi="Consolas" w:cs="Consolas"/>
          <w:color w:val="333333"/>
          <w:spacing w:val="3"/>
          <w:sz w:val="20"/>
          <w:szCs w:val="20"/>
          <w:bdr w:val="none" w:sz="0" w:space="0" w:color="auto" w:frame="1"/>
          <w:lang w:val="en-US"/>
        </w:rPr>
        <w:t xml:space="preserve">], </w:t>
      </w:r>
      <w:r w:rsidRPr="007B28C0">
        <w:rPr>
          <w:rFonts w:ascii="Consolas" w:hAnsi="Consolas" w:cs="Consolas"/>
          <w:b/>
          <w:bCs/>
          <w:color w:val="902000"/>
          <w:spacing w:val="3"/>
          <w:sz w:val="20"/>
          <w:szCs w:val="20"/>
          <w:bdr w:val="none" w:sz="0" w:space="0" w:color="auto" w:frame="1"/>
          <w:lang w:val="en-US"/>
        </w:rPr>
        <w:t>method</w:t>
      </w:r>
      <w:r w:rsidRPr="00997774">
        <w:rPr>
          <w:rFonts w:ascii="Consolas" w:hAnsi="Consolas" w:cs="Consolas"/>
          <w:color w:val="902000"/>
          <w:spacing w:val="3"/>
          <w:sz w:val="20"/>
          <w:szCs w:val="20"/>
          <w:bdr w:val="none" w:sz="0" w:space="0" w:color="auto" w:frame="1"/>
          <w:lang w:val="en-US"/>
        </w:rPr>
        <w:t>=</w:t>
      </w:r>
      <w:r w:rsidRPr="00997774">
        <w:rPr>
          <w:rFonts w:ascii="Consolas" w:hAnsi="Consolas" w:cs="Consolas"/>
          <w:color w:val="4070A0"/>
          <w:spacing w:val="3"/>
          <w:sz w:val="20"/>
          <w:szCs w:val="20"/>
          <w:bdr w:val="none" w:sz="0" w:space="0" w:color="auto" w:frame="1"/>
          <w:lang w:val="en-US"/>
        </w:rPr>
        <w:t>"</w:t>
      </w:r>
      <w:proofErr w:type="spellStart"/>
      <w:r w:rsidRPr="007B28C0">
        <w:rPr>
          <w:rFonts w:ascii="Consolas" w:hAnsi="Consolas" w:cs="Consolas"/>
          <w:b/>
          <w:bCs/>
          <w:color w:val="4070A0"/>
          <w:spacing w:val="3"/>
          <w:sz w:val="20"/>
          <w:szCs w:val="20"/>
          <w:bdr w:val="none" w:sz="0" w:space="0" w:color="auto" w:frame="1"/>
          <w:lang w:val="en-US"/>
        </w:rPr>
        <w:t>pearson</w:t>
      </w:r>
      <w:proofErr w:type="spellEnd"/>
      <w:r w:rsidRPr="00997774">
        <w:rPr>
          <w:rFonts w:ascii="Consolas" w:hAnsi="Consolas" w:cs="Consolas"/>
          <w:color w:val="4070A0"/>
          <w:spacing w:val="3"/>
          <w:sz w:val="20"/>
          <w:szCs w:val="20"/>
          <w:bdr w:val="none" w:sz="0" w:space="0" w:color="auto" w:frame="1"/>
          <w:lang w:val="en-US"/>
        </w:rPr>
        <w:t>"</w:t>
      </w:r>
      <w:r w:rsidRPr="00997774">
        <w:rPr>
          <w:rFonts w:ascii="Consolas" w:hAnsi="Consolas" w:cs="Consolas"/>
          <w:color w:val="333333"/>
          <w:spacing w:val="3"/>
          <w:sz w:val="20"/>
          <w:szCs w:val="20"/>
          <w:bdr w:val="none" w:sz="0" w:space="0" w:color="auto" w:frame="1"/>
          <w:lang w:val="en-US"/>
        </w:rPr>
        <w:t>)</w:t>
      </w:r>
    </w:p>
    <w:p w14:paraId="2E25FFDE" w14:textId="77777777" w:rsidR="00B513E7" w:rsidRDefault="00B513E7" w:rsidP="00B65401">
      <w:pPr>
        <w:pStyle w:val="KeinLeerraum"/>
        <w:rPr>
          <w:rFonts w:ascii="Calibri" w:hAnsi="Calibri" w:cs="Calibri"/>
          <w:b/>
          <w:bCs/>
          <w:lang w:val="en-US"/>
        </w:rPr>
      </w:pPr>
    </w:p>
    <w:p w14:paraId="39A03116" w14:textId="209574CA" w:rsidR="00B65401" w:rsidRDefault="00B65401" w:rsidP="001C39E7">
      <w:pPr>
        <w:pStyle w:val="berschrift3"/>
        <w:rPr>
          <w:b/>
          <w:bCs/>
          <w:lang w:val="en-US"/>
        </w:rPr>
      </w:pPr>
      <w:r w:rsidRPr="001C39E7">
        <w:rPr>
          <w:b/>
          <w:bCs/>
          <w:lang w:val="en-US"/>
        </w:rPr>
        <w:t>Spearman rank correlation test</w:t>
      </w:r>
    </w:p>
    <w:p w14:paraId="49DEAF8B" w14:textId="6A60EBD9" w:rsidR="00067BBC" w:rsidRDefault="007E5459" w:rsidP="00AD17CD">
      <w:pPr>
        <w:pStyle w:val="Listenabsatz"/>
        <w:numPr>
          <w:ilvl w:val="0"/>
          <w:numId w:val="7"/>
        </w:numPr>
        <w:rPr>
          <w:rFonts w:ascii="Calibri" w:hAnsi="Calibri" w:cs="Calibri"/>
          <w:lang w:val="en-US"/>
        </w:rPr>
      </w:pPr>
      <w:r w:rsidRPr="00067BBC">
        <w:rPr>
          <w:rFonts w:ascii="Calibri" w:hAnsi="Calibri" w:cs="Calibri"/>
          <w:b/>
          <w:bCs/>
          <w:lang w:val="en-US"/>
        </w:rPr>
        <w:t xml:space="preserve">without </w:t>
      </w:r>
      <w:r w:rsidR="006F31D6" w:rsidRPr="00067BBC">
        <w:rPr>
          <w:rFonts w:ascii="Calibri" w:hAnsi="Calibri" w:cs="Calibri"/>
          <w:b/>
          <w:bCs/>
          <w:lang w:val="en-US"/>
        </w:rPr>
        <w:t xml:space="preserve">Gaussian </w:t>
      </w:r>
      <w:r w:rsidRPr="00067BBC">
        <w:rPr>
          <w:rFonts w:ascii="Calibri" w:hAnsi="Calibri" w:cs="Calibri"/>
          <w:b/>
          <w:bCs/>
          <w:lang w:val="en-US"/>
        </w:rPr>
        <w:t>distribution assumption</w:t>
      </w:r>
      <w:r w:rsidR="006F31D6" w:rsidRPr="00067BBC">
        <w:rPr>
          <w:rFonts w:ascii="Calibri" w:hAnsi="Calibri" w:cs="Calibri"/>
          <w:lang w:val="en-US"/>
        </w:rPr>
        <w:t xml:space="preserve"> </w:t>
      </w:r>
      <w:r w:rsidR="006F31D6" w:rsidRPr="006F31D6">
        <w:rPr>
          <w:lang w:val="en-US"/>
        </w:rPr>
        <w:sym w:font="Wingdings" w:char="F0E0"/>
      </w:r>
      <w:r w:rsidR="006F31D6" w:rsidRPr="00067BBC">
        <w:rPr>
          <w:rFonts w:ascii="Calibri" w:hAnsi="Calibri" w:cs="Calibri"/>
          <w:lang w:val="en-US"/>
        </w:rPr>
        <w:t xml:space="preserve"> </w:t>
      </w:r>
      <w:r w:rsidR="00067BBC">
        <w:rPr>
          <w:rFonts w:ascii="Calibri" w:hAnsi="Calibri" w:cs="Calibri"/>
          <w:lang w:val="en-US"/>
        </w:rPr>
        <w:t>can use</w:t>
      </w:r>
      <w:r w:rsidR="00C672F5">
        <w:rPr>
          <w:rFonts w:ascii="Calibri" w:hAnsi="Calibri" w:cs="Calibri"/>
          <w:lang w:val="en-US"/>
        </w:rPr>
        <w:t xml:space="preserve"> </w:t>
      </w:r>
      <w:r w:rsidRPr="00067BBC">
        <w:rPr>
          <w:rFonts w:ascii="Calibri" w:hAnsi="Calibri" w:cs="Calibri"/>
          <w:lang w:val="en-US"/>
        </w:rPr>
        <w:t>rank correlation</w:t>
      </w:r>
    </w:p>
    <w:p w14:paraId="08468929" w14:textId="588B55F8" w:rsidR="00D15B32" w:rsidRPr="007C664D" w:rsidRDefault="00D15B32" w:rsidP="00AD17CD">
      <w:pPr>
        <w:pStyle w:val="Listenabsatz"/>
        <w:numPr>
          <w:ilvl w:val="0"/>
          <w:numId w:val="7"/>
        </w:numPr>
        <w:rPr>
          <w:rFonts w:ascii="Calibri" w:hAnsi="Calibri" w:cs="Calibri"/>
          <w:lang w:val="en-US"/>
        </w:rPr>
      </w:pPr>
      <w:r w:rsidRPr="00067BBC">
        <w:rPr>
          <w:rFonts w:ascii="Calibri" w:hAnsi="Calibri" w:cs="Calibri"/>
          <w:lang w:val="en-US"/>
        </w:rPr>
        <w:t xml:space="preserve">= Pearson correlation if </w:t>
      </w:r>
      <w:r w:rsidRPr="00067BBC">
        <w:rPr>
          <w:rFonts w:ascii="Calibri" w:hAnsi="Calibri" w:cs="Calibri"/>
          <w:b/>
          <w:bCs/>
          <w:lang w:val="en-US"/>
        </w:rPr>
        <w:t>rank-transformed data</w:t>
      </w:r>
    </w:p>
    <w:p w14:paraId="39A21740" w14:textId="77777777" w:rsidR="007C664D" w:rsidRPr="007C664D" w:rsidRDefault="007C664D" w:rsidP="007C664D">
      <w:pPr>
        <w:pStyle w:val="HTMLVorformatiert"/>
        <w:numPr>
          <w:ilvl w:val="1"/>
          <w:numId w:val="7"/>
        </w:numPr>
        <w:shd w:val="clear" w:color="auto" w:fill="F7F7F7"/>
        <w:rPr>
          <w:rFonts w:ascii="Consolas" w:hAnsi="Consolas" w:cs="Consolas"/>
          <w:color w:val="333333"/>
          <w:spacing w:val="3"/>
          <w:sz w:val="24"/>
          <w:szCs w:val="24"/>
          <w:lang w:val="en-US"/>
        </w:rPr>
      </w:pPr>
      <w:proofErr w:type="spellStart"/>
      <w:r w:rsidRPr="007C664D">
        <w:rPr>
          <w:rStyle w:val="kw"/>
          <w:rFonts w:ascii="Consolas" w:hAnsi="Consolas" w:cs="Consolas"/>
          <w:b/>
          <w:bCs/>
          <w:color w:val="007020"/>
          <w:spacing w:val="3"/>
          <w:bdr w:val="none" w:sz="0" w:space="0" w:color="auto" w:frame="1"/>
          <w:lang w:val="en-US"/>
        </w:rPr>
        <w:t>cor</w:t>
      </w:r>
      <w:proofErr w:type="spellEnd"/>
      <w:r w:rsidRPr="007C664D">
        <w:rPr>
          <w:rStyle w:val="HTMLCode"/>
          <w:rFonts w:ascii="Consolas" w:hAnsi="Consolas" w:cs="Consolas"/>
          <w:color w:val="333333"/>
          <w:spacing w:val="3"/>
          <w:bdr w:val="none" w:sz="0" w:space="0" w:color="auto" w:frame="1"/>
          <w:lang w:val="en-US"/>
        </w:rPr>
        <w:t>(</w:t>
      </w:r>
      <w:r w:rsidRPr="007C664D">
        <w:rPr>
          <w:rStyle w:val="kw"/>
          <w:rFonts w:ascii="Consolas" w:hAnsi="Consolas" w:cs="Consolas"/>
          <w:b/>
          <w:bCs/>
          <w:color w:val="007020"/>
          <w:spacing w:val="3"/>
          <w:bdr w:val="none" w:sz="0" w:space="0" w:color="auto" w:frame="1"/>
          <w:lang w:val="en-US"/>
        </w:rPr>
        <w:t>rank</w:t>
      </w:r>
      <w:r w:rsidRPr="007C664D">
        <w:rPr>
          <w:rStyle w:val="HTMLCode"/>
          <w:rFonts w:ascii="Consolas" w:hAnsi="Consolas" w:cs="Consolas"/>
          <w:color w:val="333333"/>
          <w:spacing w:val="3"/>
          <w:bdr w:val="none" w:sz="0" w:space="0" w:color="auto" w:frame="1"/>
          <w:lang w:val="en-US"/>
        </w:rPr>
        <w:t>(</w:t>
      </w:r>
      <w:proofErr w:type="spellStart"/>
      <w:proofErr w:type="gramStart"/>
      <w:r w:rsidRPr="007C664D">
        <w:rPr>
          <w:rStyle w:val="HTMLCode"/>
          <w:rFonts w:ascii="Consolas" w:hAnsi="Consolas" w:cs="Consolas"/>
          <w:color w:val="333333"/>
          <w:spacing w:val="3"/>
          <w:bdr w:val="none" w:sz="0" w:space="0" w:color="auto" w:frame="1"/>
          <w:lang w:val="en-US"/>
        </w:rPr>
        <w:t>anscombe</w:t>
      </w:r>
      <w:proofErr w:type="spellEnd"/>
      <w:r w:rsidRPr="007C664D">
        <w:rPr>
          <w:rStyle w:val="HTMLCode"/>
          <w:rFonts w:ascii="Consolas" w:hAnsi="Consolas" w:cs="Consolas"/>
          <w:color w:val="333333"/>
          <w:spacing w:val="3"/>
          <w:bdr w:val="none" w:sz="0" w:space="0" w:color="auto" w:frame="1"/>
          <w:lang w:val="en-US"/>
        </w:rPr>
        <w:t>[</w:t>
      </w:r>
      <w:proofErr w:type="gramEnd"/>
      <w:r w:rsidRPr="007C664D">
        <w:rPr>
          <w:rStyle w:val="HTMLCode"/>
          <w:rFonts w:ascii="Consolas" w:hAnsi="Consolas" w:cs="Consolas"/>
          <w:color w:val="333333"/>
          <w:spacing w:val="3"/>
          <w:bdr w:val="none" w:sz="0" w:space="0" w:color="auto" w:frame="1"/>
          <w:lang w:val="en-US"/>
        </w:rPr>
        <w:t>,</w:t>
      </w:r>
      <w:r w:rsidRPr="007C664D">
        <w:rPr>
          <w:rStyle w:val="dv"/>
          <w:rFonts w:ascii="Consolas" w:eastAsiaTheme="majorEastAsia" w:hAnsi="Consolas" w:cs="Consolas"/>
          <w:color w:val="40A070"/>
          <w:spacing w:val="3"/>
          <w:bdr w:val="none" w:sz="0" w:space="0" w:color="auto" w:frame="1"/>
          <w:lang w:val="en-US"/>
        </w:rPr>
        <w:t>4</w:t>
      </w:r>
      <w:r w:rsidRPr="007C664D">
        <w:rPr>
          <w:rStyle w:val="HTMLCode"/>
          <w:rFonts w:ascii="Consolas" w:hAnsi="Consolas" w:cs="Consolas"/>
          <w:color w:val="333333"/>
          <w:spacing w:val="3"/>
          <w:bdr w:val="none" w:sz="0" w:space="0" w:color="auto" w:frame="1"/>
          <w:lang w:val="en-US"/>
        </w:rPr>
        <w:t xml:space="preserve">]), </w:t>
      </w:r>
      <w:r w:rsidRPr="007C664D">
        <w:rPr>
          <w:rStyle w:val="kw"/>
          <w:rFonts w:ascii="Consolas" w:hAnsi="Consolas" w:cs="Consolas"/>
          <w:b/>
          <w:bCs/>
          <w:color w:val="007020"/>
          <w:spacing w:val="3"/>
          <w:bdr w:val="none" w:sz="0" w:space="0" w:color="auto" w:frame="1"/>
          <w:lang w:val="en-US"/>
        </w:rPr>
        <w:t>rank</w:t>
      </w:r>
      <w:r w:rsidRPr="007C664D">
        <w:rPr>
          <w:rStyle w:val="HTMLCode"/>
          <w:rFonts w:ascii="Consolas" w:hAnsi="Consolas" w:cs="Consolas"/>
          <w:color w:val="333333"/>
          <w:spacing w:val="3"/>
          <w:bdr w:val="none" w:sz="0" w:space="0" w:color="auto" w:frame="1"/>
          <w:lang w:val="en-US"/>
        </w:rPr>
        <w:t>(</w:t>
      </w:r>
      <w:proofErr w:type="spellStart"/>
      <w:r w:rsidRPr="007C664D">
        <w:rPr>
          <w:rStyle w:val="HTMLCode"/>
          <w:rFonts w:ascii="Consolas" w:hAnsi="Consolas" w:cs="Consolas"/>
          <w:color w:val="333333"/>
          <w:spacing w:val="3"/>
          <w:bdr w:val="none" w:sz="0" w:space="0" w:color="auto" w:frame="1"/>
          <w:lang w:val="en-US"/>
        </w:rPr>
        <w:t>anscombe</w:t>
      </w:r>
      <w:proofErr w:type="spellEnd"/>
      <w:r w:rsidRPr="007C664D">
        <w:rPr>
          <w:rStyle w:val="HTMLCode"/>
          <w:rFonts w:ascii="Consolas" w:hAnsi="Consolas" w:cs="Consolas"/>
          <w:color w:val="333333"/>
          <w:spacing w:val="3"/>
          <w:bdr w:val="none" w:sz="0" w:space="0" w:color="auto" w:frame="1"/>
          <w:lang w:val="en-US"/>
        </w:rPr>
        <w:t>[,</w:t>
      </w:r>
      <w:r w:rsidRPr="007C664D">
        <w:rPr>
          <w:rStyle w:val="dv"/>
          <w:rFonts w:ascii="Consolas" w:eastAsiaTheme="majorEastAsia" w:hAnsi="Consolas" w:cs="Consolas"/>
          <w:color w:val="40A070"/>
          <w:spacing w:val="3"/>
          <w:bdr w:val="none" w:sz="0" w:space="0" w:color="auto" w:frame="1"/>
          <w:lang w:val="en-US"/>
        </w:rPr>
        <w:t>8</w:t>
      </w:r>
      <w:r w:rsidRPr="007C664D">
        <w:rPr>
          <w:rStyle w:val="HTMLCode"/>
          <w:rFonts w:ascii="Consolas" w:hAnsi="Consolas" w:cs="Consolas"/>
          <w:color w:val="333333"/>
          <w:spacing w:val="3"/>
          <w:bdr w:val="none" w:sz="0" w:space="0" w:color="auto" w:frame="1"/>
          <w:lang w:val="en-US"/>
        </w:rPr>
        <w:t xml:space="preserve">]), </w:t>
      </w:r>
      <w:r w:rsidRPr="007C664D">
        <w:rPr>
          <w:rStyle w:val="dt"/>
          <w:rFonts w:ascii="Consolas" w:hAnsi="Consolas" w:cs="Consolas"/>
          <w:color w:val="902000"/>
          <w:spacing w:val="3"/>
          <w:bdr w:val="none" w:sz="0" w:space="0" w:color="auto" w:frame="1"/>
          <w:lang w:val="en-US"/>
        </w:rPr>
        <w:t>method=</w:t>
      </w:r>
      <w:r w:rsidRPr="007C664D">
        <w:rPr>
          <w:rStyle w:val="st"/>
          <w:rFonts w:ascii="Consolas" w:hAnsi="Consolas" w:cs="Consolas"/>
          <w:color w:val="4070A0"/>
          <w:spacing w:val="3"/>
          <w:bdr w:val="none" w:sz="0" w:space="0" w:color="auto" w:frame="1"/>
          <w:lang w:val="en-US"/>
        </w:rPr>
        <w:t>"</w:t>
      </w:r>
      <w:proofErr w:type="spellStart"/>
      <w:r w:rsidRPr="007C664D">
        <w:rPr>
          <w:rStyle w:val="st"/>
          <w:rFonts w:ascii="Consolas" w:hAnsi="Consolas" w:cs="Consolas"/>
          <w:color w:val="4070A0"/>
          <w:spacing w:val="3"/>
          <w:bdr w:val="none" w:sz="0" w:space="0" w:color="auto" w:frame="1"/>
          <w:lang w:val="en-US"/>
        </w:rPr>
        <w:t>pearson</w:t>
      </w:r>
      <w:proofErr w:type="spellEnd"/>
      <w:r w:rsidRPr="007C664D">
        <w:rPr>
          <w:rStyle w:val="st"/>
          <w:rFonts w:ascii="Consolas" w:hAnsi="Consolas" w:cs="Consolas"/>
          <w:color w:val="4070A0"/>
          <w:spacing w:val="3"/>
          <w:bdr w:val="none" w:sz="0" w:space="0" w:color="auto" w:frame="1"/>
          <w:lang w:val="en-US"/>
        </w:rPr>
        <w:t>"</w:t>
      </w:r>
      <w:r w:rsidRPr="007C664D">
        <w:rPr>
          <w:rStyle w:val="HTMLCode"/>
          <w:rFonts w:ascii="Consolas" w:hAnsi="Consolas" w:cs="Consolas"/>
          <w:color w:val="333333"/>
          <w:spacing w:val="3"/>
          <w:bdr w:val="none" w:sz="0" w:space="0" w:color="auto" w:frame="1"/>
          <w:lang w:val="en-US"/>
        </w:rPr>
        <w:t>)</w:t>
      </w:r>
    </w:p>
    <w:p w14:paraId="746DF929" w14:textId="77777777" w:rsidR="007C664D" w:rsidRPr="00C672F5" w:rsidRDefault="007C664D" w:rsidP="00C672F5">
      <w:pPr>
        <w:rPr>
          <w:rFonts w:ascii="Calibri" w:hAnsi="Calibri" w:cs="Calibri"/>
          <w:lang w:val="en-US"/>
        </w:rPr>
      </w:pPr>
    </w:p>
    <w:p w14:paraId="15444AD0" w14:textId="0E866B33" w:rsidR="00AD17CD" w:rsidRDefault="00C672F5" w:rsidP="00AD17CD">
      <w:pPr>
        <w:rPr>
          <w:rFonts w:ascii="Calibri" w:hAnsi="Calibri" w:cs="Calibri"/>
          <w:lang w:val="en-US"/>
        </w:rPr>
      </w:pPr>
      <w:r>
        <w:rPr>
          <w:rFonts w:ascii="Calibri" w:hAnsi="Calibri" w:cs="Calibri"/>
          <w:lang w:val="en-US"/>
        </w:rPr>
        <w:t xml:space="preserve"> Assumptions:</w:t>
      </w:r>
    </w:p>
    <w:p w14:paraId="55CB4A2F" w14:textId="4737DD36" w:rsidR="00C672F5" w:rsidRDefault="00C672F5" w:rsidP="00C672F5">
      <w:pPr>
        <w:pStyle w:val="Listenabsatz"/>
        <w:numPr>
          <w:ilvl w:val="0"/>
          <w:numId w:val="7"/>
        </w:numPr>
        <w:rPr>
          <w:rFonts w:ascii="Calibri" w:hAnsi="Calibri" w:cs="Calibri"/>
          <w:lang w:val="en-US"/>
        </w:rPr>
      </w:pPr>
      <w:r>
        <w:rPr>
          <w:rFonts w:ascii="Calibri" w:hAnsi="Calibri" w:cs="Calibri"/>
          <w:lang w:val="en-US"/>
        </w:rPr>
        <w:t>no distributional assumptions</w:t>
      </w:r>
    </w:p>
    <w:p w14:paraId="452E2DF1" w14:textId="4D1573E0" w:rsidR="00C672F5" w:rsidRDefault="00C672F5" w:rsidP="00C672F5">
      <w:pPr>
        <w:rPr>
          <w:rFonts w:ascii="Calibri" w:hAnsi="Calibri" w:cs="Calibri"/>
          <w:lang w:val="en-US"/>
        </w:rPr>
      </w:pPr>
    </w:p>
    <w:p w14:paraId="78770D3D" w14:textId="183CFC04" w:rsidR="00AD09CE" w:rsidRDefault="00C672F5" w:rsidP="00C672F5">
      <w:pPr>
        <w:rPr>
          <w:rFonts w:ascii="Calibri" w:hAnsi="Calibri" w:cs="Calibri"/>
          <w:lang w:val="en-US"/>
        </w:rPr>
      </w:pPr>
      <w:r w:rsidRPr="00C672F5">
        <w:rPr>
          <w:rFonts w:ascii="Calibri" w:hAnsi="Calibri" w:cs="Calibri"/>
          <w:b/>
          <w:bCs/>
          <w:lang w:val="en-US"/>
        </w:rPr>
        <w:t>H0:</w:t>
      </w:r>
      <w:r>
        <w:rPr>
          <w:rFonts w:ascii="Calibri" w:hAnsi="Calibri" w:cs="Calibri"/>
          <w:lang w:val="en-US"/>
        </w:rPr>
        <w:t xml:space="preserve"> The population rank-correlation is 0</w:t>
      </w:r>
    </w:p>
    <w:p w14:paraId="375B36A9" w14:textId="7A4C6108" w:rsidR="00AD09CE" w:rsidRPr="00135B5B" w:rsidRDefault="00AD09CE" w:rsidP="00135B5B">
      <w:pPr>
        <w:pStyle w:val="HTMLVorformatiert"/>
        <w:shd w:val="clear" w:color="auto" w:fill="F7F7F7"/>
        <w:rPr>
          <w:rFonts w:ascii="Consolas" w:hAnsi="Consolas" w:cs="Consolas"/>
          <w:color w:val="333333"/>
          <w:spacing w:val="3"/>
          <w:sz w:val="24"/>
          <w:szCs w:val="24"/>
          <w:lang w:val="en-US"/>
        </w:rPr>
      </w:pPr>
      <w:proofErr w:type="spellStart"/>
      <w:r w:rsidRPr="00AD09CE">
        <w:rPr>
          <w:rStyle w:val="kw"/>
          <w:rFonts w:ascii="Consolas" w:hAnsi="Consolas" w:cs="Consolas"/>
          <w:b/>
          <w:bCs/>
          <w:color w:val="007020"/>
          <w:spacing w:val="3"/>
          <w:bdr w:val="none" w:sz="0" w:space="0" w:color="auto" w:frame="1"/>
          <w:lang w:val="en-US"/>
        </w:rPr>
        <w:t>cor.test</w:t>
      </w:r>
      <w:proofErr w:type="spellEnd"/>
      <w:r w:rsidRPr="00AD09CE">
        <w:rPr>
          <w:rStyle w:val="HTMLCode"/>
          <w:rFonts w:ascii="Consolas" w:hAnsi="Consolas" w:cs="Consolas"/>
          <w:color w:val="333333"/>
          <w:spacing w:val="3"/>
          <w:bdr w:val="none" w:sz="0" w:space="0" w:color="auto" w:frame="1"/>
          <w:lang w:val="en-US"/>
        </w:rPr>
        <w:t>(</w:t>
      </w:r>
      <w:proofErr w:type="spellStart"/>
      <w:proofErr w:type="gramStart"/>
      <w:r w:rsidRPr="00AD09CE">
        <w:rPr>
          <w:rStyle w:val="HTMLCode"/>
          <w:rFonts w:ascii="Consolas" w:hAnsi="Consolas" w:cs="Consolas"/>
          <w:color w:val="333333"/>
          <w:spacing w:val="3"/>
          <w:bdr w:val="none" w:sz="0" w:space="0" w:color="auto" w:frame="1"/>
          <w:lang w:val="en-US"/>
        </w:rPr>
        <w:t>anscombe</w:t>
      </w:r>
      <w:proofErr w:type="spellEnd"/>
      <w:r w:rsidRPr="00AD09CE">
        <w:rPr>
          <w:rStyle w:val="HTMLCode"/>
          <w:rFonts w:ascii="Consolas" w:hAnsi="Consolas" w:cs="Consolas"/>
          <w:color w:val="333333"/>
          <w:spacing w:val="3"/>
          <w:bdr w:val="none" w:sz="0" w:space="0" w:color="auto" w:frame="1"/>
          <w:lang w:val="en-US"/>
        </w:rPr>
        <w:t>[</w:t>
      </w:r>
      <w:proofErr w:type="gramEnd"/>
      <w:r w:rsidRPr="00AD09CE">
        <w:rPr>
          <w:rStyle w:val="HTMLCode"/>
          <w:rFonts w:ascii="Consolas" w:hAnsi="Consolas" w:cs="Consolas"/>
          <w:color w:val="333333"/>
          <w:spacing w:val="3"/>
          <w:bdr w:val="none" w:sz="0" w:space="0" w:color="auto" w:frame="1"/>
          <w:lang w:val="en-US"/>
        </w:rPr>
        <w:t>,</w:t>
      </w:r>
      <w:r w:rsidRPr="00AD09CE">
        <w:rPr>
          <w:rStyle w:val="dv"/>
          <w:rFonts w:ascii="Consolas" w:eastAsiaTheme="majorEastAsia" w:hAnsi="Consolas" w:cs="Consolas"/>
          <w:color w:val="40A070"/>
          <w:spacing w:val="3"/>
          <w:bdr w:val="none" w:sz="0" w:space="0" w:color="auto" w:frame="1"/>
          <w:lang w:val="en-US"/>
        </w:rPr>
        <w:t>4</w:t>
      </w:r>
      <w:r w:rsidRPr="00AD09CE">
        <w:rPr>
          <w:rStyle w:val="HTMLCode"/>
          <w:rFonts w:ascii="Consolas" w:hAnsi="Consolas" w:cs="Consolas"/>
          <w:color w:val="333333"/>
          <w:spacing w:val="3"/>
          <w:bdr w:val="none" w:sz="0" w:space="0" w:color="auto" w:frame="1"/>
          <w:lang w:val="en-US"/>
        </w:rPr>
        <w:t xml:space="preserve">], </w:t>
      </w:r>
      <w:proofErr w:type="spellStart"/>
      <w:r w:rsidRPr="00AD09CE">
        <w:rPr>
          <w:rStyle w:val="HTMLCode"/>
          <w:rFonts w:ascii="Consolas" w:hAnsi="Consolas" w:cs="Consolas"/>
          <w:color w:val="333333"/>
          <w:spacing w:val="3"/>
          <w:bdr w:val="none" w:sz="0" w:space="0" w:color="auto" w:frame="1"/>
          <w:lang w:val="en-US"/>
        </w:rPr>
        <w:t>anscombe</w:t>
      </w:r>
      <w:proofErr w:type="spellEnd"/>
      <w:r w:rsidRPr="00AD09CE">
        <w:rPr>
          <w:rStyle w:val="HTMLCode"/>
          <w:rFonts w:ascii="Consolas" w:hAnsi="Consolas" w:cs="Consolas"/>
          <w:color w:val="333333"/>
          <w:spacing w:val="3"/>
          <w:bdr w:val="none" w:sz="0" w:space="0" w:color="auto" w:frame="1"/>
          <w:lang w:val="en-US"/>
        </w:rPr>
        <w:t>[,</w:t>
      </w:r>
      <w:r w:rsidRPr="00AD09CE">
        <w:rPr>
          <w:rStyle w:val="dv"/>
          <w:rFonts w:ascii="Consolas" w:eastAsiaTheme="majorEastAsia" w:hAnsi="Consolas" w:cs="Consolas"/>
          <w:color w:val="40A070"/>
          <w:spacing w:val="3"/>
          <w:bdr w:val="none" w:sz="0" w:space="0" w:color="auto" w:frame="1"/>
          <w:lang w:val="en-US"/>
        </w:rPr>
        <w:t>8</w:t>
      </w:r>
      <w:r w:rsidRPr="00AD09CE">
        <w:rPr>
          <w:rStyle w:val="HTMLCode"/>
          <w:rFonts w:ascii="Consolas" w:hAnsi="Consolas" w:cs="Consolas"/>
          <w:color w:val="333333"/>
          <w:spacing w:val="3"/>
          <w:bdr w:val="none" w:sz="0" w:space="0" w:color="auto" w:frame="1"/>
          <w:lang w:val="en-US"/>
        </w:rPr>
        <w:t xml:space="preserve">], </w:t>
      </w:r>
      <w:r w:rsidRPr="00AD09CE">
        <w:rPr>
          <w:rStyle w:val="dt"/>
          <w:rFonts w:ascii="Consolas" w:hAnsi="Consolas" w:cs="Consolas"/>
          <w:color w:val="902000"/>
          <w:spacing w:val="3"/>
          <w:bdr w:val="none" w:sz="0" w:space="0" w:color="auto" w:frame="1"/>
          <w:lang w:val="en-US"/>
        </w:rPr>
        <w:t>method=</w:t>
      </w:r>
      <w:r w:rsidRPr="00AD09CE">
        <w:rPr>
          <w:rStyle w:val="st"/>
          <w:rFonts w:ascii="Consolas" w:hAnsi="Consolas" w:cs="Consolas"/>
          <w:color w:val="4070A0"/>
          <w:spacing w:val="3"/>
          <w:bdr w:val="none" w:sz="0" w:space="0" w:color="auto" w:frame="1"/>
          <w:lang w:val="en-US"/>
        </w:rPr>
        <w:t>"spearman"</w:t>
      </w:r>
      <w:r w:rsidRPr="00AD09CE">
        <w:rPr>
          <w:rStyle w:val="HTMLCode"/>
          <w:rFonts w:ascii="Consolas" w:hAnsi="Consolas" w:cs="Consolas"/>
          <w:color w:val="333333"/>
          <w:spacing w:val="3"/>
          <w:bdr w:val="none" w:sz="0" w:space="0" w:color="auto" w:frame="1"/>
          <w:lang w:val="en-US"/>
        </w:rPr>
        <w:t>)</w:t>
      </w:r>
    </w:p>
    <w:p w14:paraId="53427ED1" w14:textId="77777777" w:rsidR="00135B5B" w:rsidRDefault="00135B5B" w:rsidP="00AD17CD">
      <w:pPr>
        <w:rPr>
          <w:rFonts w:ascii="Calibri" w:hAnsi="Calibri" w:cs="Calibri"/>
          <w:lang w:val="en-US"/>
        </w:rPr>
      </w:pPr>
    </w:p>
    <w:p w14:paraId="2B586CA3" w14:textId="288713BB" w:rsidR="00135B5B" w:rsidRDefault="00135B5B" w:rsidP="00AD17CD">
      <w:pPr>
        <w:rPr>
          <w:rFonts w:ascii="Calibri" w:hAnsi="Calibri" w:cs="Calibri"/>
          <w:lang w:val="en-US"/>
        </w:rPr>
      </w:pPr>
      <w:r w:rsidRPr="00135B5B">
        <w:rPr>
          <w:rFonts w:ascii="Calibri" w:hAnsi="Calibri" w:cs="Calibri"/>
          <w:lang w:val="en-US"/>
        </w:rPr>
        <w:sym w:font="Wingdings" w:char="F0E0"/>
      </w:r>
      <w:r>
        <w:rPr>
          <w:rFonts w:ascii="Calibri" w:hAnsi="Calibri" w:cs="Calibri"/>
          <w:lang w:val="en-US"/>
        </w:rPr>
        <w:t xml:space="preserve"> Less powerful when data is actually Gaussian, but more robust to outliers and captures monotoni</w:t>
      </w:r>
      <w:r w:rsidR="009C5059">
        <w:rPr>
          <w:rFonts w:ascii="Calibri" w:hAnsi="Calibri" w:cs="Calibri"/>
          <w:lang w:val="en-US"/>
        </w:rPr>
        <w:t>c</w:t>
      </w:r>
      <w:r>
        <w:rPr>
          <w:rFonts w:ascii="Calibri" w:hAnsi="Calibri" w:cs="Calibri"/>
          <w:lang w:val="en-US"/>
        </w:rPr>
        <w:t>, yet non-linear relationships</w:t>
      </w:r>
    </w:p>
    <w:p w14:paraId="56FB95F7" w14:textId="7BD6EDD7" w:rsidR="00A47D7D" w:rsidRPr="00A64B2B" w:rsidRDefault="009D2C8C" w:rsidP="00A64B2B">
      <w:pPr>
        <w:pStyle w:val="berschrift2"/>
        <w:rPr>
          <w:b/>
          <w:bCs/>
          <w:lang w:val="en-US"/>
        </w:rPr>
      </w:pPr>
      <w:r>
        <w:rPr>
          <w:noProof/>
          <w:lang w:val="en-US"/>
        </w:rPr>
        <w:lastRenderedPageBreak/>
        <w:drawing>
          <wp:anchor distT="0" distB="0" distL="114300" distR="114300" simplePos="0" relativeHeight="251677696" behindDoc="0" locked="0" layoutInCell="1" allowOverlap="1" wp14:anchorId="36F31590" wp14:editId="6BBAE458">
            <wp:simplePos x="0" y="0"/>
            <wp:positionH relativeFrom="column">
              <wp:posOffset>92710</wp:posOffset>
            </wp:positionH>
            <wp:positionV relativeFrom="paragraph">
              <wp:posOffset>3854541</wp:posOffset>
            </wp:positionV>
            <wp:extent cx="5488940" cy="1737360"/>
            <wp:effectExtent l="0" t="0" r="0" b="2540"/>
            <wp:wrapThrough wrapText="bothSides">
              <wp:wrapPolygon edited="0">
                <wp:start x="0" y="0"/>
                <wp:lineTo x="0" y="21474"/>
                <wp:lineTo x="21540" y="21474"/>
                <wp:lineTo x="21540" y="0"/>
                <wp:lineTo x="0" y="0"/>
              </wp:wrapPolygon>
            </wp:wrapThrough>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5488940" cy="1737360"/>
                    </a:xfrm>
                    <a:prstGeom prst="rect">
                      <a:avLst/>
                    </a:prstGeom>
                  </pic:spPr>
                </pic:pic>
              </a:graphicData>
            </a:graphic>
            <wp14:sizeRelH relativeFrom="page">
              <wp14:pctWidth>0</wp14:pctWidth>
            </wp14:sizeRelH>
            <wp14:sizeRelV relativeFrom="page">
              <wp14:pctHeight>0</wp14:pctHeight>
            </wp14:sizeRelV>
          </wp:anchor>
        </w:drawing>
      </w:r>
      <w:r w:rsidR="00E27A4E" w:rsidRPr="00AD17CD">
        <w:rPr>
          <w:noProof/>
        </w:rPr>
        <w:drawing>
          <wp:anchor distT="0" distB="0" distL="114300" distR="114300" simplePos="0" relativeHeight="251676672" behindDoc="0" locked="0" layoutInCell="1" allowOverlap="1" wp14:anchorId="39EF4E05" wp14:editId="359F2CAF">
            <wp:simplePos x="0" y="0"/>
            <wp:positionH relativeFrom="column">
              <wp:posOffset>4445</wp:posOffset>
            </wp:positionH>
            <wp:positionV relativeFrom="paragraph">
              <wp:posOffset>230771</wp:posOffset>
            </wp:positionV>
            <wp:extent cx="5756910" cy="3536950"/>
            <wp:effectExtent l="0" t="0" r="0" b="6350"/>
            <wp:wrapThrough wrapText="bothSides">
              <wp:wrapPolygon edited="0">
                <wp:start x="0" y="0"/>
                <wp:lineTo x="0" y="21561"/>
                <wp:lineTo x="21538" y="21561"/>
                <wp:lineTo x="21538" y="0"/>
                <wp:lineTo x="0" y="0"/>
              </wp:wrapPolygon>
            </wp:wrapThrough>
            <wp:docPr id="27" name="Grafik 27" descr="Overview of two-variable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of two-variable tes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353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7CD" w:rsidRPr="00E27A4E">
        <w:rPr>
          <w:lang w:val="en-US"/>
        </w:rPr>
        <w:t xml:space="preserve"> </w:t>
      </w:r>
      <w:r w:rsidR="00E27A4E" w:rsidRPr="00A64B2B">
        <w:rPr>
          <w:b/>
          <w:bCs/>
          <w:lang w:val="en-US"/>
        </w:rPr>
        <w:t xml:space="preserve">Statistical Testing Summary </w:t>
      </w:r>
      <w:r w:rsidR="00E27A4E" w:rsidRPr="00A64B2B">
        <w:rPr>
          <w:b/>
          <w:bCs/>
        </w:rPr>
        <w:fldChar w:fldCharType="begin"/>
      </w:r>
      <w:r w:rsidR="00E27A4E" w:rsidRPr="00A64B2B">
        <w:rPr>
          <w:b/>
          <w:bCs/>
          <w:lang w:val="en-US"/>
        </w:rPr>
        <w:instrText xml:space="preserve"> INCLUDEPICTURE "/var/folders/z9/pwzwr_y57_bfcvsmfxqjsts40000gn/T/com.microsoft.Word/WebArchiveCopyPasteTempFiles/lec11-common-stat-tests.png" \* MERGEFORMATINET </w:instrText>
      </w:r>
      <w:r w:rsidR="00E27A4E" w:rsidRPr="00A64B2B">
        <w:rPr>
          <w:b/>
          <w:bCs/>
        </w:rPr>
        <w:fldChar w:fldCharType="end"/>
      </w:r>
    </w:p>
    <w:p w14:paraId="2B293D91" w14:textId="0F84E81D" w:rsidR="00A90400" w:rsidRPr="0023798C" w:rsidRDefault="00A90400">
      <w:pPr>
        <w:rPr>
          <w:rFonts w:ascii="Helvetica Neue" w:hAnsi="Helvetica Neue"/>
          <w:color w:val="333333"/>
          <w:spacing w:val="3"/>
          <w:shd w:val="clear" w:color="auto" w:fill="FFFFFF"/>
          <w:lang w:val="en-US"/>
        </w:rPr>
      </w:pPr>
    </w:p>
    <w:p w14:paraId="0297223C" w14:textId="6640D5D1" w:rsidR="006C0559" w:rsidRPr="0023798C" w:rsidRDefault="006C0559" w:rsidP="0023798C">
      <w:pPr>
        <w:pStyle w:val="berschrift2"/>
        <w:rPr>
          <w:b/>
          <w:bCs/>
          <w:lang w:val="en-US"/>
        </w:rPr>
      </w:pPr>
      <w:r w:rsidRPr="006C0559">
        <w:rPr>
          <w:b/>
          <w:bCs/>
          <w:lang w:val="en-US"/>
        </w:rPr>
        <w:t>Q-Q Plots</w:t>
      </w:r>
      <w:r>
        <w:rPr>
          <w:b/>
          <w:bCs/>
          <w:lang w:val="en-US"/>
        </w:rPr>
        <w:t>: Assessing distributional assumptions</w:t>
      </w:r>
    </w:p>
    <w:p w14:paraId="336750A0" w14:textId="1595A88E" w:rsidR="009D2C8C" w:rsidRPr="009D2C8C" w:rsidRDefault="009D2C8C" w:rsidP="006C0559">
      <w:pPr>
        <w:pStyle w:val="Listenabsatz"/>
        <w:numPr>
          <w:ilvl w:val="0"/>
          <w:numId w:val="7"/>
        </w:numPr>
        <w:rPr>
          <w:rFonts w:ascii="Calibri" w:hAnsi="Calibri" w:cs="Calibri"/>
          <w:lang w:val="en-US"/>
        </w:rPr>
      </w:pPr>
      <w:r w:rsidRPr="009D2C8C">
        <w:rPr>
          <w:rFonts w:ascii="Calibri" w:hAnsi="Calibri" w:cs="Calibri"/>
          <w:lang w:val="en-US"/>
        </w:rPr>
        <w:t>Checking whether data matches a distribution</w:t>
      </w:r>
    </w:p>
    <w:p w14:paraId="61C7FA4A" w14:textId="1F5EBB11" w:rsidR="000F4C2F" w:rsidRPr="000F4C2F" w:rsidRDefault="006C0559" w:rsidP="000F4C2F">
      <w:pPr>
        <w:pStyle w:val="Listenabsatz"/>
        <w:numPr>
          <w:ilvl w:val="1"/>
          <w:numId w:val="7"/>
        </w:numPr>
        <w:rPr>
          <w:lang w:val="en-US"/>
        </w:rPr>
      </w:pPr>
      <w:r w:rsidRPr="006C0559">
        <w:rPr>
          <w:rFonts w:ascii="Calibri" w:hAnsi="Calibri" w:cs="Calibri"/>
          <w:lang w:val="en-US"/>
        </w:rPr>
        <w:t>Checking that data</w:t>
      </w:r>
      <w:r>
        <w:rPr>
          <w:rFonts w:ascii="Calibri" w:hAnsi="Calibri" w:cs="Calibri"/>
          <w:lang w:val="en-US"/>
        </w:rPr>
        <w:t xml:space="preserve"> is normally distributed</w:t>
      </w:r>
    </w:p>
    <w:p w14:paraId="4FD9DA2D" w14:textId="77777777" w:rsidR="000F4C2F" w:rsidRPr="0023798C" w:rsidRDefault="000F4C2F" w:rsidP="000F4C2F">
      <w:pPr>
        <w:pStyle w:val="Listenabsatz"/>
        <w:numPr>
          <w:ilvl w:val="0"/>
          <w:numId w:val="7"/>
        </w:numPr>
        <w:rPr>
          <w:rFonts w:ascii="Calibri" w:hAnsi="Calibri" w:cs="Calibri"/>
          <w:lang w:val="en-US"/>
        </w:rPr>
      </w:pPr>
      <w:r w:rsidRPr="0023798C">
        <w:rPr>
          <w:rFonts w:ascii="Calibri" w:hAnsi="Calibri" w:cs="Calibri"/>
          <w:lang w:val="en-US"/>
        </w:rPr>
        <w:t>Histograms tricky: choosing right bin size</w:t>
      </w:r>
    </w:p>
    <w:p w14:paraId="3C39D9C3" w14:textId="014F7F01" w:rsidR="006C0559" w:rsidRPr="006C0559" w:rsidRDefault="006C0559" w:rsidP="006C0559">
      <w:pPr>
        <w:pStyle w:val="Listenabsatz"/>
        <w:numPr>
          <w:ilvl w:val="0"/>
          <w:numId w:val="7"/>
        </w:numPr>
        <w:rPr>
          <w:lang w:val="en-US"/>
        </w:rPr>
      </w:pPr>
      <w:r>
        <w:rPr>
          <w:rFonts w:ascii="Calibri" w:hAnsi="Calibri" w:cs="Calibri"/>
          <w:lang w:val="en-US"/>
        </w:rPr>
        <w:t xml:space="preserve">Assuming data is </w:t>
      </w:r>
      <w:r w:rsidRPr="009D2C8C">
        <w:rPr>
          <w:rFonts w:ascii="Calibri" w:hAnsi="Calibri" w:cs="Calibri"/>
          <w:b/>
          <w:bCs/>
          <w:lang w:val="en-US"/>
        </w:rPr>
        <w:t>uniformly</w:t>
      </w:r>
      <w:r>
        <w:rPr>
          <w:rFonts w:ascii="Calibri" w:hAnsi="Calibri" w:cs="Calibri"/>
          <w:lang w:val="en-US"/>
        </w:rPr>
        <w:t xml:space="preserve"> distributed: 10% of the data is in interval [0, 0.1]</w:t>
      </w:r>
    </w:p>
    <w:p w14:paraId="4F23EF92" w14:textId="357B03C3" w:rsidR="006C0559" w:rsidRPr="00F06392" w:rsidRDefault="006C0559" w:rsidP="006C0559">
      <w:pPr>
        <w:pStyle w:val="Listenabsatz"/>
        <w:numPr>
          <w:ilvl w:val="0"/>
          <w:numId w:val="7"/>
        </w:numPr>
        <w:rPr>
          <w:lang w:val="en-US"/>
        </w:rPr>
      </w:pPr>
      <w:r>
        <w:rPr>
          <w:rFonts w:ascii="Calibri" w:hAnsi="Calibri" w:cs="Calibri"/>
          <w:lang w:val="en-US"/>
        </w:rPr>
        <w:t>Compare empirical quantiles with the values of the theoretical ones</w:t>
      </w:r>
    </w:p>
    <w:p w14:paraId="4B4C3238" w14:textId="6A67D88B" w:rsidR="00F06392" w:rsidRPr="00F06392" w:rsidRDefault="00F06392" w:rsidP="00F06392">
      <w:pPr>
        <w:pStyle w:val="Listenabsatz"/>
        <w:numPr>
          <w:ilvl w:val="1"/>
          <w:numId w:val="7"/>
        </w:numPr>
        <w:rPr>
          <w:b/>
          <w:bCs/>
          <w:lang w:val="en-US"/>
        </w:rPr>
      </w:pPr>
      <w:r w:rsidRPr="00F06392">
        <w:rPr>
          <w:rFonts w:ascii="Calibri" w:hAnsi="Calibri" w:cs="Calibri"/>
          <w:b/>
          <w:bCs/>
          <w:lang w:val="en-US"/>
        </w:rPr>
        <w:t>X-axis = expected</w:t>
      </w:r>
      <w:r w:rsidR="000E4020">
        <w:rPr>
          <w:rFonts w:ascii="Calibri" w:hAnsi="Calibri" w:cs="Calibri"/>
          <w:b/>
          <w:bCs/>
          <w:lang w:val="en-US"/>
        </w:rPr>
        <w:t xml:space="preserve"> quantiles</w:t>
      </w:r>
      <w:r w:rsidRPr="00F06392">
        <w:rPr>
          <w:rFonts w:ascii="Calibri" w:hAnsi="Calibri" w:cs="Calibri"/>
          <w:b/>
          <w:bCs/>
          <w:lang w:val="en-US"/>
        </w:rPr>
        <w:t>, y-axis = observed</w:t>
      </w:r>
      <w:r w:rsidR="000E4020">
        <w:rPr>
          <w:rFonts w:ascii="Calibri" w:hAnsi="Calibri" w:cs="Calibri"/>
          <w:b/>
          <w:bCs/>
          <w:lang w:val="en-US"/>
        </w:rPr>
        <w:t xml:space="preserve"> quantiles</w:t>
      </w:r>
    </w:p>
    <w:p w14:paraId="35D46CD7" w14:textId="119B249C" w:rsidR="006C0559" w:rsidRPr="006C0559" w:rsidRDefault="006C0559" w:rsidP="006C0559">
      <w:pPr>
        <w:pStyle w:val="Listenabsatz"/>
        <w:numPr>
          <w:ilvl w:val="0"/>
          <w:numId w:val="7"/>
        </w:numPr>
        <w:rPr>
          <w:lang w:val="en-US"/>
        </w:rPr>
      </w:pPr>
      <w:r>
        <w:rPr>
          <w:rFonts w:ascii="Calibri" w:hAnsi="Calibri" w:cs="Calibri"/>
          <w:lang w:val="en-US"/>
        </w:rPr>
        <w:t>Computing deciles:</w:t>
      </w:r>
    </w:p>
    <w:p w14:paraId="648417CD" w14:textId="77777777" w:rsidR="006C0559" w:rsidRPr="00C77BB3" w:rsidRDefault="006C0559" w:rsidP="006C0559">
      <w:pPr>
        <w:pStyle w:val="Listenabsatz"/>
        <w:numPr>
          <w:ilvl w:val="1"/>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highlight w:val="cyan"/>
          <w:bdr w:val="none" w:sz="0" w:space="0" w:color="auto" w:frame="1"/>
        </w:rPr>
      </w:pPr>
      <w:proofErr w:type="spellStart"/>
      <w:r w:rsidRPr="00C77BB3">
        <w:rPr>
          <w:rFonts w:ascii="Consolas" w:hAnsi="Consolas" w:cs="Consolas"/>
          <w:color w:val="333333"/>
          <w:spacing w:val="3"/>
          <w:sz w:val="20"/>
          <w:szCs w:val="20"/>
          <w:highlight w:val="cyan"/>
          <w:bdr w:val="none" w:sz="0" w:space="0" w:color="auto" w:frame="1"/>
        </w:rPr>
        <w:t>dec</w:t>
      </w:r>
      <w:proofErr w:type="spellEnd"/>
      <w:r w:rsidRPr="00C77BB3">
        <w:rPr>
          <w:rFonts w:ascii="Consolas" w:hAnsi="Consolas" w:cs="Consolas"/>
          <w:color w:val="333333"/>
          <w:spacing w:val="3"/>
          <w:sz w:val="20"/>
          <w:szCs w:val="20"/>
          <w:highlight w:val="cyan"/>
          <w:bdr w:val="none" w:sz="0" w:space="0" w:color="auto" w:frame="1"/>
        </w:rPr>
        <w:t xml:space="preserve"> &lt;-</w:t>
      </w:r>
      <w:r w:rsidRPr="00C77BB3">
        <w:rPr>
          <w:rFonts w:ascii="Consolas" w:hAnsi="Consolas" w:cs="Consolas"/>
          <w:color w:val="4070A0"/>
          <w:spacing w:val="3"/>
          <w:sz w:val="20"/>
          <w:szCs w:val="20"/>
          <w:highlight w:val="cyan"/>
          <w:bdr w:val="none" w:sz="0" w:space="0" w:color="auto" w:frame="1"/>
        </w:rPr>
        <w:t xml:space="preserve"> </w:t>
      </w:r>
      <w:proofErr w:type="spellStart"/>
      <w:proofErr w:type="gramStart"/>
      <w:r w:rsidRPr="00C77BB3">
        <w:rPr>
          <w:rFonts w:ascii="Consolas" w:hAnsi="Consolas" w:cs="Consolas"/>
          <w:b/>
          <w:bCs/>
          <w:color w:val="007020"/>
          <w:spacing w:val="3"/>
          <w:sz w:val="20"/>
          <w:szCs w:val="20"/>
          <w:highlight w:val="cyan"/>
          <w:bdr w:val="none" w:sz="0" w:space="0" w:color="auto" w:frame="1"/>
        </w:rPr>
        <w:t>quantile</w:t>
      </w:r>
      <w:proofErr w:type="spellEnd"/>
      <w:r w:rsidRPr="00C77BB3">
        <w:rPr>
          <w:rFonts w:ascii="Consolas" w:hAnsi="Consolas" w:cs="Consolas"/>
          <w:color w:val="333333"/>
          <w:spacing w:val="3"/>
          <w:sz w:val="20"/>
          <w:szCs w:val="20"/>
          <w:highlight w:val="cyan"/>
          <w:bdr w:val="none" w:sz="0" w:space="0" w:color="auto" w:frame="1"/>
        </w:rPr>
        <w:t>(</w:t>
      </w:r>
      <w:proofErr w:type="gramEnd"/>
      <w:r w:rsidRPr="00C77BB3">
        <w:rPr>
          <w:rFonts w:ascii="Consolas" w:hAnsi="Consolas" w:cs="Consolas"/>
          <w:color w:val="333333"/>
          <w:spacing w:val="3"/>
          <w:sz w:val="20"/>
          <w:szCs w:val="20"/>
          <w:highlight w:val="cyan"/>
          <w:bdr w:val="none" w:sz="0" w:space="0" w:color="auto" w:frame="1"/>
        </w:rPr>
        <w:t xml:space="preserve">x, </w:t>
      </w:r>
      <w:proofErr w:type="spellStart"/>
      <w:r w:rsidRPr="00C77BB3">
        <w:rPr>
          <w:rFonts w:ascii="Consolas" w:hAnsi="Consolas" w:cs="Consolas"/>
          <w:b/>
          <w:bCs/>
          <w:color w:val="007020"/>
          <w:spacing w:val="3"/>
          <w:sz w:val="20"/>
          <w:szCs w:val="20"/>
          <w:highlight w:val="cyan"/>
          <w:bdr w:val="none" w:sz="0" w:space="0" w:color="auto" w:frame="1"/>
        </w:rPr>
        <w:t>seq</w:t>
      </w:r>
      <w:proofErr w:type="spellEnd"/>
      <w:r w:rsidRPr="00C77BB3">
        <w:rPr>
          <w:rFonts w:ascii="Consolas" w:hAnsi="Consolas" w:cs="Consolas"/>
          <w:color w:val="333333"/>
          <w:spacing w:val="3"/>
          <w:sz w:val="20"/>
          <w:szCs w:val="20"/>
          <w:highlight w:val="cyan"/>
          <w:bdr w:val="none" w:sz="0" w:space="0" w:color="auto" w:frame="1"/>
        </w:rPr>
        <w:t>(</w:t>
      </w:r>
      <w:r w:rsidRPr="00C77BB3">
        <w:rPr>
          <w:rFonts w:ascii="Consolas" w:hAnsi="Consolas" w:cs="Consolas"/>
          <w:color w:val="40A070"/>
          <w:spacing w:val="3"/>
          <w:sz w:val="20"/>
          <w:szCs w:val="20"/>
          <w:highlight w:val="cyan"/>
          <w:bdr w:val="none" w:sz="0" w:space="0" w:color="auto" w:frame="1"/>
        </w:rPr>
        <w:t>0</w:t>
      </w:r>
      <w:r w:rsidRPr="00C77BB3">
        <w:rPr>
          <w:rFonts w:ascii="Consolas" w:hAnsi="Consolas" w:cs="Consolas"/>
          <w:color w:val="333333"/>
          <w:spacing w:val="3"/>
          <w:sz w:val="20"/>
          <w:szCs w:val="20"/>
          <w:highlight w:val="cyan"/>
          <w:bdr w:val="none" w:sz="0" w:space="0" w:color="auto" w:frame="1"/>
        </w:rPr>
        <w:t>,</w:t>
      </w:r>
      <w:r w:rsidRPr="00C77BB3">
        <w:rPr>
          <w:rFonts w:ascii="Consolas" w:hAnsi="Consolas" w:cs="Consolas"/>
          <w:color w:val="40A070"/>
          <w:spacing w:val="3"/>
          <w:sz w:val="20"/>
          <w:szCs w:val="20"/>
          <w:highlight w:val="cyan"/>
          <w:bdr w:val="none" w:sz="0" w:space="0" w:color="auto" w:frame="1"/>
        </w:rPr>
        <w:t>1</w:t>
      </w:r>
      <w:r w:rsidRPr="00C77BB3">
        <w:rPr>
          <w:rFonts w:ascii="Consolas" w:hAnsi="Consolas" w:cs="Consolas"/>
          <w:color w:val="333333"/>
          <w:spacing w:val="3"/>
          <w:sz w:val="20"/>
          <w:szCs w:val="20"/>
          <w:highlight w:val="cyan"/>
          <w:bdr w:val="none" w:sz="0" w:space="0" w:color="auto" w:frame="1"/>
        </w:rPr>
        <w:t>,</w:t>
      </w:r>
      <w:r w:rsidRPr="00C77BB3">
        <w:rPr>
          <w:rFonts w:ascii="Consolas" w:hAnsi="Consolas" w:cs="Consolas"/>
          <w:color w:val="40A070"/>
          <w:spacing w:val="3"/>
          <w:sz w:val="20"/>
          <w:szCs w:val="20"/>
          <w:highlight w:val="cyan"/>
          <w:bdr w:val="none" w:sz="0" w:space="0" w:color="auto" w:frame="1"/>
        </w:rPr>
        <w:t>0.1</w:t>
      </w:r>
      <w:r w:rsidRPr="00C77BB3">
        <w:rPr>
          <w:rFonts w:ascii="Consolas" w:hAnsi="Consolas" w:cs="Consolas"/>
          <w:color w:val="333333"/>
          <w:spacing w:val="3"/>
          <w:sz w:val="20"/>
          <w:szCs w:val="20"/>
          <w:highlight w:val="cyan"/>
          <w:bdr w:val="none" w:sz="0" w:space="0" w:color="auto" w:frame="1"/>
        </w:rPr>
        <w:t>))</w:t>
      </w:r>
    </w:p>
    <w:p w14:paraId="525695F0" w14:textId="77777777" w:rsidR="000F4C2F" w:rsidRDefault="000F4C2F" w:rsidP="006C0559">
      <w:pPr>
        <w:pStyle w:val="Listenabsatz"/>
        <w:numPr>
          <w:ilvl w:val="0"/>
          <w:numId w:val="7"/>
        </w:numPr>
        <w:rPr>
          <w:rFonts w:ascii="Calibri" w:hAnsi="Calibri" w:cs="Calibri"/>
          <w:lang w:val="en-US"/>
        </w:rPr>
      </w:pPr>
      <w:r>
        <w:rPr>
          <w:rFonts w:ascii="Calibri" w:hAnsi="Calibri" w:cs="Calibri"/>
          <w:lang w:val="en-US"/>
        </w:rPr>
        <w:t>When distribution matches the data, the points should be close to the diagonal</w:t>
      </w:r>
    </w:p>
    <w:p w14:paraId="3A91FFBF" w14:textId="3D67E778" w:rsidR="006C0559" w:rsidRDefault="00BD1F61" w:rsidP="006C0559">
      <w:pPr>
        <w:pStyle w:val="Listenabsatz"/>
        <w:numPr>
          <w:ilvl w:val="0"/>
          <w:numId w:val="7"/>
        </w:numPr>
        <w:rPr>
          <w:rFonts w:ascii="Calibri" w:hAnsi="Calibri" w:cs="Calibri"/>
          <w:lang w:val="en-US"/>
        </w:rPr>
      </w:pPr>
      <w:r>
        <w:rPr>
          <w:rFonts w:ascii="Calibri" w:hAnsi="Calibri" w:cs="Calibri"/>
          <w:lang w:val="en-US"/>
        </w:rPr>
        <w:t>If</w:t>
      </w:r>
      <w:r w:rsidR="0048494F" w:rsidRPr="0048494F">
        <w:rPr>
          <w:rFonts w:ascii="Calibri" w:hAnsi="Calibri" w:cs="Calibri"/>
          <w:lang w:val="en-US"/>
        </w:rPr>
        <w:t xml:space="preserve"> dots are on diagonal </w:t>
      </w:r>
      <w:r w:rsidR="0048494F" w:rsidRPr="0048494F">
        <w:rPr>
          <w:rFonts w:ascii="Calibri" w:hAnsi="Calibri" w:cs="Calibri"/>
          <w:lang w:val="en-US"/>
        </w:rPr>
        <w:sym w:font="Wingdings" w:char="F0E0"/>
      </w:r>
      <w:r w:rsidR="0048494F" w:rsidRPr="0048494F">
        <w:rPr>
          <w:rFonts w:ascii="Calibri" w:hAnsi="Calibri" w:cs="Calibri"/>
          <w:lang w:val="en-US"/>
        </w:rPr>
        <w:t xml:space="preserve"> can say it is uniformly distributed</w:t>
      </w:r>
    </w:p>
    <w:p w14:paraId="385FE362" w14:textId="55534574" w:rsidR="00C77BB3" w:rsidRPr="00694B89" w:rsidRDefault="00CF69A5" w:rsidP="00694B89">
      <w:pPr>
        <w:pStyle w:val="Listenabsatz"/>
        <w:numPr>
          <w:ilvl w:val="1"/>
          <w:numId w:val="7"/>
        </w:numPr>
        <w:rPr>
          <w:rFonts w:ascii="Calibri" w:hAnsi="Calibri" w:cs="Calibri"/>
          <w:lang w:val="en-US"/>
        </w:rPr>
      </w:pPr>
      <w:r>
        <w:rPr>
          <w:rFonts w:ascii="Calibri" w:hAnsi="Calibri" w:cs="Calibri"/>
          <w:lang w:val="en-US"/>
        </w:rPr>
        <w:t xml:space="preserve">Creating </w:t>
      </w:r>
      <w:r w:rsidR="00694B89">
        <w:rPr>
          <w:rFonts w:ascii="Calibri" w:hAnsi="Calibri" w:cs="Calibri"/>
          <w:lang w:val="en-US"/>
        </w:rPr>
        <w:t xml:space="preserve">Observed quantiles: </w:t>
      </w:r>
      <w:r w:rsidR="00C77BB3" w:rsidRPr="00694B89">
        <w:rPr>
          <w:rFonts w:ascii="Calibri" w:hAnsi="Calibri" w:cs="Calibri"/>
          <w:highlight w:val="cyan"/>
          <w:lang w:val="en-US"/>
        </w:rPr>
        <w:t>sort(</w:t>
      </w:r>
      <w:proofErr w:type="spellStart"/>
      <w:r w:rsidR="00C77BB3" w:rsidRPr="00694B89">
        <w:rPr>
          <w:rFonts w:ascii="Calibri" w:hAnsi="Calibri" w:cs="Calibri"/>
          <w:highlight w:val="cyan"/>
          <w:lang w:val="en-US"/>
        </w:rPr>
        <w:t>rnorm</w:t>
      </w:r>
      <w:proofErr w:type="spellEnd"/>
      <w:r w:rsidR="00C77BB3" w:rsidRPr="00694B89">
        <w:rPr>
          <w:rFonts w:ascii="Calibri" w:hAnsi="Calibri" w:cs="Calibri"/>
          <w:highlight w:val="cyan"/>
          <w:lang w:val="en-US"/>
        </w:rPr>
        <w:t>(n)) == quantile (</w:t>
      </w:r>
      <w:proofErr w:type="spellStart"/>
      <w:r w:rsidR="00C77BB3" w:rsidRPr="00694B89">
        <w:rPr>
          <w:rFonts w:ascii="Calibri" w:hAnsi="Calibri" w:cs="Calibri"/>
          <w:highlight w:val="cyan"/>
          <w:lang w:val="en-US"/>
        </w:rPr>
        <w:t>rnorm</w:t>
      </w:r>
      <w:proofErr w:type="spellEnd"/>
      <w:r w:rsidR="00C77BB3" w:rsidRPr="00694B89">
        <w:rPr>
          <w:rFonts w:ascii="Calibri" w:hAnsi="Calibri" w:cs="Calibri"/>
          <w:highlight w:val="cyan"/>
          <w:lang w:val="en-US"/>
        </w:rPr>
        <w:t xml:space="preserve">, probs </w:t>
      </w:r>
      <w:proofErr w:type="gramStart"/>
      <w:r w:rsidR="00C77BB3" w:rsidRPr="00694B89">
        <w:rPr>
          <w:rFonts w:ascii="Calibri" w:hAnsi="Calibri" w:cs="Calibri"/>
          <w:highlight w:val="cyan"/>
          <w:lang w:val="en-US"/>
        </w:rPr>
        <w:t>=..</w:t>
      </w:r>
      <w:proofErr w:type="gramEnd"/>
      <w:r w:rsidR="00C77BB3" w:rsidRPr="00694B89">
        <w:rPr>
          <w:rFonts w:ascii="Calibri" w:hAnsi="Calibri" w:cs="Calibri"/>
          <w:highlight w:val="cyan"/>
          <w:lang w:val="en-US"/>
        </w:rPr>
        <w:t>)</w:t>
      </w:r>
    </w:p>
    <w:p w14:paraId="6754DB24" w14:textId="1D747528" w:rsidR="00694B89" w:rsidRDefault="00CF69A5" w:rsidP="00694B89">
      <w:pPr>
        <w:pStyle w:val="Listenabsatz"/>
        <w:numPr>
          <w:ilvl w:val="1"/>
          <w:numId w:val="7"/>
        </w:numPr>
        <w:rPr>
          <w:rFonts w:ascii="Calibri" w:hAnsi="Calibri" w:cs="Calibri"/>
          <w:lang w:val="en-US"/>
        </w:rPr>
      </w:pPr>
      <w:r>
        <w:rPr>
          <w:rFonts w:ascii="Calibri" w:hAnsi="Calibri" w:cs="Calibri"/>
          <w:lang w:val="en-US"/>
        </w:rPr>
        <w:t xml:space="preserve">Creating </w:t>
      </w:r>
      <w:r w:rsidR="00694B89" w:rsidRPr="00694B89">
        <w:rPr>
          <w:rFonts w:ascii="Calibri" w:hAnsi="Calibri" w:cs="Calibri"/>
          <w:lang w:val="en-US"/>
        </w:rPr>
        <w:t>Expected quantiles:</w:t>
      </w:r>
      <w:r w:rsidR="00694B89">
        <w:rPr>
          <w:rFonts w:ascii="Calibri" w:hAnsi="Calibri" w:cs="Calibri"/>
          <w:lang w:val="en-US"/>
        </w:rPr>
        <w:t xml:space="preserve"> </w:t>
      </w:r>
      <w:proofErr w:type="spellStart"/>
      <w:r w:rsidR="00694B89" w:rsidRPr="00E21807">
        <w:rPr>
          <w:rFonts w:ascii="Calibri" w:hAnsi="Calibri" w:cs="Calibri"/>
          <w:highlight w:val="cyan"/>
          <w:lang w:val="en-US"/>
        </w:rPr>
        <w:t>qnorm</w:t>
      </w:r>
      <w:proofErr w:type="spellEnd"/>
      <w:r w:rsidR="00694B89" w:rsidRPr="00E21807">
        <w:rPr>
          <w:rFonts w:ascii="Calibri" w:hAnsi="Calibri" w:cs="Calibri"/>
          <w:highlight w:val="cyan"/>
          <w:lang w:val="en-US"/>
        </w:rPr>
        <w:t>(</w:t>
      </w:r>
      <w:proofErr w:type="spellStart"/>
      <w:r w:rsidR="00694B89" w:rsidRPr="00E21807">
        <w:rPr>
          <w:rFonts w:ascii="Calibri" w:hAnsi="Calibri" w:cs="Calibri"/>
          <w:highlight w:val="cyan"/>
          <w:lang w:val="en-US"/>
        </w:rPr>
        <w:t>ppoints</w:t>
      </w:r>
      <w:proofErr w:type="spellEnd"/>
      <w:r w:rsidR="00694B89" w:rsidRPr="00E21807">
        <w:rPr>
          <w:rFonts w:ascii="Calibri" w:hAnsi="Calibri" w:cs="Calibri"/>
          <w:highlight w:val="cyan"/>
          <w:lang w:val="en-US"/>
        </w:rPr>
        <w:t>(n))</w:t>
      </w:r>
    </w:p>
    <w:p w14:paraId="3FE1D1F5" w14:textId="6F075123" w:rsidR="00686AC0" w:rsidRDefault="00686AC0" w:rsidP="00694B89">
      <w:pPr>
        <w:pStyle w:val="Listenabsatz"/>
        <w:numPr>
          <w:ilvl w:val="1"/>
          <w:numId w:val="7"/>
        </w:numPr>
        <w:rPr>
          <w:rFonts w:ascii="Calibri" w:hAnsi="Calibri" w:cs="Calibri"/>
          <w:lang w:val="en-US"/>
        </w:rPr>
      </w:pPr>
      <w:r w:rsidRPr="008A51C1">
        <w:rPr>
          <w:rFonts w:ascii="Calibri" w:hAnsi="Calibri" w:cs="Calibri"/>
          <w:b/>
          <w:bCs/>
          <w:lang w:val="en-US"/>
        </w:rPr>
        <w:t>Order observed values</w:t>
      </w:r>
      <w:r w:rsidR="00C33920" w:rsidRPr="008A51C1">
        <w:rPr>
          <w:rFonts w:ascii="Calibri" w:hAnsi="Calibri" w:cs="Calibri"/>
          <w:b/>
          <w:bCs/>
          <w:lang w:val="en-US"/>
        </w:rPr>
        <w:t>(</w:t>
      </w:r>
      <w:proofErr w:type="spellStart"/>
      <w:r w:rsidR="00C33920" w:rsidRPr="008A51C1">
        <w:rPr>
          <w:rFonts w:ascii="Calibri" w:hAnsi="Calibri" w:cs="Calibri"/>
          <w:b/>
          <w:bCs/>
          <w:lang w:val="en-US"/>
        </w:rPr>
        <w:t>p_val</w:t>
      </w:r>
      <w:proofErr w:type="spellEnd"/>
      <w:r w:rsidR="00C33920" w:rsidRPr="008A51C1">
        <w:rPr>
          <w:rFonts w:ascii="Calibri" w:hAnsi="Calibri" w:cs="Calibri"/>
          <w:b/>
          <w:bCs/>
          <w:lang w:val="en-US"/>
        </w:rPr>
        <w:t>)</w:t>
      </w:r>
      <w:r w:rsidRPr="008A51C1">
        <w:rPr>
          <w:rFonts w:ascii="Calibri" w:hAnsi="Calibri" w:cs="Calibri"/>
          <w:b/>
          <w:bCs/>
          <w:lang w:val="en-US"/>
        </w:rPr>
        <w:t xml:space="preserve"> for </w:t>
      </w:r>
      <w:proofErr w:type="spellStart"/>
      <w:r w:rsidRPr="008A51C1">
        <w:rPr>
          <w:rFonts w:ascii="Calibri" w:hAnsi="Calibri" w:cs="Calibri"/>
          <w:b/>
          <w:bCs/>
          <w:lang w:val="en-US"/>
        </w:rPr>
        <w:t>qq</w:t>
      </w:r>
      <w:proofErr w:type="spellEnd"/>
      <w:r w:rsidR="00C33920" w:rsidRPr="008A51C1">
        <w:rPr>
          <w:rFonts w:ascii="Calibri" w:hAnsi="Calibri" w:cs="Calibri"/>
          <w:b/>
          <w:bCs/>
          <w:lang w:val="en-US"/>
        </w:rPr>
        <w:t>-</w:t>
      </w:r>
      <w:r w:rsidRPr="008A51C1">
        <w:rPr>
          <w:rFonts w:ascii="Calibri" w:hAnsi="Calibri" w:cs="Calibri"/>
          <w:b/>
          <w:bCs/>
          <w:lang w:val="en-US"/>
        </w:rPr>
        <w:t>plots</w:t>
      </w:r>
      <w:r>
        <w:rPr>
          <w:rFonts w:ascii="Calibri" w:hAnsi="Calibri" w:cs="Calibri"/>
          <w:lang w:val="en-US"/>
        </w:rPr>
        <w:t xml:space="preserve">:  </w:t>
      </w:r>
      <w:r w:rsidRPr="00C33920">
        <w:rPr>
          <w:rFonts w:ascii="Calibri" w:hAnsi="Calibri" w:cs="Calibri"/>
          <w:highlight w:val="cyan"/>
          <w:lang w:val="en-US"/>
        </w:rPr>
        <w:t>order(</w:t>
      </w:r>
      <w:proofErr w:type="spellStart"/>
      <w:r w:rsidRPr="00C33920">
        <w:rPr>
          <w:rFonts w:ascii="Calibri" w:hAnsi="Calibri" w:cs="Calibri"/>
          <w:highlight w:val="cyan"/>
          <w:lang w:val="en-US"/>
        </w:rPr>
        <w:t>p</w:t>
      </w:r>
      <w:r w:rsidR="00C33920" w:rsidRPr="00C33920">
        <w:rPr>
          <w:rFonts w:ascii="Calibri" w:hAnsi="Calibri" w:cs="Calibri"/>
          <w:highlight w:val="cyan"/>
          <w:lang w:val="en-US"/>
        </w:rPr>
        <w:t>_vals</w:t>
      </w:r>
      <w:proofErr w:type="spellEnd"/>
      <w:r w:rsidR="00C33920" w:rsidRPr="00C33920">
        <w:rPr>
          <w:rFonts w:ascii="Calibri" w:hAnsi="Calibri" w:cs="Calibri"/>
          <w:highlight w:val="cyan"/>
          <w:lang w:val="en-US"/>
        </w:rPr>
        <w:t>)</w:t>
      </w:r>
    </w:p>
    <w:p w14:paraId="31C2DF0D" w14:textId="0EDEA72B" w:rsidR="00C33920" w:rsidRDefault="00C33920" w:rsidP="00694B89">
      <w:pPr>
        <w:pStyle w:val="Listenabsatz"/>
        <w:numPr>
          <w:ilvl w:val="1"/>
          <w:numId w:val="7"/>
        </w:numPr>
        <w:rPr>
          <w:rFonts w:ascii="Calibri" w:hAnsi="Calibri" w:cs="Calibri"/>
          <w:lang w:val="en-US"/>
        </w:rPr>
      </w:pPr>
      <w:r>
        <w:rPr>
          <w:rFonts w:ascii="Calibri" w:hAnsi="Calibri" w:cs="Calibri"/>
          <w:lang w:val="en-US"/>
        </w:rPr>
        <w:t xml:space="preserve">For </w:t>
      </w:r>
      <w:r w:rsidRPr="008A51C1">
        <w:rPr>
          <w:rFonts w:ascii="Calibri" w:hAnsi="Calibri" w:cs="Calibri"/>
          <w:b/>
          <w:bCs/>
          <w:lang w:val="en-US"/>
        </w:rPr>
        <w:t xml:space="preserve">expected </w:t>
      </w:r>
      <w:proofErr w:type="spellStart"/>
      <w:r w:rsidRPr="008A51C1">
        <w:rPr>
          <w:rFonts w:ascii="Calibri" w:hAnsi="Calibri" w:cs="Calibri"/>
          <w:b/>
          <w:bCs/>
          <w:lang w:val="en-US"/>
        </w:rPr>
        <w:t>p_values</w:t>
      </w:r>
      <w:proofErr w:type="spellEnd"/>
      <w:r>
        <w:rPr>
          <w:rFonts w:ascii="Calibri" w:hAnsi="Calibri" w:cs="Calibri"/>
          <w:lang w:val="en-US"/>
        </w:rPr>
        <w:t xml:space="preserve">: </w:t>
      </w:r>
      <w:proofErr w:type="spellStart"/>
      <w:r w:rsidRPr="00CF69A5">
        <w:rPr>
          <w:rFonts w:ascii="Calibri" w:hAnsi="Calibri" w:cs="Calibri"/>
          <w:highlight w:val="cyan"/>
          <w:lang w:val="en-US"/>
        </w:rPr>
        <w:t>ppoints</w:t>
      </w:r>
      <w:proofErr w:type="spellEnd"/>
      <w:r w:rsidRPr="00CF69A5">
        <w:rPr>
          <w:rFonts w:ascii="Calibri" w:hAnsi="Calibri" w:cs="Calibri"/>
          <w:highlight w:val="cyan"/>
          <w:lang w:val="en-US"/>
        </w:rPr>
        <w:t>(</w:t>
      </w:r>
      <w:proofErr w:type="spellStart"/>
      <w:r w:rsidRPr="00CF69A5">
        <w:rPr>
          <w:rFonts w:ascii="Calibri" w:hAnsi="Calibri" w:cs="Calibri"/>
          <w:highlight w:val="cyan"/>
          <w:lang w:val="en-US"/>
        </w:rPr>
        <w:t>p_val</w:t>
      </w:r>
      <w:proofErr w:type="spellEnd"/>
      <w:r w:rsidRPr="00CF69A5">
        <w:rPr>
          <w:rFonts w:ascii="Calibri" w:hAnsi="Calibri" w:cs="Calibri"/>
          <w:highlight w:val="cyan"/>
          <w:lang w:val="en-US"/>
        </w:rPr>
        <w:t>)</w:t>
      </w:r>
    </w:p>
    <w:p w14:paraId="0EBFD0D9" w14:textId="672F7ADE" w:rsidR="00B02D7B" w:rsidRPr="00694B89" w:rsidRDefault="00B02D7B" w:rsidP="00B02D7B">
      <w:pPr>
        <w:pStyle w:val="Listenabsatz"/>
        <w:numPr>
          <w:ilvl w:val="2"/>
          <w:numId w:val="7"/>
        </w:numPr>
        <w:rPr>
          <w:rFonts w:ascii="Calibri" w:hAnsi="Calibri" w:cs="Calibri"/>
          <w:lang w:val="en-US"/>
        </w:rPr>
      </w:pPr>
      <w:r>
        <w:rPr>
          <w:rFonts w:ascii="Calibri" w:hAnsi="Calibri" w:cs="Calibri"/>
          <w:lang w:val="en-US"/>
        </w:rPr>
        <w:t xml:space="preserve">Plot p-values in </w:t>
      </w:r>
      <w:r w:rsidRPr="00B02D7B">
        <w:rPr>
          <w:rFonts w:ascii="Calibri" w:hAnsi="Calibri" w:cs="Calibri"/>
          <w:highlight w:val="cyan"/>
          <w:lang w:val="en-US"/>
        </w:rPr>
        <w:t>-log10</w:t>
      </w:r>
      <w:r>
        <w:rPr>
          <w:rFonts w:ascii="Calibri" w:hAnsi="Calibri" w:cs="Calibri"/>
          <w:lang w:val="en-US"/>
        </w:rPr>
        <w:t xml:space="preserve"> scale</w:t>
      </w:r>
    </w:p>
    <w:p w14:paraId="2B931D86" w14:textId="02EEA916" w:rsidR="006C0559" w:rsidRDefault="006C0559" w:rsidP="00BD1F61">
      <w:pPr>
        <w:tabs>
          <w:tab w:val="left" w:pos="1090"/>
        </w:tabs>
        <w:rPr>
          <w:lang w:val="en-US"/>
        </w:rPr>
      </w:pPr>
    </w:p>
    <w:p w14:paraId="18D969CA" w14:textId="6445AE08" w:rsidR="00BD1F61" w:rsidRDefault="00BD1F61" w:rsidP="00BD1F61">
      <w:pPr>
        <w:tabs>
          <w:tab w:val="left" w:pos="1090"/>
        </w:tabs>
        <w:rPr>
          <w:lang w:val="en-US"/>
        </w:rPr>
      </w:pPr>
      <w:r w:rsidRPr="00BD1F61">
        <w:rPr>
          <w:rFonts w:ascii="Calibri" w:hAnsi="Calibri" w:cs="Calibri"/>
          <w:lang w:val="en-US"/>
        </w:rPr>
        <w:lastRenderedPageBreak/>
        <w:t>Ranking</w:t>
      </w:r>
      <w:r>
        <w:rPr>
          <w:lang w:val="en-US"/>
        </w:rPr>
        <w:t xml:space="preserve"> </w:t>
      </w:r>
      <w:r w:rsidRPr="00BD1F61">
        <w:rPr>
          <w:rFonts w:ascii="Calibri" w:hAnsi="Calibri" w:cs="Calibri"/>
          <w:lang w:val="en-US"/>
        </w:rPr>
        <w:t>data and getting quantile for every data point:</w:t>
      </w:r>
    </w:p>
    <w:p w14:paraId="2F4D4941"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spellStart"/>
      <w:proofErr w:type="gramStart"/>
      <w:r w:rsidRPr="00BD1F61">
        <w:rPr>
          <w:rFonts w:ascii="Consolas" w:hAnsi="Consolas" w:cs="Consolas"/>
          <w:b/>
          <w:bCs/>
          <w:color w:val="007020"/>
          <w:spacing w:val="3"/>
          <w:sz w:val="20"/>
          <w:szCs w:val="20"/>
          <w:bdr w:val="none" w:sz="0" w:space="0" w:color="auto" w:frame="1"/>
          <w:lang w:val="en-US"/>
        </w:rPr>
        <w:t>ggplot</w:t>
      </w:r>
      <w:proofErr w:type="spellEnd"/>
      <w:r w:rsidRPr="00BD1F61">
        <w:rPr>
          <w:rFonts w:ascii="Consolas" w:hAnsi="Consolas" w:cs="Consolas"/>
          <w:color w:val="333333"/>
          <w:spacing w:val="3"/>
          <w:sz w:val="20"/>
          <w:szCs w:val="20"/>
          <w:bdr w:val="none" w:sz="0" w:space="0" w:color="auto" w:frame="1"/>
          <w:lang w:val="en-US"/>
        </w:rPr>
        <w:t>(</w:t>
      </w:r>
      <w:proofErr w:type="gramEnd"/>
    </w:p>
    <w:p w14:paraId="42FFFD9F"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BD1F61">
        <w:rPr>
          <w:rFonts w:ascii="Consolas" w:hAnsi="Consolas" w:cs="Consolas"/>
          <w:color w:val="333333"/>
          <w:spacing w:val="3"/>
          <w:sz w:val="20"/>
          <w:szCs w:val="20"/>
          <w:bdr w:val="none" w:sz="0" w:space="0" w:color="auto" w:frame="1"/>
          <w:lang w:val="en-US"/>
        </w:rPr>
        <w:t xml:space="preserve">  </w:t>
      </w:r>
      <w:proofErr w:type="spellStart"/>
      <w:proofErr w:type="gramStart"/>
      <w:r w:rsidRPr="00BD1F61">
        <w:rPr>
          <w:rFonts w:ascii="Consolas" w:hAnsi="Consolas" w:cs="Consolas"/>
          <w:b/>
          <w:bCs/>
          <w:color w:val="007020"/>
          <w:spacing w:val="3"/>
          <w:sz w:val="20"/>
          <w:szCs w:val="20"/>
          <w:bdr w:val="none" w:sz="0" w:space="0" w:color="auto" w:frame="1"/>
          <w:lang w:val="en-US"/>
        </w:rPr>
        <w:t>data.table</w:t>
      </w:r>
      <w:proofErr w:type="spellEnd"/>
      <w:proofErr w:type="gramEnd"/>
      <w:r w:rsidRPr="00BD1F61">
        <w:rPr>
          <w:rFonts w:ascii="Consolas" w:hAnsi="Consolas" w:cs="Consolas"/>
          <w:color w:val="333333"/>
          <w:spacing w:val="3"/>
          <w:sz w:val="20"/>
          <w:szCs w:val="20"/>
          <w:bdr w:val="none" w:sz="0" w:space="0" w:color="auto" w:frame="1"/>
          <w:lang w:val="en-US"/>
        </w:rPr>
        <w:t>(</w:t>
      </w:r>
    </w:p>
    <w:p w14:paraId="71B18507"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BD1F61">
        <w:rPr>
          <w:rFonts w:ascii="Consolas" w:hAnsi="Consolas" w:cs="Consolas"/>
          <w:color w:val="333333"/>
          <w:spacing w:val="3"/>
          <w:sz w:val="20"/>
          <w:szCs w:val="20"/>
          <w:bdr w:val="none" w:sz="0" w:space="0" w:color="auto" w:frame="1"/>
          <w:lang w:val="en-US"/>
        </w:rPr>
        <w:t xml:space="preserve">    </w:t>
      </w:r>
      <w:r w:rsidRPr="00BD1F61">
        <w:rPr>
          <w:rFonts w:ascii="Consolas" w:hAnsi="Consolas" w:cs="Consolas"/>
          <w:color w:val="902000"/>
          <w:spacing w:val="3"/>
          <w:sz w:val="20"/>
          <w:szCs w:val="20"/>
          <w:bdr w:val="none" w:sz="0" w:space="0" w:color="auto" w:frame="1"/>
          <w:lang w:val="en-US"/>
        </w:rPr>
        <w:t>x=</w:t>
      </w:r>
      <w:proofErr w:type="spellStart"/>
      <w:r w:rsidRPr="00BD1F61">
        <w:rPr>
          <w:rFonts w:ascii="Consolas" w:hAnsi="Consolas" w:cs="Consolas"/>
          <w:b/>
          <w:bCs/>
          <w:color w:val="007020"/>
          <w:spacing w:val="3"/>
          <w:sz w:val="20"/>
          <w:szCs w:val="20"/>
          <w:bdr w:val="none" w:sz="0" w:space="0" w:color="auto" w:frame="1"/>
          <w:lang w:val="en-US"/>
        </w:rPr>
        <w:t>ppoints</w:t>
      </w:r>
      <w:proofErr w:type="spellEnd"/>
      <w:r w:rsidRPr="00BD1F61">
        <w:rPr>
          <w:rFonts w:ascii="Consolas" w:hAnsi="Consolas" w:cs="Consolas"/>
          <w:color w:val="333333"/>
          <w:spacing w:val="3"/>
          <w:sz w:val="20"/>
          <w:szCs w:val="20"/>
          <w:bdr w:val="none" w:sz="0" w:space="0" w:color="auto" w:frame="1"/>
          <w:lang w:val="en-US"/>
        </w:rPr>
        <w:t>(</w:t>
      </w:r>
      <w:r w:rsidRPr="00BD1F61">
        <w:rPr>
          <w:rFonts w:ascii="Consolas" w:hAnsi="Consolas" w:cs="Consolas"/>
          <w:b/>
          <w:bCs/>
          <w:color w:val="007020"/>
          <w:spacing w:val="3"/>
          <w:sz w:val="20"/>
          <w:szCs w:val="20"/>
          <w:bdr w:val="none" w:sz="0" w:space="0" w:color="auto" w:frame="1"/>
          <w:lang w:val="en-US"/>
        </w:rPr>
        <w:t>length</w:t>
      </w:r>
      <w:r w:rsidRPr="00BD1F61">
        <w:rPr>
          <w:rFonts w:ascii="Consolas" w:hAnsi="Consolas" w:cs="Consolas"/>
          <w:color w:val="333333"/>
          <w:spacing w:val="3"/>
          <w:sz w:val="20"/>
          <w:szCs w:val="20"/>
          <w:bdr w:val="none" w:sz="0" w:space="0" w:color="auto" w:frame="1"/>
          <w:lang w:val="en-US"/>
        </w:rPr>
        <w:t>(x)),</w:t>
      </w:r>
    </w:p>
    <w:p w14:paraId="424951FB"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BD1F61">
        <w:rPr>
          <w:rFonts w:ascii="Consolas" w:hAnsi="Consolas" w:cs="Consolas"/>
          <w:color w:val="333333"/>
          <w:spacing w:val="3"/>
          <w:sz w:val="20"/>
          <w:szCs w:val="20"/>
          <w:bdr w:val="none" w:sz="0" w:space="0" w:color="auto" w:frame="1"/>
          <w:lang w:val="en-US"/>
        </w:rPr>
        <w:t xml:space="preserve">    </w:t>
      </w:r>
      <w:r w:rsidRPr="00BD1F61">
        <w:rPr>
          <w:rFonts w:ascii="Consolas" w:hAnsi="Consolas" w:cs="Consolas"/>
          <w:color w:val="902000"/>
          <w:spacing w:val="3"/>
          <w:sz w:val="20"/>
          <w:szCs w:val="20"/>
          <w:bdr w:val="none" w:sz="0" w:space="0" w:color="auto" w:frame="1"/>
          <w:lang w:val="en-US"/>
        </w:rPr>
        <w:t>y=</w:t>
      </w:r>
      <w:r w:rsidRPr="00BD1F61">
        <w:rPr>
          <w:rFonts w:ascii="Consolas" w:hAnsi="Consolas" w:cs="Consolas"/>
          <w:b/>
          <w:bCs/>
          <w:color w:val="007020"/>
          <w:spacing w:val="3"/>
          <w:sz w:val="20"/>
          <w:szCs w:val="20"/>
          <w:bdr w:val="none" w:sz="0" w:space="0" w:color="auto" w:frame="1"/>
          <w:lang w:val="en-US"/>
        </w:rPr>
        <w:t>sort</w:t>
      </w:r>
      <w:r w:rsidRPr="00BD1F61">
        <w:rPr>
          <w:rFonts w:ascii="Consolas" w:hAnsi="Consolas" w:cs="Consolas"/>
          <w:color w:val="333333"/>
          <w:spacing w:val="3"/>
          <w:sz w:val="20"/>
          <w:szCs w:val="20"/>
          <w:bdr w:val="none" w:sz="0" w:space="0" w:color="auto" w:frame="1"/>
          <w:lang w:val="en-US"/>
        </w:rPr>
        <w:t>(x)</w:t>
      </w:r>
    </w:p>
    <w:p w14:paraId="11DAEE84"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BD1F61">
        <w:rPr>
          <w:rFonts w:ascii="Consolas" w:hAnsi="Consolas" w:cs="Consolas"/>
          <w:color w:val="333333"/>
          <w:spacing w:val="3"/>
          <w:sz w:val="20"/>
          <w:szCs w:val="20"/>
          <w:bdr w:val="none" w:sz="0" w:space="0" w:color="auto" w:frame="1"/>
          <w:lang w:val="en-US"/>
        </w:rPr>
        <w:t xml:space="preserve">  ),</w:t>
      </w:r>
    </w:p>
    <w:p w14:paraId="16FCF9C0"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BD1F61">
        <w:rPr>
          <w:rFonts w:ascii="Consolas" w:hAnsi="Consolas" w:cs="Consolas"/>
          <w:color w:val="333333"/>
          <w:spacing w:val="3"/>
          <w:sz w:val="20"/>
          <w:szCs w:val="20"/>
          <w:bdr w:val="none" w:sz="0" w:space="0" w:color="auto" w:frame="1"/>
          <w:lang w:val="en-US"/>
        </w:rPr>
        <w:t xml:space="preserve">  </w:t>
      </w:r>
      <w:proofErr w:type="spellStart"/>
      <w:r w:rsidRPr="00BD1F61">
        <w:rPr>
          <w:rFonts w:ascii="Consolas" w:hAnsi="Consolas" w:cs="Consolas"/>
          <w:b/>
          <w:bCs/>
          <w:color w:val="007020"/>
          <w:spacing w:val="3"/>
          <w:sz w:val="20"/>
          <w:szCs w:val="20"/>
          <w:bdr w:val="none" w:sz="0" w:space="0" w:color="auto" w:frame="1"/>
          <w:lang w:val="en-US"/>
        </w:rPr>
        <w:t>aes</w:t>
      </w:r>
      <w:proofErr w:type="spellEnd"/>
      <w:r w:rsidRPr="00BD1F61">
        <w:rPr>
          <w:rFonts w:ascii="Consolas" w:hAnsi="Consolas" w:cs="Consolas"/>
          <w:color w:val="333333"/>
          <w:spacing w:val="3"/>
          <w:sz w:val="20"/>
          <w:szCs w:val="20"/>
          <w:bdr w:val="none" w:sz="0" w:space="0" w:color="auto" w:frame="1"/>
          <w:lang w:val="en-US"/>
        </w:rPr>
        <w:t>(</w:t>
      </w:r>
      <w:proofErr w:type="spellStart"/>
      <w:proofErr w:type="gramStart"/>
      <w:r w:rsidRPr="00BD1F61">
        <w:rPr>
          <w:rFonts w:ascii="Consolas" w:hAnsi="Consolas" w:cs="Consolas"/>
          <w:color w:val="333333"/>
          <w:spacing w:val="3"/>
          <w:sz w:val="20"/>
          <w:szCs w:val="20"/>
          <w:bdr w:val="none" w:sz="0" w:space="0" w:color="auto" w:frame="1"/>
          <w:lang w:val="en-US"/>
        </w:rPr>
        <w:t>x,y</w:t>
      </w:r>
      <w:proofErr w:type="spellEnd"/>
      <w:proofErr w:type="gramEnd"/>
      <w:r w:rsidRPr="00BD1F61">
        <w:rPr>
          <w:rFonts w:ascii="Consolas" w:hAnsi="Consolas" w:cs="Consolas"/>
          <w:color w:val="333333"/>
          <w:spacing w:val="3"/>
          <w:sz w:val="20"/>
          <w:szCs w:val="20"/>
          <w:bdr w:val="none" w:sz="0" w:space="0" w:color="auto" w:frame="1"/>
          <w:lang w:val="en-US"/>
        </w:rPr>
        <w:t>)</w:t>
      </w:r>
    </w:p>
    <w:p w14:paraId="0205EC48"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BD1F61">
        <w:rPr>
          <w:rFonts w:ascii="Consolas" w:hAnsi="Consolas" w:cs="Consolas"/>
          <w:color w:val="333333"/>
          <w:spacing w:val="3"/>
          <w:sz w:val="20"/>
          <w:szCs w:val="20"/>
          <w:bdr w:val="none" w:sz="0" w:space="0" w:color="auto" w:frame="1"/>
          <w:lang w:val="en-US"/>
        </w:rPr>
        <w:t xml:space="preserve">) </w:t>
      </w:r>
      <w:r w:rsidRPr="00BD1F61">
        <w:rPr>
          <w:rFonts w:ascii="Consolas" w:hAnsi="Consolas" w:cs="Consolas"/>
          <w:color w:val="666666"/>
          <w:spacing w:val="3"/>
          <w:sz w:val="20"/>
          <w:szCs w:val="20"/>
          <w:bdr w:val="none" w:sz="0" w:space="0" w:color="auto" w:frame="1"/>
          <w:lang w:val="en-US"/>
        </w:rPr>
        <w:t>+</w:t>
      </w:r>
      <w:r w:rsidRPr="00BD1F61">
        <w:rPr>
          <w:rFonts w:ascii="Consolas" w:hAnsi="Consolas" w:cs="Consolas"/>
          <w:color w:val="4070A0"/>
          <w:spacing w:val="3"/>
          <w:sz w:val="20"/>
          <w:szCs w:val="20"/>
          <w:bdr w:val="none" w:sz="0" w:space="0" w:color="auto" w:frame="1"/>
          <w:lang w:val="en-US"/>
        </w:rPr>
        <w:t xml:space="preserve"> </w:t>
      </w:r>
      <w:proofErr w:type="spellStart"/>
      <w:r w:rsidRPr="00BD1F61">
        <w:rPr>
          <w:rFonts w:ascii="Consolas" w:hAnsi="Consolas" w:cs="Consolas"/>
          <w:b/>
          <w:bCs/>
          <w:color w:val="007020"/>
          <w:spacing w:val="3"/>
          <w:sz w:val="20"/>
          <w:szCs w:val="20"/>
          <w:bdr w:val="none" w:sz="0" w:space="0" w:color="auto" w:frame="1"/>
          <w:lang w:val="en-US"/>
        </w:rPr>
        <w:t>geom_</w:t>
      </w:r>
      <w:proofErr w:type="gramStart"/>
      <w:r w:rsidRPr="00BD1F61">
        <w:rPr>
          <w:rFonts w:ascii="Consolas" w:hAnsi="Consolas" w:cs="Consolas"/>
          <w:b/>
          <w:bCs/>
          <w:color w:val="007020"/>
          <w:spacing w:val="3"/>
          <w:sz w:val="20"/>
          <w:szCs w:val="20"/>
          <w:bdr w:val="none" w:sz="0" w:space="0" w:color="auto" w:frame="1"/>
          <w:lang w:val="en-US"/>
        </w:rPr>
        <w:t>point</w:t>
      </w:r>
      <w:proofErr w:type="spellEnd"/>
      <w:r w:rsidRPr="00BD1F61">
        <w:rPr>
          <w:rFonts w:ascii="Consolas" w:hAnsi="Consolas" w:cs="Consolas"/>
          <w:color w:val="333333"/>
          <w:spacing w:val="3"/>
          <w:sz w:val="20"/>
          <w:szCs w:val="20"/>
          <w:bdr w:val="none" w:sz="0" w:space="0" w:color="auto" w:frame="1"/>
          <w:lang w:val="en-US"/>
        </w:rPr>
        <w:t>(</w:t>
      </w:r>
      <w:proofErr w:type="gramEnd"/>
      <w:r w:rsidRPr="00BD1F61">
        <w:rPr>
          <w:rFonts w:ascii="Consolas" w:hAnsi="Consolas" w:cs="Consolas"/>
          <w:color w:val="333333"/>
          <w:spacing w:val="3"/>
          <w:sz w:val="20"/>
          <w:szCs w:val="20"/>
          <w:bdr w:val="none" w:sz="0" w:space="0" w:color="auto" w:frame="1"/>
          <w:lang w:val="en-US"/>
        </w:rPr>
        <w:t xml:space="preserve">) </w:t>
      </w:r>
      <w:r w:rsidRPr="00BD1F61">
        <w:rPr>
          <w:rFonts w:ascii="Consolas" w:hAnsi="Consolas" w:cs="Consolas"/>
          <w:color w:val="666666"/>
          <w:spacing w:val="3"/>
          <w:sz w:val="20"/>
          <w:szCs w:val="20"/>
          <w:bdr w:val="none" w:sz="0" w:space="0" w:color="auto" w:frame="1"/>
          <w:lang w:val="en-US"/>
        </w:rPr>
        <w:t>+</w:t>
      </w:r>
    </w:p>
    <w:p w14:paraId="38463C1B"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spellStart"/>
      <w:r w:rsidRPr="00BD1F61">
        <w:rPr>
          <w:rFonts w:ascii="Consolas" w:hAnsi="Consolas" w:cs="Consolas"/>
          <w:b/>
          <w:bCs/>
          <w:color w:val="007020"/>
          <w:spacing w:val="3"/>
          <w:sz w:val="20"/>
          <w:szCs w:val="20"/>
          <w:bdr w:val="none" w:sz="0" w:space="0" w:color="auto" w:frame="1"/>
          <w:lang w:val="en-US"/>
        </w:rPr>
        <w:t>xlim</w:t>
      </w:r>
      <w:proofErr w:type="spellEnd"/>
      <w:r w:rsidRPr="00BD1F61">
        <w:rPr>
          <w:rFonts w:ascii="Consolas" w:hAnsi="Consolas" w:cs="Consolas"/>
          <w:color w:val="333333"/>
          <w:spacing w:val="3"/>
          <w:sz w:val="20"/>
          <w:szCs w:val="20"/>
          <w:bdr w:val="none" w:sz="0" w:space="0" w:color="auto" w:frame="1"/>
          <w:lang w:val="en-US"/>
        </w:rPr>
        <w:t>(</w:t>
      </w:r>
      <w:proofErr w:type="gramStart"/>
      <w:r w:rsidRPr="00BD1F61">
        <w:rPr>
          <w:rFonts w:ascii="Consolas" w:hAnsi="Consolas" w:cs="Consolas"/>
          <w:b/>
          <w:bCs/>
          <w:color w:val="007020"/>
          <w:spacing w:val="3"/>
          <w:sz w:val="20"/>
          <w:szCs w:val="20"/>
          <w:bdr w:val="none" w:sz="0" w:space="0" w:color="auto" w:frame="1"/>
          <w:lang w:val="en-US"/>
        </w:rPr>
        <w:t>c</w:t>
      </w:r>
      <w:r w:rsidRPr="00BD1F61">
        <w:rPr>
          <w:rFonts w:ascii="Consolas" w:hAnsi="Consolas" w:cs="Consolas"/>
          <w:color w:val="333333"/>
          <w:spacing w:val="3"/>
          <w:sz w:val="20"/>
          <w:szCs w:val="20"/>
          <w:bdr w:val="none" w:sz="0" w:space="0" w:color="auto" w:frame="1"/>
          <w:lang w:val="en-US"/>
        </w:rPr>
        <w:t>(</w:t>
      </w:r>
      <w:proofErr w:type="gramEnd"/>
      <w:r w:rsidRPr="00BD1F61">
        <w:rPr>
          <w:rFonts w:ascii="Consolas" w:hAnsi="Consolas" w:cs="Consolas"/>
          <w:color w:val="40A070"/>
          <w:spacing w:val="3"/>
          <w:sz w:val="20"/>
          <w:szCs w:val="20"/>
          <w:bdr w:val="none" w:sz="0" w:space="0" w:color="auto" w:frame="1"/>
          <w:lang w:val="en-US"/>
        </w:rPr>
        <w:t>0</w:t>
      </w:r>
      <w:r w:rsidRPr="00BD1F61">
        <w:rPr>
          <w:rFonts w:ascii="Consolas" w:hAnsi="Consolas" w:cs="Consolas"/>
          <w:color w:val="333333"/>
          <w:spacing w:val="3"/>
          <w:sz w:val="20"/>
          <w:szCs w:val="20"/>
          <w:bdr w:val="none" w:sz="0" w:space="0" w:color="auto" w:frame="1"/>
          <w:lang w:val="en-US"/>
        </w:rPr>
        <w:t>,</w:t>
      </w:r>
      <w:r w:rsidRPr="00BD1F61">
        <w:rPr>
          <w:rFonts w:ascii="Consolas" w:hAnsi="Consolas" w:cs="Consolas"/>
          <w:color w:val="40A070"/>
          <w:spacing w:val="3"/>
          <w:sz w:val="20"/>
          <w:szCs w:val="20"/>
          <w:bdr w:val="none" w:sz="0" w:space="0" w:color="auto" w:frame="1"/>
          <w:lang w:val="en-US"/>
        </w:rPr>
        <w:t>1</w:t>
      </w:r>
      <w:r w:rsidRPr="00BD1F61">
        <w:rPr>
          <w:rFonts w:ascii="Consolas" w:hAnsi="Consolas" w:cs="Consolas"/>
          <w:color w:val="333333"/>
          <w:spacing w:val="3"/>
          <w:sz w:val="20"/>
          <w:szCs w:val="20"/>
          <w:bdr w:val="none" w:sz="0" w:space="0" w:color="auto" w:frame="1"/>
          <w:lang w:val="en-US"/>
        </w:rPr>
        <w:t xml:space="preserve">)) </w:t>
      </w:r>
      <w:r w:rsidRPr="00BD1F61">
        <w:rPr>
          <w:rFonts w:ascii="Consolas" w:hAnsi="Consolas" w:cs="Consolas"/>
          <w:color w:val="666666"/>
          <w:spacing w:val="3"/>
          <w:sz w:val="20"/>
          <w:szCs w:val="20"/>
          <w:bdr w:val="none" w:sz="0" w:space="0" w:color="auto" w:frame="1"/>
          <w:lang w:val="en-US"/>
        </w:rPr>
        <w:t>+</w:t>
      </w:r>
      <w:r w:rsidRPr="00BD1F61">
        <w:rPr>
          <w:rFonts w:ascii="Consolas" w:hAnsi="Consolas" w:cs="Consolas"/>
          <w:color w:val="4070A0"/>
          <w:spacing w:val="3"/>
          <w:sz w:val="20"/>
          <w:szCs w:val="20"/>
          <w:bdr w:val="none" w:sz="0" w:space="0" w:color="auto" w:frame="1"/>
          <w:lang w:val="en-US"/>
        </w:rPr>
        <w:t xml:space="preserve"> </w:t>
      </w:r>
      <w:proofErr w:type="spellStart"/>
      <w:r w:rsidRPr="00BD1F61">
        <w:rPr>
          <w:rFonts w:ascii="Consolas" w:hAnsi="Consolas" w:cs="Consolas"/>
          <w:b/>
          <w:bCs/>
          <w:color w:val="007020"/>
          <w:spacing w:val="3"/>
          <w:sz w:val="20"/>
          <w:szCs w:val="20"/>
          <w:bdr w:val="none" w:sz="0" w:space="0" w:color="auto" w:frame="1"/>
          <w:lang w:val="en-US"/>
        </w:rPr>
        <w:t>ylim</w:t>
      </w:r>
      <w:proofErr w:type="spellEnd"/>
      <w:r w:rsidRPr="00BD1F61">
        <w:rPr>
          <w:rFonts w:ascii="Consolas" w:hAnsi="Consolas" w:cs="Consolas"/>
          <w:color w:val="333333"/>
          <w:spacing w:val="3"/>
          <w:sz w:val="20"/>
          <w:szCs w:val="20"/>
          <w:bdr w:val="none" w:sz="0" w:space="0" w:color="auto" w:frame="1"/>
          <w:lang w:val="en-US"/>
        </w:rPr>
        <w:t>(</w:t>
      </w:r>
      <w:r w:rsidRPr="00BD1F61">
        <w:rPr>
          <w:rFonts w:ascii="Consolas" w:hAnsi="Consolas" w:cs="Consolas"/>
          <w:b/>
          <w:bCs/>
          <w:color w:val="007020"/>
          <w:spacing w:val="3"/>
          <w:sz w:val="20"/>
          <w:szCs w:val="20"/>
          <w:bdr w:val="none" w:sz="0" w:space="0" w:color="auto" w:frame="1"/>
          <w:lang w:val="en-US"/>
        </w:rPr>
        <w:t>c</w:t>
      </w:r>
      <w:r w:rsidRPr="00BD1F61">
        <w:rPr>
          <w:rFonts w:ascii="Consolas" w:hAnsi="Consolas" w:cs="Consolas"/>
          <w:color w:val="333333"/>
          <w:spacing w:val="3"/>
          <w:sz w:val="20"/>
          <w:szCs w:val="20"/>
          <w:bdr w:val="none" w:sz="0" w:space="0" w:color="auto" w:frame="1"/>
          <w:lang w:val="en-US"/>
        </w:rPr>
        <w:t>(</w:t>
      </w:r>
      <w:r w:rsidRPr="00BD1F61">
        <w:rPr>
          <w:rFonts w:ascii="Consolas" w:hAnsi="Consolas" w:cs="Consolas"/>
          <w:color w:val="40A070"/>
          <w:spacing w:val="3"/>
          <w:sz w:val="20"/>
          <w:szCs w:val="20"/>
          <w:bdr w:val="none" w:sz="0" w:space="0" w:color="auto" w:frame="1"/>
          <w:lang w:val="en-US"/>
        </w:rPr>
        <w:t>0</w:t>
      </w:r>
      <w:r w:rsidRPr="00BD1F61">
        <w:rPr>
          <w:rFonts w:ascii="Consolas" w:hAnsi="Consolas" w:cs="Consolas"/>
          <w:color w:val="333333"/>
          <w:spacing w:val="3"/>
          <w:sz w:val="20"/>
          <w:szCs w:val="20"/>
          <w:bdr w:val="none" w:sz="0" w:space="0" w:color="auto" w:frame="1"/>
          <w:lang w:val="en-US"/>
        </w:rPr>
        <w:t>,</w:t>
      </w:r>
      <w:r w:rsidRPr="00BD1F61">
        <w:rPr>
          <w:rFonts w:ascii="Consolas" w:hAnsi="Consolas" w:cs="Consolas"/>
          <w:color w:val="40A070"/>
          <w:spacing w:val="3"/>
          <w:sz w:val="20"/>
          <w:szCs w:val="20"/>
          <w:bdr w:val="none" w:sz="0" w:space="0" w:color="auto" w:frame="1"/>
          <w:lang w:val="en-US"/>
        </w:rPr>
        <w:t>1</w:t>
      </w:r>
      <w:r w:rsidRPr="00BD1F61">
        <w:rPr>
          <w:rFonts w:ascii="Consolas" w:hAnsi="Consolas" w:cs="Consolas"/>
          <w:color w:val="333333"/>
          <w:spacing w:val="3"/>
          <w:sz w:val="20"/>
          <w:szCs w:val="20"/>
          <w:bdr w:val="none" w:sz="0" w:space="0" w:color="auto" w:frame="1"/>
          <w:lang w:val="en-US"/>
        </w:rPr>
        <w:t xml:space="preserve">)) </w:t>
      </w:r>
      <w:r w:rsidRPr="00BD1F61">
        <w:rPr>
          <w:rFonts w:ascii="Consolas" w:hAnsi="Consolas" w:cs="Consolas"/>
          <w:color w:val="666666"/>
          <w:spacing w:val="3"/>
          <w:sz w:val="20"/>
          <w:szCs w:val="20"/>
          <w:bdr w:val="none" w:sz="0" w:space="0" w:color="auto" w:frame="1"/>
          <w:lang w:val="en-US"/>
        </w:rPr>
        <w:t>+</w:t>
      </w:r>
    </w:p>
    <w:p w14:paraId="797CA941"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BD1F61">
        <w:rPr>
          <w:rFonts w:ascii="Consolas" w:hAnsi="Consolas" w:cs="Consolas"/>
          <w:color w:val="4070A0"/>
          <w:spacing w:val="3"/>
          <w:sz w:val="20"/>
          <w:szCs w:val="20"/>
          <w:bdr w:val="none" w:sz="0" w:space="0" w:color="auto" w:frame="1"/>
          <w:lang w:val="en-US"/>
        </w:rPr>
        <w:t xml:space="preserve">  </w:t>
      </w:r>
      <w:proofErr w:type="spellStart"/>
      <w:proofErr w:type="gramStart"/>
      <w:r w:rsidRPr="00BD1F61">
        <w:rPr>
          <w:rFonts w:ascii="Consolas" w:hAnsi="Consolas" w:cs="Consolas"/>
          <w:b/>
          <w:bCs/>
          <w:color w:val="007020"/>
          <w:spacing w:val="3"/>
          <w:sz w:val="20"/>
          <w:szCs w:val="20"/>
          <w:bdr w:val="none" w:sz="0" w:space="0" w:color="auto" w:frame="1"/>
          <w:lang w:val="en-US"/>
        </w:rPr>
        <w:t>xlab</w:t>
      </w:r>
      <w:proofErr w:type="spellEnd"/>
      <w:r w:rsidRPr="00BD1F61">
        <w:rPr>
          <w:rFonts w:ascii="Consolas" w:hAnsi="Consolas" w:cs="Consolas"/>
          <w:color w:val="333333"/>
          <w:spacing w:val="3"/>
          <w:sz w:val="20"/>
          <w:szCs w:val="20"/>
          <w:bdr w:val="none" w:sz="0" w:space="0" w:color="auto" w:frame="1"/>
          <w:lang w:val="en-US"/>
        </w:rPr>
        <w:t>(</w:t>
      </w:r>
      <w:proofErr w:type="gramEnd"/>
      <w:r w:rsidRPr="00BD1F61">
        <w:rPr>
          <w:rFonts w:ascii="Consolas" w:hAnsi="Consolas" w:cs="Consolas"/>
          <w:color w:val="4070A0"/>
          <w:spacing w:val="3"/>
          <w:sz w:val="20"/>
          <w:szCs w:val="20"/>
          <w:bdr w:val="none" w:sz="0" w:space="0" w:color="auto" w:frame="1"/>
          <w:lang w:val="en-US"/>
        </w:rPr>
        <w:t>"Quantiles of the uniform distribution"</w:t>
      </w:r>
      <w:r w:rsidRPr="00BD1F61">
        <w:rPr>
          <w:rFonts w:ascii="Consolas" w:hAnsi="Consolas" w:cs="Consolas"/>
          <w:color w:val="333333"/>
          <w:spacing w:val="3"/>
          <w:sz w:val="20"/>
          <w:szCs w:val="20"/>
          <w:bdr w:val="none" w:sz="0" w:space="0" w:color="auto" w:frame="1"/>
          <w:lang w:val="en-US"/>
        </w:rPr>
        <w:t xml:space="preserve">) </w:t>
      </w:r>
      <w:r w:rsidRPr="00BD1F61">
        <w:rPr>
          <w:rFonts w:ascii="Consolas" w:hAnsi="Consolas" w:cs="Consolas"/>
          <w:color w:val="666666"/>
          <w:spacing w:val="3"/>
          <w:sz w:val="20"/>
          <w:szCs w:val="20"/>
          <w:bdr w:val="none" w:sz="0" w:space="0" w:color="auto" w:frame="1"/>
          <w:lang w:val="en-US"/>
        </w:rPr>
        <w:t>+</w:t>
      </w:r>
    </w:p>
    <w:p w14:paraId="3E762477"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BD1F61">
        <w:rPr>
          <w:rFonts w:ascii="Consolas" w:hAnsi="Consolas" w:cs="Consolas"/>
          <w:color w:val="4070A0"/>
          <w:spacing w:val="3"/>
          <w:sz w:val="20"/>
          <w:szCs w:val="20"/>
          <w:bdr w:val="none" w:sz="0" w:space="0" w:color="auto" w:frame="1"/>
          <w:lang w:val="en-US"/>
        </w:rPr>
        <w:t xml:space="preserve">  </w:t>
      </w:r>
      <w:proofErr w:type="spellStart"/>
      <w:proofErr w:type="gramStart"/>
      <w:r w:rsidRPr="00BD1F61">
        <w:rPr>
          <w:rFonts w:ascii="Consolas" w:hAnsi="Consolas" w:cs="Consolas"/>
          <w:b/>
          <w:bCs/>
          <w:color w:val="007020"/>
          <w:spacing w:val="3"/>
          <w:sz w:val="20"/>
          <w:szCs w:val="20"/>
          <w:bdr w:val="none" w:sz="0" w:space="0" w:color="auto" w:frame="1"/>
          <w:lang w:val="en-US"/>
        </w:rPr>
        <w:t>ylab</w:t>
      </w:r>
      <w:proofErr w:type="spellEnd"/>
      <w:r w:rsidRPr="00BD1F61">
        <w:rPr>
          <w:rFonts w:ascii="Consolas" w:hAnsi="Consolas" w:cs="Consolas"/>
          <w:color w:val="333333"/>
          <w:spacing w:val="3"/>
          <w:sz w:val="20"/>
          <w:szCs w:val="20"/>
          <w:bdr w:val="none" w:sz="0" w:space="0" w:color="auto" w:frame="1"/>
          <w:lang w:val="en-US"/>
        </w:rPr>
        <w:t>(</w:t>
      </w:r>
      <w:proofErr w:type="gramEnd"/>
      <w:r w:rsidRPr="00BD1F61">
        <w:rPr>
          <w:rFonts w:ascii="Consolas" w:hAnsi="Consolas" w:cs="Consolas"/>
          <w:color w:val="4070A0"/>
          <w:spacing w:val="3"/>
          <w:sz w:val="20"/>
          <w:szCs w:val="20"/>
          <w:bdr w:val="none" w:sz="0" w:space="0" w:color="auto" w:frame="1"/>
          <w:lang w:val="en-US"/>
        </w:rPr>
        <w:t>"Quantiles of the dataset"</w:t>
      </w:r>
      <w:r w:rsidRPr="00BD1F61">
        <w:rPr>
          <w:rFonts w:ascii="Consolas" w:hAnsi="Consolas" w:cs="Consolas"/>
          <w:color w:val="333333"/>
          <w:spacing w:val="3"/>
          <w:sz w:val="20"/>
          <w:szCs w:val="20"/>
          <w:bdr w:val="none" w:sz="0" w:space="0" w:color="auto" w:frame="1"/>
          <w:lang w:val="en-US"/>
        </w:rPr>
        <w:t xml:space="preserve">) </w:t>
      </w:r>
      <w:r w:rsidRPr="00BD1F61">
        <w:rPr>
          <w:rFonts w:ascii="Consolas" w:hAnsi="Consolas" w:cs="Consolas"/>
          <w:color w:val="666666"/>
          <w:spacing w:val="3"/>
          <w:sz w:val="20"/>
          <w:szCs w:val="20"/>
          <w:bdr w:val="none" w:sz="0" w:space="0" w:color="auto" w:frame="1"/>
          <w:lang w:val="en-US"/>
        </w:rPr>
        <w:t>+</w:t>
      </w:r>
    </w:p>
    <w:p w14:paraId="5561BAD4" w14:textId="77777777" w:rsidR="00BD1F61" w:rsidRPr="00BD1F61" w:rsidRDefault="00BD1F61" w:rsidP="00BD1F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r w:rsidRPr="00BD1F61">
        <w:rPr>
          <w:rFonts w:ascii="Consolas" w:hAnsi="Consolas" w:cs="Consolas"/>
          <w:color w:val="4070A0"/>
          <w:spacing w:val="3"/>
          <w:sz w:val="20"/>
          <w:szCs w:val="20"/>
          <w:bdr w:val="none" w:sz="0" w:space="0" w:color="auto" w:frame="1"/>
          <w:lang w:val="en-US"/>
        </w:rPr>
        <w:t xml:space="preserve">  </w:t>
      </w:r>
      <w:proofErr w:type="spellStart"/>
      <w:r w:rsidRPr="00BD1F61">
        <w:rPr>
          <w:rFonts w:ascii="Consolas" w:hAnsi="Consolas" w:cs="Consolas"/>
          <w:b/>
          <w:bCs/>
          <w:color w:val="007020"/>
          <w:spacing w:val="3"/>
          <w:sz w:val="20"/>
          <w:szCs w:val="20"/>
          <w:bdr w:val="none" w:sz="0" w:space="0" w:color="auto" w:frame="1"/>
          <w:lang w:val="en-US"/>
        </w:rPr>
        <w:t>geom_abline</w:t>
      </w:r>
      <w:proofErr w:type="spellEnd"/>
      <w:r w:rsidRPr="00BD1F61">
        <w:rPr>
          <w:rFonts w:ascii="Consolas" w:hAnsi="Consolas" w:cs="Consolas"/>
          <w:color w:val="333333"/>
          <w:spacing w:val="3"/>
          <w:sz w:val="20"/>
          <w:szCs w:val="20"/>
          <w:bdr w:val="none" w:sz="0" w:space="0" w:color="auto" w:frame="1"/>
          <w:lang w:val="en-US"/>
        </w:rPr>
        <w:t>(</w:t>
      </w:r>
      <w:r w:rsidRPr="00BD1F61">
        <w:rPr>
          <w:rFonts w:ascii="Consolas" w:hAnsi="Consolas" w:cs="Consolas"/>
          <w:color w:val="902000"/>
          <w:spacing w:val="3"/>
          <w:sz w:val="20"/>
          <w:szCs w:val="20"/>
          <w:bdr w:val="none" w:sz="0" w:space="0" w:color="auto" w:frame="1"/>
          <w:lang w:val="en-US"/>
        </w:rPr>
        <w:t>intercept=</w:t>
      </w:r>
      <w:proofErr w:type="gramStart"/>
      <w:r w:rsidRPr="00BD1F61">
        <w:rPr>
          <w:rFonts w:ascii="Consolas" w:hAnsi="Consolas" w:cs="Consolas"/>
          <w:color w:val="40A070"/>
          <w:spacing w:val="3"/>
          <w:sz w:val="20"/>
          <w:szCs w:val="20"/>
          <w:bdr w:val="none" w:sz="0" w:space="0" w:color="auto" w:frame="1"/>
          <w:lang w:val="en-US"/>
        </w:rPr>
        <w:t>0</w:t>
      </w:r>
      <w:r w:rsidRPr="00BD1F61">
        <w:rPr>
          <w:rFonts w:ascii="Consolas" w:hAnsi="Consolas" w:cs="Consolas"/>
          <w:color w:val="333333"/>
          <w:spacing w:val="3"/>
          <w:sz w:val="20"/>
          <w:szCs w:val="20"/>
          <w:bdr w:val="none" w:sz="0" w:space="0" w:color="auto" w:frame="1"/>
          <w:lang w:val="en-US"/>
        </w:rPr>
        <w:t>,</w:t>
      </w:r>
      <w:r w:rsidRPr="00BD1F61">
        <w:rPr>
          <w:rFonts w:ascii="Consolas" w:hAnsi="Consolas" w:cs="Consolas"/>
          <w:color w:val="902000"/>
          <w:spacing w:val="3"/>
          <w:sz w:val="20"/>
          <w:szCs w:val="20"/>
          <w:bdr w:val="none" w:sz="0" w:space="0" w:color="auto" w:frame="1"/>
          <w:lang w:val="en-US"/>
        </w:rPr>
        <w:t>slope</w:t>
      </w:r>
      <w:proofErr w:type="gramEnd"/>
      <w:r w:rsidRPr="00BD1F61">
        <w:rPr>
          <w:rFonts w:ascii="Consolas" w:hAnsi="Consolas" w:cs="Consolas"/>
          <w:color w:val="902000"/>
          <w:spacing w:val="3"/>
          <w:sz w:val="20"/>
          <w:szCs w:val="20"/>
          <w:bdr w:val="none" w:sz="0" w:space="0" w:color="auto" w:frame="1"/>
          <w:lang w:val="en-US"/>
        </w:rPr>
        <w:t>=</w:t>
      </w:r>
      <w:r w:rsidRPr="00BD1F61">
        <w:rPr>
          <w:rFonts w:ascii="Consolas" w:hAnsi="Consolas" w:cs="Consolas"/>
          <w:color w:val="40A070"/>
          <w:spacing w:val="3"/>
          <w:sz w:val="20"/>
          <w:szCs w:val="20"/>
          <w:bdr w:val="none" w:sz="0" w:space="0" w:color="auto" w:frame="1"/>
          <w:lang w:val="en-US"/>
        </w:rPr>
        <w:t>1</w:t>
      </w:r>
      <w:r w:rsidRPr="00BD1F61">
        <w:rPr>
          <w:rFonts w:ascii="Consolas" w:hAnsi="Consolas" w:cs="Consolas"/>
          <w:color w:val="333333"/>
          <w:spacing w:val="3"/>
          <w:sz w:val="20"/>
          <w:szCs w:val="20"/>
          <w:bdr w:val="none" w:sz="0" w:space="0" w:color="auto" w:frame="1"/>
          <w:lang w:val="en-US"/>
        </w:rPr>
        <w:t xml:space="preserve">) </w:t>
      </w:r>
      <w:r w:rsidRPr="00BD1F61">
        <w:rPr>
          <w:rFonts w:ascii="Consolas" w:hAnsi="Consolas" w:cs="Consolas"/>
          <w:i/>
          <w:iCs/>
          <w:color w:val="60A0B0"/>
          <w:spacing w:val="3"/>
          <w:sz w:val="20"/>
          <w:szCs w:val="20"/>
          <w:bdr w:val="none" w:sz="0" w:space="0" w:color="auto" w:frame="1"/>
          <w:lang w:val="en-US"/>
        </w:rPr>
        <w:t>## diagonal y=x</w:t>
      </w:r>
    </w:p>
    <w:p w14:paraId="4B9A496D" w14:textId="6D9F28C7" w:rsidR="00BD1F61" w:rsidRDefault="00BD1F61" w:rsidP="00BD1F61">
      <w:pPr>
        <w:tabs>
          <w:tab w:val="left" w:pos="1090"/>
        </w:tabs>
        <w:rPr>
          <w:lang w:val="en-US"/>
        </w:rPr>
      </w:pPr>
    </w:p>
    <w:p w14:paraId="0DEC4C0A" w14:textId="15125719" w:rsidR="009D2C8C" w:rsidRDefault="009D2C8C" w:rsidP="00BD1F61">
      <w:pPr>
        <w:tabs>
          <w:tab w:val="left" w:pos="1090"/>
        </w:tabs>
        <w:rPr>
          <w:lang w:val="en-US"/>
        </w:rPr>
      </w:pPr>
      <w:r w:rsidRPr="009D2C8C">
        <w:rPr>
          <w:noProof/>
          <w:lang w:val="en-US"/>
        </w:rPr>
        <w:drawing>
          <wp:inline distT="0" distB="0" distL="0" distR="0" wp14:anchorId="2B47F12A" wp14:editId="3449FA41">
            <wp:extent cx="5756910" cy="356997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3569970"/>
                    </a:xfrm>
                    <a:prstGeom prst="rect">
                      <a:avLst/>
                    </a:prstGeom>
                  </pic:spPr>
                </pic:pic>
              </a:graphicData>
            </a:graphic>
          </wp:inline>
        </w:drawing>
      </w:r>
    </w:p>
    <w:p w14:paraId="2F7FC3D0" w14:textId="439E3849" w:rsidR="00D82C2E" w:rsidRDefault="00D82C2E">
      <w:pPr>
        <w:rPr>
          <w:lang w:val="en-US"/>
        </w:rPr>
      </w:pPr>
      <w:r w:rsidRPr="009D2C8C">
        <w:rPr>
          <w:noProof/>
          <w:lang w:val="en-US"/>
        </w:rPr>
        <w:drawing>
          <wp:anchor distT="0" distB="0" distL="114300" distR="114300" simplePos="0" relativeHeight="251725824" behindDoc="0" locked="0" layoutInCell="1" allowOverlap="1" wp14:anchorId="15112F3C" wp14:editId="4017907C">
            <wp:simplePos x="0" y="0"/>
            <wp:positionH relativeFrom="column">
              <wp:posOffset>-3810</wp:posOffset>
            </wp:positionH>
            <wp:positionV relativeFrom="paragraph">
              <wp:posOffset>1479550</wp:posOffset>
            </wp:positionV>
            <wp:extent cx="3958046" cy="1248622"/>
            <wp:effectExtent l="0" t="0" r="4445" b="0"/>
            <wp:wrapThrough wrapText="bothSides">
              <wp:wrapPolygon edited="0">
                <wp:start x="0" y="0"/>
                <wp:lineTo x="0" y="21314"/>
                <wp:lineTo x="21555" y="21314"/>
                <wp:lineTo x="21555" y="0"/>
                <wp:lineTo x="0" y="0"/>
              </wp:wrapPolygon>
            </wp:wrapThrough>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8046" cy="1248622"/>
                    </a:xfrm>
                    <a:prstGeom prst="rect">
                      <a:avLst/>
                    </a:prstGeom>
                  </pic:spPr>
                </pic:pic>
              </a:graphicData>
            </a:graphic>
            <wp14:sizeRelH relativeFrom="page">
              <wp14:pctWidth>0</wp14:pctWidth>
            </wp14:sizeRelH>
            <wp14:sizeRelV relativeFrom="page">
              <wp14:pctHeight>0</wp14:pctHeight>
            </wp14:sizeRelV>
          </wp:anchor>
        </w:drawing>
      </w:r>
    </w:p>
    <w:p w14:paraId="1DFF8E84" w14:textId="49724895" w:rsidR="00D82C2E" w:rsidRPr="00D91A20" w:rsidRDefault="00D91A20">
      <w:pPr>
        <w:rPr>
          <w:highlight w:val="yellow"/>
          <w:lang w:val="en-US"/>
        </w:rPr>
      </w:pPr>
      <w:r w:rsidRPr="00D91A20">
        <w:rPr>
          <w:highlight w:val="yellow"/>
          <w:lang w:val="en-US"/>
        </w:rPr>
        <w:t>Steeper</w:t>
      </w:r>
      <w:r w:rsidR="00D82C2E" w:rsidRPr="00D91A20">
        <w:rPr>
          <w:highlight w:val="yellow"/>
          <w:lang w:val="en-US"/>
        </w:rPr>
        <w:t xml:space="preserve"> QQ-Plot </w:t>
      </w:r>
      <w:r w:rsidR="00D82C2E" w:rsidRPr="000636A3">
        <w:rPr>
          <w:highlight w:val="yellow"/>
          <w:lang w:val="en-US"/>
        </w:rPr>
        <w:sym w:font="Wingdings" w:char="F0E0"/>
      </w:r>
      <w:r w:rsidR="00D82C2E" w:rsidRPr="00D91A20">
        <w:rPr>
          <w:highlight w:val="yellow"/>
          <w:lang w:val="en-US"/>
        </w:rPr>
        <w:t xml:space="preserve"> SD </w:t>
      </w:r>
      <w:r w:rsidRPr="00D91A20">
        <w:rPr>
          <w:highlight w:val="yellow"/>
          <w:lang w:val="en-US"/>
        </w:rPr>
        <w:t>high</w:t>
      </w:r>
      <w:r w:rsidR="00D82C2E" w:rsidRPr="00D91A20">
        <w:rPr>
          <w:highlight w:val="yellow"/>
          <w:lang w:val="en-US"/>
        </w:rPr>
        <w:t xml:space="preserve"> </w:t>
      </w:r>
      <w:r w:rsidR="00D82C2E" w:rsidRPr="000636A3">
        <w:rPr>
          <w:highlight w:val="yellow"/>
          <w:lang w:val="en-US"/>
        </w:rPr>
        <w:sym w:font="Wingdings" w:char="F0E0"/>
      </w:r>
      <w:r w:rsidR="00D82C2E" w:rsidRPr="00D91A20">
        <w:rPr>
          <w:highlight w:val="yellow"/>
          <w:lang w:val="en-US"/>
        </w:rPr>
        <w:t xml:space="preserve"> </w:t>
      </w:r>
      <w:proofErr w:type="spellStart"/>
      <w:r w:rsidR="00D82C2E" w:rsidRPr="00D91A20">
        <w:rPr>
          <w:highlight w:val="yellow"/>
          <w:lang w:val="en-US"/>
        </w:rPr>
        <w:t>Histo</w:t>
      </w:r>
      <w:proofErr w:type="spellEnd"/>
      <w:r w:rsidR="00D82C2E" w:rsidRPr="00D91A20">
        <w:rPr>
          <w:highlight w:val="yellow"/>
          <w:lang w:val="en-US"/>
        </w:rPr>
        <w:t xml:space="preserve"> </w:t>
      </w:r>
      <w:r>
        <w:rPr>
          <w:highlight w:val="yellow"/>
          <w:lang w:val="en-US"/>
        </w:rPr>
        <w:t>wider</w:t>
      </w:r>
    </w:p>
    <w:p w14:paraId="1CDF6BD0" w14:textId="77669486" w:rsidR="00D91A20" w:rsidRDefault="00D91A20">
      <w:pPr>
        <w:rPr>
          <w:highlight w:val="yellow"/>
          <w:lang w:val="en-US"/>
        </w:rPr>
      </w:pPr>
      <w:r w:rsidRPr="00D91A20">
        <w:rPr>
          <w:highlight w:val="yellow"/>
          <w:lang w:val="en-US"/>
        </w:rPr>
        <w:t>Flatter</w:t>
      </w:r>
      <w:r w:rsidR="00D82C2E" w:rsidRPr="00D91A20">
        <w:rPr>
          <w:highlight w:val="yellow"/>
          <w:lang w:val="en-US"/>
        </w:rPr>
        <w:t xml:space="preserve"> QQ-Plot </w:t>
      </w:r>
      <w:r w:rsidR="00D82C2E" w:rsidRPr="000636A3">
        <w:rPr>
          <w:highlight w:val="yellow"/>
        </w:rPr>
        <w:sym w:font="Wingdings" w:char="F0E0"/>
      </w:r>
      <w:r w:rsidR="00D82C2E" w:rsidRPr="00D91A20">
        <w:rPr>
          <w:highlight w:val="yellow"/>
          <w:lang w:val="en-US"/>
        </w:rPr>
        <w:t xml:space="preserve"> SD </w:t>
      </w:r>
      <w:r w:rsidRPr="00D91A20">
        <w:rPr>
          <w:highlight w:val="yellow"/>
          <w:lang w:val="en-US"/>
        </w:rPr>
        <w:t>lower</w:t>
      </w:r>
      <w:r w:rsidR="00D82C2E" w:rsidRPr="00D91A20">
        <w:rPr>
          <w:highlight w:val="yellow"/>
          <w:lang w:val="en-US"/>
        </w:rPr>
        <w:t xml:space="preserve"> </w:t>
      </w:r>
      <w:r w:rsidR="00D82C2E" w:rsidRPr="000636A3">
        <w:rPr>
          <w:highlight w:val="yellow"/>
        </w:rPr>
        <w:sym w:font="Wingdings" w:char="F0E0"/>
      </w:r>
      <w:r w:rsidR="00D82C2E" w:rsidRPr="00D91A20">
        <w:rPr>
          <w:highlight w:val="yellow"/>
          <w:lang w:val="en-US"/>
        </w:rPr>
        <w:t xml:space="preserve"> </w:t>
      </w:r>
      <w:proofErr w:type="spellStart"/>
      <w:r w:rsidR="00D82C2E" w:rsidRPr="00D91A20">
        <w:rPr>
          <w:highlight w:val="yellow"/>
          <w:lang w:val="en-US"/>
        </w:rPr>
        <w:t>Hist</w:t>
      </w:r>
      <w:r>
        <w:rPr>
          <w:highlight w:val="yellow"/>
          <w:lang w:val="en-US"/>
        </w:rPr>
        <w:t>o</w:t>
      </w:r>
      <w:proofErr w:type="spellEnd"/>
      <w:r>
        <w:rPr>
          <w:highlight w:val="yellow"/>
          <w:lang w:val="en-US"/>
        </w:rPr>
        <w:t xml:space="preserve"> narrow</w:t>
      </w:r>
    </w:p>
    <w:p w14:paraId="63A02F24" w14:textId="556EF5FA" w:rsidR="00D82C2E" w:rsidRPr="00D91A20" w:rsidRDefault="00D82C2E">
      <w:pPr>
        <w:rPr>
          <w:lang w:val="en-US"/>
        </w:rPr>
      </w:pPr>
      <w:r w:rsidRPr="00D91A20">
        <w:rPr>
          <w:highlight w:val="yellow"/>
          <w:lang w:val="en-US"/>
        </w:rPr>
        <w:t xml:space="preserve"> </w:t>
      </w:r>
    </w:p>
    <w:p w14:paraId="509EA456" w14:textId="7113465D" w:rsidR="00D82C2E" w:rsidRPr="00D91A20" w:rsidRDefault="00D82C2E">
      <w:pPr>
        <w:rPr>
          <w:lang w:val="en-US"/>
        </w:rPr>
      </w:pPr>
    </w:p>
    <w:p w14:paraId="0B7F56CC" w14:textId="2F319113" w:rsidR="00D82C2E" w:rsidRPr="00D91A20" w:rsidRDefault="00D82C2E">
      <w:pPr>
        <w:rPr>
          <w:lang w:val="en-US"/>
        </w:rPr>
      </w:pPr>
    </w:p>
    <w:p w14:paraId="1B974BE3" w14:textId="16470FF8" w:rsidR="00D82C2E" w:rsidRPr="00D91A20" w:rsidRDefault="00D82C2E">
      <w:pPr>
        <w:rPr>
          <w:lang w:val="en-US"/>
        </w:rPr>
      </w:pPr>
    </w:p>
    <w:p w14:paraId="3F3C6207" w14:textId="0A898495" w:rsidR="00D82C2E" w:rsidRPr="00D91A20" w:rsidRDefault="00D82C2E">
      <w:pPr>
        <w:rPr>
          <w:lang w:val="en-US"/>
        </w:rPr>
      </w:pPr>
    </w:p>
    <w:p w14:paraId="58AFFA08" w14:textId="7217DDB2" w:rsidR="00D82C2E" w:rsidRPr="00D91A20" w:rsidRDefault="00D82C2E">
      <w:pPr>
        <w:rPr>
          <w:lang w:val="en-US"/>
        </w:rPr>
      </w:pPr>
    </w:p>
    <w:p w14:paraId="18A0D8DF" w14:textId="6DACA95E" w:rsidR="00D82C2E" w:rsidRPr="00D91A20" w:rsidRDefault="00D82C2E">
      <w:pPr>
        <w:rPr>
          <w:lang w:val="en-US"/>
        </w:rPr>
      </w:pPr>
    </w:p>
    <w:p w14:paraId="13EA6A7F" w14:textId="23043A9E" w:rsidR="00D82C2E" w:rsidRPr="00D91A20" w:rsidRDefault="00D82C2E">
      <w:pPr>
        <w:rPr>
          <w:lang w:val="en-US"/>
        </w:rPr>
      </w:pPr>
    </w:p>
    <w:p w14:paraId="744986E1" w14:textId="4B1460B3" w:rsidR="00D82C2E" w:rsidRPr="00D91A20" w:rsidRDefault="00D82C2E">
      <w:pPr>
        <w:rPr>
          <w:lang w:val="en-US"/>
        </w:rPr>
      </w:pPr>
    </w:p>
    <w:p w14:paraId="67CEA059" w14:textId="7CEA5C28" w:rsidR="00410170" w:rsidRPr="00D91A20" w:rsidRDefault="00410170">
      <w:pPr>
        <w:rPr>
          <w:lang w:val="en-US"/>
        </w:rPr>
      </w:pPr>
    </w:p>
    <w:p w14:paraId="45DE64F7" w14:textId="7FD42A13" w:rsidR="00410170" w:rsidRPr="00D91A20" w:rsidRDefault="00410170">
      <w:pPr>
        <w:rPr>
          <w:lang w:val="en-US"/>
        </w:rPr>
      </w:pPr>
    </w:p>
    <w:p w14:paraId="095F0CA6" w14:textId="1E74E598" w:rsidR="00410170" w:rsidRPr="00D91A20" w:rsidRDefault="00410170">
      <w:pPr>
        <w:rPr>
          <w:lang w:val="en-US"/>
        </w:rPr>
      </w:pPr>
    </w:p>
    <w:p w14:paraId="0598AEEC" w14:textId="4D7B37C6" w:rsidR="00410170" w:rsidRPr="00D91A20" w:rsidRDefault="00410170">
      <w:pPr>
        <w:rPr>
          <w:lang w:val="en-US"/>
        </w:rPr>
      </w:pPr>
    </w:p>
    <w:p w14:paraId="0B178EEF" w14:textId="21D31ECC" w:rsidR="00410170" w:rsidRPr="00D91A20" w:rsidRDefault="00410170">
      <w:pPr>
        <w:rPr>
          <w:lang w:val="en-US"/>
        </w:rPr>
      </w:pPr>
    </w:p>
    <w:p w14:paraId="3B5145E3" w14:textId="77777777" w:rsidR="00410170" w:rsidRPr="00D91A20" w:rsidRDefault="00410170">
      <w:pPr>
        <w:rPr>
          <w:lang w:val="en-US"/>
        </w:rPr>
      </w:pPr>
    </w:p>
    <w:p w14:paraId="4BDA06EA" w14:textId="06745ABD" w:rsidR="00293BDD" w:rsidRPr="00177D52" w:rsidRDefault="00293BDD" w:rsidP="00293BDD">
      <w:pPr>
        <w:pStyle w:val="berschrift1"/>
        <w:rPr>
          <w:b/>
          <w:bCs/>
          <w:lang w:val="en-US"/>
        </w:rPr>
      </w:pPr>
      <w:r w:rsidRPr="00177D52">
        <w:rPr>
          <w:b/>
          <w:bCs/>
          <w:lang w:val="en-US"/>
        </w:rPr>
        <w:lastRenderedPageBreak/>
        <w:t>I</w:t>
      </w:r>
      <w:r w:rsidR="00245DA6">
        <w:rPr>
          <w:b/>
          <w:bCs/>
          <w:lang w:val="en-US"/>
        </w:rPr>
        <w:t>X</w:t>
      </w:r>
      <w:r w:rsidRPr="00177D52">
        <w:rPr>
          <w:b/>
          <w:bCs/>
          <w:lang w:val="en-US"/>
        </w:rPr>
        <w:t>. Statistical Assessments for Big Data</w:t>
      </w:r>
    </w:p>
    <w:p w14:paraId="4D868DDD" w14:textId="410DC30D" w:rsidR="00293BDD" w:rsidRDefault="00293BDD" w:rsidP="00293BDD">
      <w:pPr>
        <w:rPr>
          <w:lang w:val="en-US"/>
        </w:rPr>
      </w:pPr>
    </w:p>
    <w:p w14:paraId="5C58D3EE" w14:textId="569B7CC2" w:rsidR="0085570C" w:rsidRPr="0085570C" w:rsidRDefault="0085570C" w:rsidP="00177D52">
      <w:pPr>
        <w:rPr>
          <w:rFonts w:ascii="Calibri" w:hAnsi="Calibri" w:cs="Calibri"/>
          <w:lang w:val="en-US"/>
        </w:rPr>
      </w:pPr>
      <w:r>
        <w:rPr>
          <w:rFonts w:ascii="Calibri" w:hAnsi="Calibri" w:cs="Calibri"/>
          <w:lang w:val="en-US"/>
        </w:rPr>
        <w:t xml:space="preserve">Statistical </w:t>
      </w:r>
      <w:proofErr w:type="gramStart"/>
      <w:r>
        <w:rPr>
          <w:rFonts w:ascii="Calibri" w:hAnsi="Calibri" w:cs="Calibri"/>
          <w:lang w:val="en-US"/>
        </w:rPr>
        <w:t>significance !</w:t>
      </w:r>
      <w:proofErr w:type="gramEnd"/>
      <w:r>
        <w:rPr>
          <w:rFonts w:ascii="Calibri" w:hAnsi="Calibri" w:cs="Calibri"/>
          <w:lang w:val="en-US"/>
        </w:rPr>
        <w:t>= practical relevance</w:t>
      </w:r>
    </w:p>
    <w:p w14:paraId="58BF7736" w14:textId="77777777" w:rsidR="00E72904" w:rsidRDefault="00177D52" w:rsidP="00177D52">
      <w:pPr>
        <w:rPr>
          <w:rFonts w:ascii="Calibri" w:hAnsi="Calibri" w:cs="Calibri"/>
          <w:lang w:val="en-US"/>
        </w:rPr>
      </w:pPr>
      <w:r w:rsidRPr="00723372">
        <w:rPr>
          <w:rFonts w:ascii="Calibri" w:hAnsi="Calibri" w:cs="Calibri"/>
          <w:b/>
          <w:bCs/>
          <w:lang w:val="en-US"/>
        </w:rPr>
        <w:t>Effect size</w:t>
      </w:r>
    </w:p>
    <w:p w14:paraId="4218DBF9" w14:textId="7B9AC0B7" w:rsidR="00177D52" w:rsidRPr="00E72904" w:rsidRDefault="00177D52" w:rsidP="00E72904">
      <w:pPr>
        <w:pStyle w:val="Listenabsatz"/>
        <w:numPr>
          <w:ilvl w:val="0"/>
          <w:numId w:val="7"/>
        </w:numPr>
        <w:rPr>
          <w:rFonts w:ascii="Calibri" w:hAnsi="Calibri" w:cs="Calibri"/>
          <w:lang w:val="en-US"/>
        </w:rPr>
      </w:pPr>
      <w:r w:rsidRPr="00E72904">
        <w:rPr>
          <w:rFonts w:ascii="Calibri" w:hAnsi="Calibri" w:cs="Calibri"/>
          <w:lang w:val="en-US"/>
        </w:rPr>
        <w:t>quantitative measure of the magnitude of a phenomeno</w:t>
      </w:r>
      <w:r w:rsidR="00FF6771" w:rsidRPr="00E72904">
        <w:rPr>
          <w:rFonts w:ascii="Calibri" w:hAnsi="Calibri" w:cs="Calibri"/>
          <w:lang w:val="en-US"/>
        </w:rPr>
        <w:t>n</w:t>
      </w:r>
      <w:r w:rsidR="00E72904" w:rsidRPr="00E72904">
        <w:rPr>
          <w:rFonts w:ascii="Calibri" w:hAnsi="Calibri" w:cs="Calibri"/>
          <w:lang w:val="en-US"/>
        </w:rPr>
        <w:t xml:space="preserve"> (e.g. correlation, regression coefficient, mean </w:t>
      </w:r>
      <w:proofErr w:type="gramStart"/>
      <w:r w:rsidR="00E72904" w:rsidRPr="00E72904">
        <w:rPr>
          <w:rFonts w:ascii="Calibri" w:hAnsi="Calibri" w:cs="Calibri"/>
          <w:lang w:val="en-US"/>
        </w:rPr>
        <w:t>difference,…</w:t>
      </w:r>
      <w:proofErr w:type="gramEnd"/>
      <w:r w:rsidR="00E72904" w:rsidRPr="00E72904">
        <w:rPr>
          <w:rFonts w:ascii="Calibri" w:hAnsi="Calibri" w:cs="Calibri"/>
          <w:lang w:val="en-US"/>
        </w:rPr>
        <w:t>)</w:t>
      </w:r>
    </w:p>
    <w:p w14:paraId="5415FFEA" w14:textId="24B5E0F3" w:rsidR="00E72904" w:rsidRPr="00E72904" w:rsidRDefault="00E72904" w:rsidP="00E72904">
      <w:pPr>
        <w:pStyle w:val="Listenabsatz"/>
        <w:numPr>
          <w:ilvl w:val="0"/>
          <w:numId w:val="7"/>
        </w:numPr>
        <w:rPr>
          <w:rFonts w:ascii="Calibri" w:hAnsi="Calibri" w:cs="Calibri"/>
          <w:lang w:val="en-US"/>
        </w:rPr>
      </w:pPr>
      <w:r>
        <w:rPr>
          <w:rFonts w:ascii="Calibri" w:hAnsi="Calibri" w:cs="Calibri"/>
          <w:lang w:val="en-US"/>
        </w:rPr>
        <w:t>determines whether an effect is actually important</w:t>
      </w:r>
    </w:p>
    <w:p w14:paraId="0F342D1F" w14:textId="36E009D4" w:rsidR="00DE2359" w:rsidRPr="00E72904" w:rsidRDefault="00DE2359" w:rsidP="00E72904">
      <w:pPr>
        <w:pStyle w:val="Listenabsatz"/>
        <w:numPr>
          <w:ilvl w:val="0"/>
          <w:numId w:val="7"/>
        </w:numPr>
        <w:rPr>
          <w:rFonts w:ascii="Calibri" w:hAnsi="Calibri" w:cs="Calibri"/>
          <w:lang w:val="en-US"/>
        </w:rPr>
      </w:pPr>
      <w:r w:rsidRPr="00DE2359">
        <w:rPr>
          <w:lang w:val="en-US"/>
        </w:rPr>
        <w:sym w:font="Wingdings" w:char="F0E0"/>
      </w:r>
      <w:r w:rsidRPr="00E72904">
        <w:rPr>
          <w:rFonts w:ascii="Calibri" w:hAnsi="Calibri" w:cs="Calibri"/>
          <w:lang w:val="en-US"/>
        </w:rPr>
        <w:t xml:space="preserve"> with bigger sample size </w:t>
      </w:r>
      <w:r w:rsidRPr="00DE2359">
        <w:rPr>
          <w:lang w:val="en-US"/>
        </w:rPr>
        <w:sym w:font="Wingdings" w:char="F0E0"/>
      </w:r>
      <w:r w:rsidRPr="00E72904">
        <w:rPr>
          <w:rFonts w:ascii="Calibri" w:hAnsi="Calibri" w:cs="Calibri"/>
          <w:lang w:val="en-US"/>
        </w:rPr>
        <w:t xml:space="preserve"> P-values drop</w:t>
      </w:r>
    </w:p>
    <w:p w14:paraId="6E64191E" w14:textId="7A7BF99F" w:rsidR="00977E7B" w:rsidRDefault="00977E7B" w:rsidP="00E72904">
      <w:pPr>
        <w:pStyle w:val="Listenabsatz"/>
        <w:numPr>
          <w:ilvl w:val="1"/>
          <w:numId w:val="7"/>
        </w:numPr>
        <w:rPr>
          <w:rFonts w:ascii="Calibri" w:hAnsi="Calibri" w:cs="Calibri"/>
          <w:lang w:val="en-US"/>
        </w:rPr>
      </w:pPr>
      <w:r w:rsidRPr="00E72904">
        <w:rPr>
          <w:rFonts w:ascii="Calibri" w:hAnsi="Calibri" w:cs="Calibri"/>
          <w:lang w:val="en-US"/>
        </w:rPr>
        <w:t xml:space="preserve">As </w:t>
      </w:r>
      <w:r w:rsidR="00F24F35">
        <w:rPr>
          <w:rFonts w:ascii="Calibri" w:hAnsi="Calibri" w:cs="Calibri"/>
          <w:lang w:val="en-US"/>
        </w:rPr>
        <w:t>n (</w:t>
      </w:r>
      <w:proofErr w:type="spellStart"/>
      <w:r w:rsidR="00F24F35">
        <w:rPr>
          <w:rFonts w:ascii="Calibri" w:hAnsi="Calibri" w:cs="Calibri"/>
          <w:lang w:val="en-US"/>
        </w:rPr>
        <w:t>samp</w:t>
      </w:r>
      <w:proofErr w:type="spellEnd"/>
      <w:r w:rsidR="00F24F35">
        <w:rPr>
          <w:rFonts w:ascii="Calibri" w:hAnsi="Calibri" w:cs="Calibri"/>
          <w:lang w:val="en-US"/>
        </w:rPr>
        <w:t>. size)</w:t>
      </w:r>
      <w:r w:rsidRPr="00E72904">
        <w:rPr>
          <w:rFonts w:ascii="Calibri" w:hAnsi="Calibri" w:cs="Calibri"/>
          <w:lang w:val="en-US"/>
        </w:rPr>
        <w:t xml:space="preserve"> grows</w:t>
      </w:r>
      <w:r w:rsidR="00F24F35">
        <w:rPr>
          <w:rFonts w:ascii="Calibri" w:hAnsi="Calibri" w:cs="Calibri"/>
          <w:lang w:val="en-US"/>
        </w:rPr>
        <w:t xml:space="preserve">, </w:t>
      </w:r>
      <w:r w:rsidRPr="00E72904">
        <w:rPr>
          <w:rFonts w:ascii="Calibri" w:hAnsi="Calibri" w:cs="Calibri"/>
          <w:lang w:val="en-US"/>
        </w:rPr>
        <w:t xml:space="preserve">any </w:t>
      </w:r>
      <w:r w:rsidR="00F24F35">
        <w:rPr>
          <w:rFonts w:ascii="Calibri" w:hAnsi="Calibri" w:cs="Calibri"/>
          <w:lang w:val="en-US"/>
        </w:rPr>
        <w:t>true effect, no matter how small, will</w:t>
      </w:r>
      <w:r w:rsidRPr="00E72904">
        <w:rPr>
          <w:rFonts w:ascii="Calibri" w:hAnsi="Calibri" w:cs="Calibri"/>
          <w:lang w:val="en-US"/>
        </w:rPr>
        <w:t xml:space="preserve"> be detecte</w:t>
      </w:r>
      <w:r w:rsidR="00F24F35">
        <w:rPr>
          <w:rFonts w:ascii="Calibri" w:hAnsi="Calibri" w:cs="Calibri"/>
          <w:lang w:val="en-US"/>
        </w:rPr>
        <w:t>d</w:t>
      </w:r>
    </w:p>
    <w:p w14:paraId="01244C7D" w14:textId="5A10BE0D" w:rsidR="001C4C01" w:rsidRPr="00E72904" w:rsidRDefault="001C4C01" w:rsidP="00E72904">
      <w:pPr>
        <w:pStyle w:val="Listenabsatz"/>
        <w:numPr>
          <w:ilvl w:val="1"/>
          <w:numId w:val="7"/>
        </w:numPr>
        <w:rPr>
          <w:rFonts w:ascii="Calibri" w:hAnsi="Calibri" w:cs="Calibri"/>
          <w:lang w:val="en-US"/>
        </w:rPr>
      </w:pPr>
      <w:r>
        <w:rPr>
          <w:rFonts w:ascii="Calibri" w:hAnsi="Calibri" w:cs="Calibri"/>
          <w:lang w:val="en-US"/>
        </w:rPr>
        <w:t xml:space="preserve">Reality: many variables </w:t>
      </w:r>
      <w:proofErr w:type="gramStart"/>
      <w:r>
        <w:rPr>
          <w:rFonts w:ascii="Calibri" w:hAnsi="Calibri" w:cs="Calibri"/>
          <w:lang w:val="en-US"/>
        </w:rPr>
        <w:t>connected,</w:t>
      </w:r>
      <w:proofErr w:type="gramEnd"/>
      <w:r>
        <w:rPr>
          <w:rFonts w:ascii="Calibri" w:hAnsi="Calibri" w:cs="Calibri"/>
          <w:lang w:val="en-US"/>
        </w:rPr>
        <w:t xml:space="preserve"> effect size will rarely be 0.0</w:t>
      </w:r>
    </w:p>
    <w:p w14:paraId="5128657E" w14:textId="0185DFC2" w:rsidR="00977E7B" w:rsidRDefault="00977E7B" w:rsidP="00E72904">
      <w:pPr>
        <w:pStyle w:val="Listenabsatz"/>
        <w:numPr>
          <w:ilvl w:val="1"/>
          <w:numId w:val="7"/>
        </w:numPr>
        <w:rPr>
          <w:rFonts w:ascii="Calibri" w:hAnsi="Calibri" w:cs="Calibri"/>
          <w:lang w:val="en-US"/>
        </w:rPr>
      </w:pPr>
      <w:r>
        <w:rPr>
          <w:rFonts w:ascii="Calibri" w:hAnsi="Calibri" w:cs="Calibri"/>
          <w:lang w:val="en-US"/>
        </w:rPr>
        <w:t xml:space="preserve">One can estimate how large a sample must be to significantly detect effects of certain amplitudes </w:t>
      </w:r>
    </w:p>
    <w:p w14:paraId="07E5D23F" w14:textId="4D435094" w:rsidR="00977E7B" w:rsidRPr="00977E7B" w:rsidRDefault="00977E7B" w:rsidP="00E72904">
      <w:pPr>
        <w:pStyle w:val="Listenabsatz"/>
        <w:numPr>
          <w:ilvl w:val="1"/>
          <w:numId w:val="7"/>
        </w:numPr>
        <w:rPr>
          <w:rFonts w:ascii="Calibri" w:hAnsi="Calibri" w:cs="Calibri"/>
          <w:lang w:val="en-US"/>
        </w:rPr>
      </w:pPr>
      <w:r>
        <w:rPr>
          <w:rFonts w:ascii="Calibri" w:hAnsi="Calibri" w:cs="Calibri"/>
          <w:lang w:val="en-US"/>
        </w:rPr>
        <w:t xml:space="preserve">With big data: one can get any small effect size statistically significant </w:t>
      </w:r>
    </w:p>
    <w:p w14:paraId="47C8D80A" w14:textId="3A48BDF7" w:rsidR="00A669B3" w:rsidRDefault="00A669B3" w:rsidP="00A669B3">
      <w:pPr>
        <w:rPr>
          <w:rFonts w:ascii="Calibri" w:hAnsi="Calibri" w:cs="Calibri"/>
          <w:lang w:val="en-US"/>
        </w:rPr>
      </w:pPr>
      <w:r w:rsidRPr="00A669B3">
        <w:rPr>
          <w:lang w:val="en-US"/>
        </w:rPr>
        <w:sym w:font="Wingdings" w:char="F0E0"/>
      </w:r>
      <w:r w:rsidRPr="00A669B3">
        <w:rPr>
          <w:rFonts w:ascii="Calibri" w:hAnsi="Calibri" w:cs="Calibri"/>
          <w:lang w:val="en-US"/>
        </w:rPr>
        <w:t xml:space="preserve"> Likely that whatever association we test, it will be significant. But many of these </w:t>
      </w:r>
      <w:r w:rsidR="001C4C01">
        <w:rPr>
          <w:rFonts w:ascii="Calibri" w:hAnsi="Calibri" w:cs="Calibri"/>
          <w:lang w:val="en-US"/>
        </w:rPr>
        <w:t xml:space="preserve">associations </w:t>
      </w:r>
      <w:r w:rsidRPr="00A669B3">
        <w:rPr>
          <w:rFonts w:ascii="Calibri" w:hAnsi="Calibri" w:cs="Calibri"/>
          <w:lang w:val="en-US"/>
        </w:rPr>
        <w:t xml:space="preserve">will likely be </w:t>
      </w:r>
      <w:r w:rsidRPr="00920A4C">
        <w:rPr>
          <w:rFonts w:ascii="Calibri" w:hAnsi="Calibri" w:cs="Calibri"/>
          <w:b/>
          <w:bCs/>
          <w:lang w:val="en-US"/>
        </w:rPr>
        <w:t>too small</w:t>
      </w:r>
      <w:r w:rsidRPr="00A669B3">
        <w:rPr>
          <w:rFonts w:ascii="Calibri" w:hAnsi="Calibri" w:cs="Calibri"/>
          <w:lang w:val="en-US"/>
        </w:rPr>
        <w:t xml:space="preserve"> to be of </w:t>
      </w:r>
      <w:r w:rsidRPr="00920A4C">
        <w:rPr>
          <w:rFonts w:ascii="Calibri" w:hAnsi="Calibri" w:cs="Calibri"/>
          <w:b/>
          <w:bCs/>
          <w:lang w:val="en-US"/>
        </w:rPr>
        <w:t>any practical importance</w:t>
      </w:r>
      <w:r w:rsidRPr="00A669B3">
        <w:rPr>
          <w:rFonts w:ascii="Calibri" w:hAnsi="Calibri" w:cs="Calibri"/>
          <w:lang w:val="en-US"/>
        </w:rPr>
        <w:t xml:space="preserve"> </w:t>
      </w:r>
    </w:p>
    <w:p w14:paraId="13AC92A3" w14:textId="7A7C69A2" w:rsidR="003A0E9C" w:rsidRPr="00A669B3" w:rsidRDefault="003A0E9C" w:rsidP="00A669B3">
      <w:pPr>
        <w:rPr>
          <w:rFonts w:ascii="Calibri" w:hAnsi="Calibri" w:cs="Calibri"/>
          <w:lang w:val="en-US"/>
        </w:rPr>
      </w:pPr>
      <w:r w:rsidRPr="003A0E9C">
        <w:rPr>
          <w:rFonts w:ascii="Calibri" w:hAnsi="Calibri" w:cs="Calibri"/>
          <w:lang w:val="en-US"/>
        </w:rPr>
        <w:sym w:font="Wingdings" w:char="F0E0"/>
      </w:r>
      <w:r>
        <w:rPr>
          <w:rFonts w:ascii="Calibri" w:hAnsi="Calibri" w:cs="Calibri"/>
          <w:lang w:val="en-US"/>
        </w:rPr>
        <w:t xml:space="preserve"> </w:t>
      </w:r>
      <w:r w:rsidRPr="003A0E9C">
        <w:rPr>
          <w:rFonts w:ascii="Calibri" w:hAnsi="Calibri" w:cs="Calibri"/>
          <w:b/>
          <w:bCs/>
          <w:lang w:val="en-US"/>
        </w:rPr>
        <w:t>Problem of detecting very small effects</w:t>
      </w:r>
    </w:p>
    <w:p w14:paraId="37241559" w14:textId="7F14DB95" w:rsidR="00293BDD" w:rsidRPr="00177D52" w:rsidRDefault="00293BDD" w:rsidP="00293BDD">
      <w:pPr>
        <w:rPr>
          <w:lang w:val="en-US"/>
        </w:rPr>
      </w:pPr>
    </w:p>
    <w:p w14:paraId="51B58B9D" w14:textId="5D362C2C" w:rsidR="009D2C8C" w:rsidRDefault="00723372" w:rsidP="00BD1F61">
      <w:pPr>
        <w:tabs>
          <w:tab w:val="left" w:pos="1090"/>
        </w:tabs>
        <w:rPr>
          <w:rFonts w:ascii="Calibri" w:hAnsi="Calibri" w:cs="Calibri"/>
          <w:lang w:val="en-US"/>
        </w:rPr>
      </w:pPr>
      <w:r>
        <w:rPr>
          <w:rFonts w:ascii="Calibri" w:hAnsi="Calibri" w:cs="Calibri"/>
          <w:lang w:val="en-US"/>
        </w:rPr>
        <w:t>Always Report: P-value, effect size and plot</w:t>
      </w:r>
    </w:p>
    <w:p w14:paraId="1FF81901" w14:textId="0BE3EDB8" w:rsidR="00723372" w:rsidRDefault="00723372" w:rsidP="00BD1F61">
      <w:pPr>
        <w:tabs>
          <w:tab w:val="left" w:pos="1090"/>
        </w:tabs>
        <w:rPr>
          <w:rFonts w:ascii="Calibri" w:hAnsi="Calibri" w:cs="Calibri"/>
          <w:lang w:val="en-US"/>
        </w:rPr>
      </w:pPr>
    </w:p>
    <w:p w14:paraId="0CEBAF14" w14:textId="77777777" w:rsidR="00920A4C" w:rsidRDefault="00723372" w:rsidP="00D74C35">
      <w:pPr>
        <w:rPr>
          <w:rFonts w:ascii="Calibri" w:hAnsi="Calibri" w:cs="Calibri"/>
          <w:lang w:val="en-US"/>
        </w:rPr>
      </w:pPr>
      <w:r w:rsidRPr="00920A4C">
        <w:rPr>
          <w:rFonts w:ascii="Calibri" w:hAnsi="Calibri" w:cs="Calibri"/>
          <w:b/>
          <w:bCs/>
          <w:lang w:val="en-US"/>
        </w:rPr>
        <w:t>Multiple testing</w:t>
      </w:r>
    </w:p>
    <w:p w14:paraId="03FDB490" w14:textId="535ED826" w:rsidR="00D74C35" w:rsidRDefault="00D74C35" w:rsidP="00920A4C">
      <w:pPr>
        <w:pStyle w:val="Listenabsatz"/>
        <w:numPr>
          <w:ilvl w:val="0"/>
          <w:numId w:val="7"/>
        </w:numPr>
        <w:rPr>
          <w:rFonts w:ascii="Calibri" w:hAnsi="Calibri" w:cs="Calibri"/>
          <w:lang w:val="en-US"/>
        </w:rPr>
      </w:pPr>
      <w:r w:rsidRPr="00920A4C">
        <w:rPr>
          <w:rFonts w:ascii="Calibri" w:hAnsi="Calibri" w:cs="Calibri"/>
          <w:lang w:val="en-US"/>
        </w:rPr>
        <w:t>if we test enough hypotheses at a given significance level, say α=0.05, we are bound to eventually get a significant result, even if the null hypothesis is always true</w:t>
      </w:r>
    </w:p>
    <w:p w14:paraId="78971865" w14:textId="16A19FD3" w:rsidR="00DC54AE" w:rsidRPr="00920A4C" w:rsidRDefault="00DC54AE" w:rsidP="00920A4C">
      <w:pPr>
        <w:pStyle w:val="Listenabsatz"/>
        <w:numPr>
          <w:ilvl w:val="0"/>
          <w:numId w:val="7"/>
        </w:numPr>
        <w:rPr>
          <w:rFonts w:ascii="Calibri" w:hAnsi="Calibri" w:cs="Calibri"/>
          <w:lang w:val="en-US"/>
        </w:rPr>
      </w:pPr>
      <w:r>
        <w:rPr>
          <w:rFonts w:ascii="Calibri" w:hAnsi="Calibri" w:cs="Calibri"/>
          <w:lang w:val="en-US"/>
        </w:rPr>
        <w:t>Appears when stratifying large datasets into subgroups, testing a separate hypothesis for each one</w:t>
      </w:r>
    </w:p>
    <w:p w14:paraId="422361B8" w14:textId="37049B15" w:rsidR="00723372" w:rsidRDefault="00723372" w:rsidP="00BD1F61">
      <w:pPr>
        <w:tabs>
          <w:tab w:val="left" w:pos="1090"/>
        </w:tabs>
        <w:rPr>
          <w:rFonts w:ascii="Calibri" w:hAnsi="Calibri" w:cs="Calibri"/>
          <w:lang w:val="en-US"/>
        </w:rPr>
      </w:pPr>
    </w:p>
    <w:p w14:paraId="65FC4392" w14:textId="5A57DC13" w:rsidR="00D74C35" w:rsidRDefault="00D74C35" w:rsidP="00BD1F61">
      <w:pPr>
        <w:tabs>
          <w:tab w:val="left" w:pos="1090"/>
        </w:tabs>
        <w:rPr>
          <w:rFonts w:ascii="Calibri" w:hAnsi="Calibri" w:cs="Calibri"/>
          <w:lang w:val="en-US"/>
        </w:rPr>
      </w:pPr>
      <w:r w:rsidRPr="00074C44">
        <w:rPr>
          <w:rFonts w:ascii="Calibri" w:hAnsi="Calibri" w:cs="Calibri"/>
          <w:b/>
          <w:bCs/>
          <w:lang w:val="en-US"/>
        </w:rPr>
        <w:t>P-hacking</w:t>
      </w:r>
      <w:r w:rsidR="00074C44" w:rsidRPr="00074C44">
        <w:rPr>
          <w:rFonts w:ascii="Calibri" w:hAnsi="Calibri" w:cs="Calibri"/>
          <w:b/>
          <w:bCs/>
          <w:lang w:val="en-US"/>
        </w:rPr>
        <w:t>/Fishing expedition</w:t>
      </w:r>
      <w:r>
        <w:rPr>
          <w:rFonts w:ascii="Calibri" w:hAnsi="Calibri" w:cs="Calibri"/>
          <w:lang w:val="en-US"/>
        </w:rPr>
        <w:t xml:space="preserve">: testing hypotheses until </w:t>
      </w:r>
      <w:r w:rsidR="00074C44">
        <w:rPr>
          <w:rFonts w:ascii="Calibri" w:hAnsi="Calibri" w:cs="Calibri"/>
          <w:lang w:val="en-US"/>
        </w:rPr>
        <w:t>one finally finds one that yields a significant P-value</w:t>
      </w:r>
      <w:r>
        <w:rPr>
          <w:rFonts w:ascii="Calibri" w:hAnsi="Calibri" w:cs="Calibri"/>
          <w:lang w:val="en-US"/>
        </w:rPr>
        <w:t xml:space="preserve"> (=publishable</w:t>
      </w:r>
      <w:r w:rsidR="00074C44">
        <w:rPr>
          <w:rFonts w:ascii="Calibri" w:hAnsi="Calibri" w:cs="Calibri"/>
          <w:lang w:val="en-US"/>
        </w:rPr>
        <w:t xml:space="preserve"> r</w:t>
      </w:r>
      <w:r>
        <w:rPr>
          <w:rFonts w:ascii="Calibri" w:hAnsi="Calibri" w:cs="Calibri"/>
          <w:lang w:val="en-US"/>
        </w:rPr>
        <w:t>esult</w:t>
      </w:r>
      <w:r w:rsidR="00074C44">
        <w:rPr>
          <w:rFonts w:ascii="Calibri" w:hAnsi="Calibri" w:cs="Calibri"/>
          <w:lang w:val="en-US"/>
        </w:rPr>
        <w:t>)</w:t>
      </w:r>
    </w:p>
    <w:p w14:paraId="77A2A6E8" w14:textId="50CDD3A1" w:rsidR="00EB3029" w:rsidRDefault="00EB3029" w:rsidP="00BD1F61">
      <w:pPr>
        <w:tabs>
          <w:tab w:val="left" w:pos="1090"/>
        </w:tabs>
        <w:rPr>
          <w:rFonts w:ascii="Calibri" w:hAnsi="Calibri" w:cs="Calibri"/>
          <w:lang w:val="en-US"/>
        </w:rPr>
      </w:pPr>
      <w:r w:rsidRPr="00EB3029">
        <w:rPr>
          <w:rFonts w:ascii="Calibri" w:hAnsi="Calibri" w:cs="Calibri"/>
          <w:lang w:val="en-US"/>
        </w:rPr>
        <w:sym w:font="Wingdings" w:char="F0E0"/>
      </w:r>
      <w:r>
        <w:rPr>
          <w:rFonts w:ascii="Calibri" w:hAnsi="Calibri" w:cs="Calibri"/>
          <w:lang w:val="en-US"/>
        </w:rPr>
        <w:t xml:space="preserve"> when we do so, apply a correction</w:t>
      </w:r>
    </w:p>
    <w:p w14:paraId="44D993CF" w14:textId="6A0835C7" w:rsidR="00D74C35" w:rsidRDefault="00D74C35" w:rsidP="00BD1F61">
      <w:pPr>
        <w:tabs>
          <w:tab w:val="left" w:pos="1090"/>
        </w:tabs>
        <w:rPr>
          <w:rFonts w:ascii="Calibri" w:hAnsi="Calibri" w:cs="Calibri"/>
          <w:lang w:val="en-US"/>
        </w:rPr>
      </w:pPr>
    </w:p>
    <w:p w14:paraId="5803FB5E" w14:textId="5CD7EC01" w:rsidR="00D74C35" w:rsidRDefault="00D74C35" w:rsidP="00BD1F61">
      <w:pPr>
        <w:tabs>
          <w:tab w:val="left" w:pos="1090"/>
        </w:tabs>
        <w:rPr>
          <w:rFonts w:ascii="Calibri" w:hAnsi="Calibri" w:cs="Calibri"/>
          <w:lang w:val="en-US"/>
        </w:rPr>
      </w:pPr>
      <w:r>
        <w:rPr>
          <w:rFonts w:ascii="Calibri" w:hAnsi="Calibri" w:cs="Calibri"/>
          <w:lang w:val="en-US"/>
        </w:rPr>
        <w:t xml:space="preserve">Computing p-values for </w:t>
      </w:r>
      <w:proofErr w:type="spellStart"/>
      <w:proofErr w:type="gramStart"/>
      <w:r>
        <w:rPr>
          <w:rFonts w:ascii="Calibri" w:hAnsi="Calibri" w:cs="Calibri"/>
          <w:lang w:val="en-US"/>
        </w:rPr>
        <w:t>data.table</w:t>
      </w:r>
      <w:proofErr w:type="spellEnd"/>
      <w:proofErr w:type="gramEnd"/>
      <w:r>
        <w:rPr>
          <w:rFonts w:ascii="Calibri" w:hAnsi="Calibri" w:cs="Calibri"/>
          <w:lang w:val="en-US"/>
        </w:rPr>
        <w:t>:</w:t>
      </w:r>
    </w:p>
    <w:p w14:paraId="773D86ED" w14:textId="77777777" w:rsidR="00D74C35" w:rsidRPr="00D74C35" w:rsidRDefault="00D74C35" w:rsidP="00D74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gramStart"/>
      <w:r w:rsidRPr="00D74C35">
        <w:rPr>
          <w:rFonts w:ascii="Consolas" w:hAnsi="Consolas" w:cs="Consolas"/>
          <w:color w:val="333333"/>
          <w:spacing w:val="3"/>
          <w:sz w:val="20"/>
          <w:szCs w:val="20"/>
          <w:bdr w:val="none" w:sz="0" w:space="0" w:color="auto" w:frame="1"/>
          <w:lang w:val="en-US"/>
        </w:rPr>
        <w:t>dt[</w:t>
      </w:r>
      <w:proofErr w:type="gramEnd"/>
      <w:r w:rsidRPr="00D74C35">
        <w:rPr>
          <w:rFonts w:ascii="Consolas" w:hAnsi="Consolas" w:cs="Consolas"/>
          <w:color w:val="333333"/>
          <w:spacing w:val="3"/>
          <w:sz w:val="20"/>
          <w:szCs w:val="20"/>
          <w:bdr w:val="none" w:sz="0" w:space="0" w:color="auto" w:frame="1"/>
          <w:lang w:val="en-US"/>
        </w:rPr>
        <w:t>,</w:t>
      </w:r>
    </w:p>
    <w:p w14:paraId="0E6E35D3" w14:textId="77777777" w:rsidR="00D74C35" w:rsidRPr="00D74C35" w:rsidRDefault="00D74C35" w:rsidP="00D74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D74C35">
        <w:rPr>
          <w:rFonts w:ascii="Consolas" w:hAnsi="Consolas" w:cs="Consolas"/>
          <w:color w:val="333333"/>
          <w:spacing w:val="3"/>
          <w:sz w:val="20"/>
          <w:szCs w:val="20"/>
          <w:bdr w:val="none" w:sz="0" w:space="0" w:color="auto" w:frame="1"/>
          <w:lang w:val="en-US"/>
        </w:rPr>
        <w:t xml:space="preserve">   </w:t>
      </w:r>
      <w:proofErr w:type="spellStart"/>
      <w:r w:rsidRPr="00D74C35">
        <w:rPr>
          <w:rFonts w:ascii="Consolas" w:hAnsi="Consolas" w:cs="Consolas"/>
          <w:color w:val="333333"/>
          <w:spacing w:val="3"/>
          <w:sz w:val="20"/>
          <w:szCs w:val="20"/>
          <w:bdr w:val="none" w:sz="0" w:space="0" w:color="auto" w:frame="1"/>
          <w:lang w:val="en-US"/>
        </w:rPr>
        <w:t>p.</w:t>
      </w:r>
      <w:proofErr w:type="gramStart"/>
      <w:r w:rsidRPr="00D74C35">
        <w:rPr>
          <w:rFonts w:ascii="Consolas" w:hAnsi="Consolas" w:cs="Consolas"/>
          <w:color w:val="333333"/>
          <w:spacing w:val="3"/>
          <w:sz w:val="20"/>
          <w:szCs w:val="20"/>
          <w:bdr w:val="none" w:sz="0" w:space="0" w:color="auto" w:frame="1"/>
          <w:lang w:val="en-US"/>
        </w:rPr>
        <w:t>value</w:t>
      </w:r>
      <w:proofErr w:type="spellEnd"/>
      <w:r w:rsidRPr="00D74C35">
        <w:rPr>
          <w:rFonts w:ascii="Consolas" w:hAnsi="Consolas" w:cs="Consolas"/>
          <w:color w:val="333333"/>
          <w:spacing w:val="3"/>
          <w:sz w:val="20"/>
          <w:szCs w:val="20"/>
          <w:bdr w:val="none" w:sz="0" w:space="0" w:color="auto" w:frame="1"/>
          <w:lang w:val="en-US"/>
        </w:rPr>
        <w:t xml:space="preserve"> </w:t>
      </w:r>
      <w:r w:rsidRPr="00D74C35">
        <w:rPr>
          <w:rFonts w:ascii="Consolas" w:hAnsi="Consolas" w:cs="Consolas"/>
          <w:color w:val="666666"/>
          <w:spacing w:val="3"/>
          <w:sz w:val="20"/>
          <w:szCs w:val="20"/>
          <w:bdr w:val="none" w:sz="0" w:space="0" w:color="auto" w:frame="1"/>
          <w:lang w:val="en-US"/>
        </w:rPr>
        <w:t>:</w:t>
      </w:r>
      <w:proofErr w:type="gramEnd"/>
      <w:r w:rsidRPr="00D74C35">
        <w:rPr>
          <w:rFonts w:ascii="Consolas" w:hAnsi="Consolas" w:cs="Consolas"/>
          <w:b/>
          <w:bCs/>
          <w:color w:val="FF0000"/>
          <w:spacing w:val="3"/>
          <w:sz w:val="20"/>
          <w:szCs w:val="20"/>
          <w:bdr w:val="none" w:sz="0" w:space="0" w:color="auto" w:frame="1"/>
          <w:lang w:val="en-US"/>
        </w:rPr>
        <w:t>=</w:t>
      </w:r>
      <w:r w:rsidRPr="00D74C35">
        <w:rPr>
          <w:rFonts w:ascii="Consolas" w:hAnsi="Consolas" w:cs="Consolas"/>
          <w:color w:val="4070A0"/>
          <w:spacing w:val="3"/>
          <w:sz w:val="20"/>
          <w:szCs w:val="20"/>
          <w:bdr w:val="none" w:sz="0" w:space="0" w:color="auto" w:frame="1"/>
          <w:lang w:val="en-US"/>
        </w:rPr>
        <w:t xml:space="preserve"> </w:t>
      </w:r>
      <w:proofErr w:type="spellStart"/>
      <w:r w:rsidRPr="00D74C35">
        <w:rPr>
          <w:rFonts w:ascii="Consolas" w:hAnsi="Consolas" w:cs="Consolas"/>
          <w:b/>
          <w:bCs/>
          <w:color w:val="007020"/>
          <w:spacing w:val="3"/>
          <w:sz w:val="20"/>
          <w:szCs w:val="20"/>
          <w:bdr w:val="none" w:sz="0" w:space="0" w:color="auto" w:frame="1"/>
          <w:lang w:val="en-US"/>
        </w:rPr>
        <w:t>sapply</w:t>
      </w:r>
      <w:proofErr w:type="spellEnd"/>
      <w:r w:rsidRPr="00D74C35">
        <w:rPr>
          <w:rFonts w:ascii="Consolas" w:hAnsi="Consolas" w:cs="Consolas"/>
          <w:color w:val="333333"/>
          <w:spacing w:val="3"/>
          <w:sz w:val="20"/>
          <w:szCs w:val="20"/>
          <w:bdr w:val="none" w:sz="0" w:space="0" w:color="auto" w:frame="1"/>
          <w:lang w:val="en-US"/>
        </w:rPr>
        <w:t>(</w:t>
      </w:r>
    </w:p>
    <w:p w14:paraId="35139FB8" w14:textId="77777777" w:rsidR="00D74C35" w:rsidRPr="00D74C35" w:rsidRDefault="00D74C35" w:rsidP="00D74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D74C35">
        <w:rPr>
          <w:rFonts w:ascii="Consolas" w:hAnsi="Consolas" w:cs="Consolas"/>
          <w:color w:val="333333"/>
          <w:spacing w:val="3"/>
          <w:sz w:val="20"/>
          <w:szCs w:val="20"/>
          <w:bdr w:val="none" w:sz="0" w:space="0" w:color="auto" w:frame="1"/>
          <w:lang w:val="en-US"/>
        </w:rPr>
        <w:t xml:space="preserve">     heads,</w:t>
      </w:r>
    </w:p>
    <w:p w14:paraId="4CE314EF" w14:textId="77777777" w:rsidR="00D74C35" w:rsidRPr="00D74C35" w:rsidRDefault="00D74C35" w:rsidP="00D74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D74C35">
        <w:rPr>
          <w:rFonts w:ascii="Consolas" w:hAnsi="Consolas" w:cs="Consolas"/>
          <w:color w:val="333333"/>
          <w:spacing w:val="3"/>
          <w:sz w:val="20"/>
          <w:szCs w:val="20"/>
          <w:bdr w:val="none" w:sz="0" w:space="0" w:color="auto" w:frame="1"/>
          <w:lang w:val="en-US"/>
        </w:rPr>
        <w:t xml:space="preserve">     </w:t>
      </w:r>
      <w:r w:rsidRPr="00D74C35">
        <w:rPr>
          <w:rFonts w:ascii="Consolas" w:hAnsi="Consolas" w:cs="Consolas"/>
          <w:b/>
          <w:bCs/>
          <w:color w:val="007020"/>
          <w:spacing w:val="3"/>
          <w:sz w:val="20"/>
          <w:szCs w:val="20"/>
          <w:bdr w:val="none" w:sz="0" w:space="0" w:color="auto" w:frame="1"/>
          <w:lang w:val="en-US"/>
        </w:rPr>
        <w:t>function</w:t>
      </w:r>
      <w:r w:rsidRPr="00D74C35">
        <w:rPr>
          <w:rFonts w:ascii="Consolas" w:hAnsi="Consolas" w:cs="Consolas"/>
          <w:color w:val="333333"/>
          <w:spacing w:val="3"/>
          <w:sz w:val="20"/>
          <w:szCs w:val="20"/>
          <w:bdr w:val="none" w:sz="0" w:space="0" w:color="auto" w:frame="1"/>
          <w:lang w:val="en-US"/>
        </w:rPr>
        <w:t>(x)</w:t>
      </w:r>
    </w:p>
    <w:p w14:paraId="3EA6EC6A" w14:textId="780E78A1" w:rsidR="00D74C35" w:rsidRPr="00D74C35" w:rsidRDefault="00D74C35" w:rsidP="00D74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D74C35">
        <w:rPr>
          <w:rFonts w:ascii="Consolas" w:hAnsi="Consolas" w:cs="Consolas"/>
          <w:color w:val="333333"/>
          <w:spacing w:val="3"/>
          <w:sz w:val="20"/>
          <w:szCs w:val="20"/>
          <w:bdr w:val="none" w:sz="0" w:space="0" w:color="auto" w:frame="1"/>
          <w:lang w:val="en-US"/>
        </w:rPr>
        <w:t xml:space="preserve">       </w:t>
      </w:r>
      <w:proofErr w:type="spellStart"/>
      <w:r w:rsidRPr="00D74C35">
        <w:rPr>
          <w:rFonts w:ascii="Consolas" w:hAnsi="Consolas" w:cs="Consolas"/>
          <w:b/>
          <w:bCs/>
          <w:color w:val="007020"/>
          <w:spacing w:val="3"/>
          <w:sz w:val="20"/>
          <w:szCs w:val="20"/>
          <w:bdr w:val="none" w:sz="0" w:space="0" w:color="auto" w:frame="1"/>
          <w:lang w:val="en-US"/>
        </w:rPr>
        <w:t>binom.</w:t>
      </w:r>
      <w:proofErr w:type="gramStart"/>
      <w:r w:rsidRPr="00D74C35">
        <w:rPr>
          <w:rFonts w:ascii="Consolas" w:hAnsi="Consolas" w:cs="Consolas"/>
          <w:b/>
          <w:bCs/>
          <w:color w:val="007020"/>
          <w:spacing w:val="3"/>
          <w:sz w:val="20"/>
          <w:szCs w:val="20"/>
          <w:bdr w:val="none" w:sz="0" w:space="0" w:color="auto" w:frame="1"/>
          <w:lang w:val="en-US"/>
        </w:rPr>
        <w:t>test</w:t>
      </w:r>
      <w:proofErr w:type="spellEnd"/>
      <w:r w:rsidRPr="00D74C35">
        <w:rPr>
          <w:rFonts w:ascii="Consolas" w:hAnsi="Consolas" w:cs="Consolas"/>
          <w:color w:val="333333"/>
          <w:spacing w:val="3"/>
          <w:sz w:val="20"/>
          <w:szCs w:val="20"/>
          <w:bdr w:val="none" w:sz="0" w:space="0" w:color="auto" w:frame="1"/>
          <w:lang w:val="en-US"/>
        </w:rPr>
        <w:t>(</w:t>
      </w:r>
      <w:proofErr w:type="gramEnd"/>
      <w:r w:rsidRPr="00D74C35">
        <w:rPr>
          <w:rFonts w:ascii="Consolas" w:hAnsi="Consolas" w:cs="Consolas"/>
          <w:color w:val="333333"/>
          <w:spacing w:val="3"/>
          <w:sz w:val="20"/>
          <w:szCs w:val="20"/>
          <w:bdr w:val="none" w:sz="0" w:space="0" w:color="auto" w:frame="1"/>
          <w:lang w:val="en-US"/>
        </w:rPr>
        <w:t xml:space="preserve">x, </w:t>
      </w:r>
      <w:r w:rsidRPr="00D74C35">
        <w:rPr>
          <w:rFonts w:ascii="Consolas" w:hAnsi="Consolas" w:cs="Consolas"/>
          <w:color w:val="902000"/>
          <w:spacing w:val="3"/>
          <w:sz w:val="20"/>
          <w:szCs w:val="20"/>
          <w:bdr w:val="none" w:sz="0" w:space="0" w:color="auto" w:frame="1"/>
          <w:lang w:val="en-US"/>
        </w:rPr>
        <w:t>n =</w:t>
      </w:r>
      <w:r w:rsidRPr="00D74C35">
        <w:rPr>
          <w:rFonts w:ascii="Consolas" w:hAnsi="Consolas" w:cs="Consolas"/>
          <w:color w:val="333333"/>
          <w:spacing w:val="3"/>
          <w:sz w:val="20"/>
          <w:szCs w:val="20"/>
          <w:bdr w:val="none" w:sz="0" w:space="0" w:color="auto" w:frame="1"/>
          <w:lang w:val="en-US"/>
        </w:rPr>
        <w:t xml:space="preserve"> n, </w:t>
      </w:r>
      <w:r w:rsidRPr="00D74C35">
        <w:rPr>
          <w:rFonts w:ascii="Consolas" w:hAnsi="Consolas" w:cs="Consolas"/>
          <w:color w:val="902000"/>
          <w:spacing w:val="3"/>
          <w:sz w:val="20"/>
          <w:szCs w:val="20"/>
          <w:bdr w:val="none" w:sz="0" w:space="0" w:color="auto" w:frame="1"/>
          <w:lang w:val="en-US"/>
        </w:rPr>
        <w:t>alternative =</w:t>
      </w:r>
      <w:r w:rsidRPr="00D74C35">
        <w:rPr>
          <w:rFonts w:ascii="Consolas" w:hAnsi="Consolas" w:cs="Consolas"/>
          <w:color w:val="333333"/>
          <w:spacing w:val="3"/>
          <w:sz w:val="20"/>
          <w:szCs w:val="20"/>
          <w:bdr w:val="none" w:sz="0" w:space="0" w:color="auto" w:frame="1"/>
          <w:lang w:val="en-US"/>
        </w:rPr>
        <w:t xml:space="preserve"> </w:t>
      </w:r>
      <w:r w:rsidRPr="00D74C35">
        <w:rPr>
          <w:rFonts w:ascii="Consolas" w:hAnsi="Consolas" w:cs="Consolas"/>
          <w:color w:val="4070A0"/>
          <w:spacing w:val="3"/>
          <w:sz w:val="20"/>
          <w:szCs w:val="20"/>
          <w:bdr w:val="none" w:sz="0" w:space="0" w:color="auto" w:frame="1"/>
          <w:lang w:val="en-US"/>
        </w:rPr>
        <w:t>"greater"</w:t>
      </w:r>
      <w:r w:rsidRPr="00D74C35">
        <w:rPr>
          <w:rFonts w:ascii="Consolas" w:hAnsi="Consolas" w:cs="Consolas"/>
          <w:color w:val="333333"/>
          <w:spacing w:val="3"/>
          <w:sz w:val="20"/>
          <w:szCs w:val="20"/>
          <w:bdr w:val="none" w:sz="0" w:space="0" w:color="auto" w:frame="1"/>
          <w:lang w:val="en-US"/>
        </w:rPr>
        <w:t>)</w:t>
      </w:r>
      <w:r w:rsidRPr="00D74C35">
        <w:rPr>
          <w:rFonts w:ascii="Consolas" w:hAnsi="Consolas" w:cs="Consolas"/>
          <w:color w:val="666666"/>
          <w:spacing w:val="3"/>
          <w:sz w:val="20"/>
          <w:szCs w:val="20"/>
          <w:bdr w:val="none" w:sz="0" w:space="0" w:color="auto" w:frame="1"/>
          <w:lang w:val="en-US"/>
        </w:rPr>
        <w:t>$</w:t>
      </w:r>
      <w:proofErr w:type="spellStart"/>
      <w:r w:rsidRPr="00D74C35">
        <w:rPr>
          <w:rFonts w:ascii="Consolas" w:hAnsi="Consolas" w:cs="Consolas"/>
          <w:color w:val="333333"/>
          <w:spacing w:val="3"/>
          <w:sz w:val="20"/>
          <w:szCs w:val="20"/>
          <w:bdr w:val="none" w:sz="0" w:space="0" w:color="auto" w:frame="1"/>
          <w:lang w:val="en-US"/>
        </w:rPr>
        <w:t>p.value</w:t>
      </w:r>
      <w:proofErr w:type="spellEnd"/>
    </w:p>
    <w:p w14:paraId="24C88550" w14:textId="5AB8AF7B" w:rsidR="00D74C35" w:rsidRPr="00D74C35" w:rsidRDefault="00D74C35" w:rsidP="00D74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D74C35">
        <w:rPr>
          <w:rFonts w:ascii="Consolas" w:hAnsi="Consolas" w:cs="Consolas"/>
          <w:color w:val="333333"/>
          <w:spacing w:val="3"/>
          <w:sz w:val="20"/>
          <w:szCs w:val="20"/>
          <w:bdr w:val="none" w:sz="0" w:space="0" w:color="auto" w:frame="1"/>
          <w:lang w:val="en-US"/>
        </w:rPr>
        <w:t xml:space="preserve">     )</w:t>
      </w:r>
    </w:p>
    <w:p w14:paraId="3BAF09A2" w14:textId="69BB337F" w:rsidR="00D74C35" w:rsidRPr="00D74C35" w:rsidRDefault="00D74C35" w:rsidP="00D74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r w:rsidRPr="00D74C35">
        <w:rPr>
          <w:rFonts w:ascii="Consolas" w:hAnsi="Consolas" w:cs="Consolas"/>
          <w:color w:val="333333"/>
          <w:spacing w:val="3"/>
          <w:sz w:val="20"/>
          <w:szCs w:val="20"/>
          <w:bdr w:val="none" w:sz="0" w:space="0" w:color="auto" w:frame="1"/>
          <w:lang w:val="en-US"/>
        </w:rPr>
        <w:t>]</w:t>
      </w:r>
    </w:p>
    <w:p w14:paraId="45114ED6" w14:textId="2880C32D" w:rsidR="00D74C35" w:rsidRPr="00D74C35" w:rsidRDefault="00D74C35" w:rsidP="00D74C35">
      <w:pPr>
        <w:rPr>
          <w:lang w:val="en-US"/>
        </w:rPr>
      </w:pPr>
    </w:p>
    <w:p w14:paraId="6285C1E5" w14:textId="19238F70" w:rsidR="00D74C35" w:rsidRDefault="00D74C35" w:rsidP="00BD1F61">
      <w:pPr>
        <w:tabs>
          <w:tab w:val="left" w:pos="1090"/>
        </w:tabs>
        <w:rPr>
          <w:rFonts w:ascii="Calibri" w:hAnsi="Calibri" w:cs="Calibri"/>
          <w:lang w:val="en-US"/>
        </w:rPr>
      </w:pPr>
      <w:r>
        <w:rPr>
          <w:rFonts w:ascii="Calibri" w:hAnsi="Calibri" w:cs="Calibri"/>
          <w:lang w:val="en-US"/>
        </w:rPr>
        <w:t>Creating contingency table</w:t>
      </w:r>
    </w:p>
    <w:p w14:paraId="1E9FA287" w14:textId="7C20F53F" w:rsidR="00D74C35" w:rsidRPr="00D74C35" w:rsidRDefault="00D74C35" w:rsidP="00D74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gramStart"/>
      <w:r w:rsidRPr="00D74C35">
        <w:rPr>
          <w:rFonts w:ascii="Consolas" w:hAnsi="Consolas" w:cs="Consolas"/>
          <w:b/>
          <w:bCs/>
          <w:color w:val="007020"/>
          <w:spacing w:val="3"/>
          <w:sz w:val="20"/>
          <w:szCs w:val="20"/>
          <w:bdr w:val="none" w:sz="0" w:space="0" w:color="auto" w:frame="1"/>
          <w:lang w:val="en-US"/>
        </w:rPr>
        <w:t>table</w:t>
      </w:r>
      <w:r w:rsidRPr="00D74C35">
        <w:rPr>
          <w:rFonts w:ascii="Consolas" w:hAnsi="Consolas" w:cs="Consolas"/>
          <w:color w:val="333333"/>
          <w:spacing w:val="3"/>
          <w:sz w:val="20"/>
          <w:szCs w:val="20"/>
          <w:bdr w:val="none" w:sz="0" w:space="0" w:color="auto" w:frame="1"/>
          <w:lang w:val="en-US"/>
        </w:rPr>
        <w:t>(</w:t>
      </w:r>
      <w:proofErr w:type="gramEnd"/>
      <w:r w:rsidRPr="00D74C35">
        <w:rPr>
          <w:rFonts w:ascii="Consolas" w:hAnsi="Consolas" w:cs="Consolas"/>
          <w:color w:val="333333"/>
          <w:spacing w:val="3"/>
          <w:sz w:val="20"/>
          <w:szCs w:val="20"/>
          <w:bdr w:val="none" w:sz="0" w:space="0" w:color="auto" w:frame="1"/>
          <w:lang w:val="en-US"/>
        </w:rPr>
        <w:t xml:space="preserve">dt[,.(fair, </w:t>
      </w:r>
      <w:r w:rsidRPr="00D74C35">
        <w:rPr>
          <w:rFonts w:ascii="Consolas" w:hAnsi="Consolas" w:cs="Consolas"/>
          <w:color w:val="902000"/>
          <w:spacing w:val="3"/>
          <w:sz w:val="20"/>
          <w:szCs w:val="20"/>
          <w:bdr w:val="none" w:sz="0" w:space="0" w:color="auto" w:frame="1"/>
          <w:lang w:val="en-US"/>
        </w:rPr>
        <w:t>rejected =</w:t>
      </w:r>
      <w:r w:rsidRPr="00D74C35">
        <w:rPr>
          <w:rFonts w:ascii="Consolas" w:hAnsi="Consolas" w:cs="Consolas"/>
          <w:color w:val="333333"/>
          <w:spacing w:val="3"/>
          <w:sz w:val="20"/>
          <w:szCs w:val="20"/>
          <w:bdr w:val="none" w:sz="0" w:space="0" w:color="auto" w:frame="1"/>
          <w:lang w:val="en-US"/>
        </w:rPr>
        <w:t xml:space="preserve"> </w:t>
      </w:r>
      <w:proofErr w:type="spellStart"/>
      <w:r w:rsidRPr="00D74C35">
        <w:rPr>
          <w:rFonts w:ascii="Consolas" w:hAnsi="Consolas" w:cs="Consolas"/>
          <w:color w:val="333333"/>
          <w:spacing w:val="3"/>
          <w:sz w:val="20"/>
          <w:szCs w:val="20"/>
          <w:bdr w:val="none" w:sz="0" w:space="0" w:color="auto" w:frame="1"/>
          <w:lang w:val="en-US"/>
        </w:rPr>
        <w:t>p.value</w:t>
      </w:r>
      <w:proofErr w:type="spellEnd"/>
      <w:r w:rsidRPr="00D74C35">
        <w:rPr>
          <w:rFonts w:ascii="Consolas" w:hAnsi="Consolas" w:cs="Consolas"/>
          <w:color w:val="666666"/>
          <w:spacing w:val="3"/>
          <w:sz w:val="20"/>
          <w:szCs w:val="20"/>
          <w:bdr w:val="none" w:sz="0" w:space="0" w:color="auto" w:frame="1"/>
          <w:lang w:val="en-US"/>
        </w:rPr>
        <w:t>&lt;=</w:t>
      </w:r>
      <w:r w:rsidRPr="00D74C35">
        <w:rPr>
          <w:rFonts w:ascii="Consolas" w:hAnsi="Consolas" w:cs="Consolas"/>
          <w:color w:val="40A070"/>
          <w:spacing w:val="3"/>
          <w:sz w:val="20"/>
          <w:szCs w:val="20"/>
          <w:bdr w:val="none" w:sz="0" w:space="0" w:color="auto" w:frame="1"/>
          <w:lang w:val="en-US"/>
        </w:rPr>
        <w:t>0.05</w:t>
      </w:r>
      <w:r w:rsidRPr="00D74C35">
        <w:rPr>
          <w:rFonts w:ascii="Consolas" w:hAnsi="Consolas" w:cs="Consolas"/>
          <w:color w:val="333333"/>
          <w:spacing w:val="3"/>
          <w:sz w:val="20"/>
          <w:szCs w:val="20"/>
          <w:bdr w:val="none" w:sz="0" w:space="0" w:color="auto" w:frame="1"/>
          <w:lang w:val="en-US"/>
        </w:rPr>
        <w:t>)])</w:t>
      </w:r>
      <w:r w:rsidR="00174E57">
        <w:rPr>
          <w:rFonts w:ascii="Consolas" w:hAnsi="Consolas" w:cs="Consolas"/>
          <w:color w:val="333333"/>
          <w:spacing w:val="3"/>
          <w:sz w:val="20"/>
          <w:szCs w:val="20"/>
          <w:bdr w:val="none" w:sz="0" w:space="0" w:color="auto" w:frame="1"/>
          <w:lang w:val="en-US"/>
        </w:rPr>
        <w:t xml:space="preserve"> </w:t>
      </w:r>
    </w:p>
    <w:p w14:paraId="4471F3A8" w14:textId="393A845F" w:rsidR="00D74C35" w:rsidRDefault="00D74C35" w:rsidP="00BD1F61">
      <w:pPr>
        <w:tabs>
          <w:tab w:val="left" w:pos="1090"/>
        </w:tabs>
        <w:rPr>
          <w:rFonts w:ascii="Calibri" w:hAnsi="Calibri" w:cs="Calibri"/>
          <w:lang w:val="en-US"/>
        </w:rPr>
      </w:pPr>
    </w:p>
    <w:p w14:paraId="6C18442E" w14:textId="444276F0" w:rsidR="00520EEC" w:rsidRDefault="00520EEC" w:rsidP="00733BEC">
      <w:pPr>
        <w:rPr>
          <w:lang w:val="en-US"/>
        </w:rPr>
      </w:pPr>
    </w:p>
    <w:p w14:paraId="44D9ABBB" w14:textId="6D9DF6E7" w:rsidR="003A267F" w:rsidRDefault="003A267F" w:rsidP="003A267F">
      <w:pPr>
        <w:rPr>
          <w:lang w:val="en-US"/>
        </w:rPr>
      </w:pPr>
    </w:p>
    <w:p w14:paraId="6015F12E" w14:textId="44D255E4" w:rsidR="003A267F" w:rsidRDefault="003A267F" w:rsidP="003A267F">
      <w:pPr>
        <w:rPr>
          <w:lang w:val="en-US"/>
        </w:rPr>
      </w:pPr>
    </w:p>
    <w:p w14:paraId="5435E00C" w14:textId="62A702A5" w:rsidR="003A267F" w:rsidRDefault="003A267F" w:rsidP="003A267F">
      <w:pPr>
        <w:rPr>
          <w:lang w:val="en-US"/>
        </w:rPr>
      </w:pPr>
    </w:p>
    <w:p w14:paraId="21A91957" w14:textId="6F3DD0BB" w:rsidR="003A267F" w:rsidRDefault="003A267F" w:rsidP="003A267F">
      <w:pPr>
        <w:rPr>
          <w:lang w:val="en-US"/>
        </w:rPr>
      </w:pPr>
    </w:p>
    <w:p w14:paraId="317D83A1" w14:textId="372F8E55" w:rsidR="003A267F" w:rsidRDefault="003A267F" w:rsidP="003A267F">
      <w:pPr>
        <w:rPr>
          <w:lang w:val="en-US"/>
        </w:rPr>
      </w:pPr>
    </w:p>
    <w:p w14:paraId="36741A5D" w14:textId="1F242034" w:rsidR="003A267F" w:rsidRDefault="003A267F" w:rsidP="003A267F">
      <w:pPr>
        <w:rPr>
          <w:lang w:val="en-US"/>
        </w:rPr>
      </w:pPr>
    </w:p>
    <w:p w14:paraId="47F42A21" w14:textId="0FDEB0F9" w:rsidR="003A267F" w:rsidRPr="003A267F" w:rsidRDefault="003A267F" w:rsidP="003A267F">
      <w:pPr>
        <w:rPr>
          <w:lang w:val="en-US"/>
        </w:rPr>
      </w:pPr>
    </w:p>
    <w:p w14:paraId="00131709" w14:textId="6EB62C48" w:rsidR="00943F91" w:rsidRPr="00E16341" w:rsidRDefault="003A267F" w:rsidP="00943F91">
      <w:pPr>
        <w:pStyle w:val="berschrift2"/>
        <w:rPr>
          <w:rFonts w:ascii="Calibri" w:hAnsi="Calibri" w:cs="Calibri"/>
          <w:b/>
          <w:bCs/>
          <w:lang w:val="en-US"/>
        </w:rPr>
      </w:pPr>
      <w:r w:rsidRPr="00E16341">
        <w:rPr>
          <w:rFonts w:ascii="Calibri" w:hAnsi="Calibri" w:cs="Calibri"/>
          <w:b/>
          <w:bCs/>
          <w:noProof/>
          <w:lang w:val="en-US"/>
        </w:rPr>
        <w:lastRenderedPageBreak/>
        <w:drawing>
          <wp:anchor distT="0" distB="0" distL="114300" distR="114300" simplePos="0" relativeHeight="251685888" behindDoc="0" locked="0" layoutInCell="1" allowOverlap="1" wp14:anchorId="09993407" wp14:editId="06FF8763">
            <wp:simplePos x="0" y="0"/>
            <wp:positionH relativeFrom="column">
              <wp:posOffset>3392805</wp:posOffset>
            </wp:positionH>
            <wp:positionV relativeFrom="paragraph">
              <wp:posOffset>0</wp:posOffset>
            </wp:positionV>
            <wp:extent cx="3257550" cy="1219200"/>
            <wp:effectExtent l="0" t="0" r="6350" b="0"/>
            <wp:wrapThrough wrapText="bothSides">
              <wp:wrapPolygon edited="0">
                <wp:start x="0" y="0"/>
                <wp:lineTo x="0" y="21375"/>
                <wp:lineTo x="21558" y="21375"/>
                <wp:lineTo x="21558" y="0"/>
                <wp:lineTo x="0" y="0"/>
              </wp:wrapPolygon>
            </wp:wrapThrough>
            <wp:docPr id="36" name="Grafik 3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isch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7550" cy="12192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43F91" w:rsidRPr="00E16341">
        <w:rPr>
          <w:b/>
          <w:bCs/>
        </w:rPr>
        <w:t>Bonferroni</w:t>
      </w:r>
      <w:proofErr w:type="spellEnd"/>
      <w:r w:rsidR="00943F91" w:rsidRPr="00E16341">
        <w:rPr>
          <w:b/>
          <w:bCs/>
        </w:rPr>
        <w:t xml:space="preserve"> </w:t>
      </w:r>
      <w:proofErr w:type="spellStart"/>
      <w:r w:rsidR="00943F91" w:rsidRPr="00E16341">
        <w:rPr>
          <w:b/>
          <w:bCs/>
        </w:rPr>
        <w:t>correction</w:t>
      </w:r>
      <w:proofErr w:type="spellEnd"/>
      <w:r w:rsidR="00943F91" w:rsidRPr="00E16341">
        <w:rPr>
          <w:rFonts w:ascii="Calibri" w:hAnsi="Calibri" w:cs="Calibri"/>
          <w:b/>
          <w:bCs/>
          <w:lang w:val="en-US"/>
        </w:rPr>
        <w:t xml:space="preserve"> </w:t>
      </w:r>
    </w:p>
    <w:p w14:paraId="1F0D014F" w14:textId="673EC91C" w:rsidR="001429E7" w:rsidRPr="00C95849" w:rsidRDefault="00520EEC" w:rsidP="00C95849">
      <w:pPr>
        <w:pStyle w:val="Listenabsatz"/>
        <w:numPr>
          <w:ilvl w:val="0"/>
          <w:numId w:val="7"/>
        </w:numPr>
        <w:tabs>
          <w:tab w:val="left" w:pos="1090"/>
        </w:tabs>
        <w:rPr>
          <w:rFonts w:ascii="Calibri" w:hAnsi="Calibri" w:cs="Calibri"/>
          <w:lang w:val="en-US"/>
        </w:rPr>
      </w:pPr>
      <w:r>
        <w:rPr>
          <w:rFonts w:ascii="Calibri" w:hAnsi="Calibri" w:cs="Calibri"/>
          <w:lang w:val="en-US"/>
        </w:rPr>
        <w:t>Method to address multiple testing</w:t>
      </w:r>
    </w:p>
    <w:p w14:paraId="69009383" w14:textId="114C9A73" w:rsidR="00943F91" w:rsidRDefault="00943F91" w:rsidP="00425AB0">
      <w:pPr>
        <w:pStyle w:val="Listenabsatz"/>
        <w:numPr>
          <w:ilvl w:val="0"/>
          <w:numId w:val="7"/>
        </w:numPr>
        <w:tabs>
          <w:tab w:val="left" w:pos="1090"/>
        </w:tabs>
        <w:rPr>
          <w:rFonts w:ascii="Calibri" w:hAnsi="Calibri" w:cs="Calibri"/>
          <w:lang w:val="en-US"/>
        </w:rPr>
      </w:pPr>
      <w:r w:rsidRPr="00425AB0">
        <w:rPr>
          <w:rFonts w:ascii="Calibri" w:hAnsi="Calibri" w:cs="Calibri"/>
          <w:lang w:val="en-US"/>
        </w:rPr>
        <w:t xml:space="preserve">to control </w:t>
      </w:r>
      <w:r w:rsidRPr="005F43BA">
        <w:rPr>
          <w:rFonts w:ascii="Calibri" w:hAnsi="Calibri" w:cs="Calibri"/>
          <w:highlight w:val="green"/>
          <w:lang w:val="en-US"/>
        </w:rPr>
        <w:t xml:space="preserve">the </w:t>
      </w:r>
      <w:r w:rsidR="00425AB0" w:rsidRPr="005F43BA">
        <w:rPr>
          <w:rFonts w:ascii="Calibri" w:hAnsi="Calibri" w:cs="Calibri"/>
          <w:b/>
          <w:bCs/>
          <w:highlight w:val="green"/>
          <w:lang w:val="en-US"/>
        </w:rPr>
        <w:t>family-wise error rate (FWER</w:t>
      </w:r>
      <w:r w:rsidR="00425AB0" w:rsidRPr="00C95849">
        <w:rPr>
          <w:rFonts w:ascii="Calibri" w:hAnsi="Calibri" w:cs="Calibri"/>
          <w:b/>
          <w:bCs/>
          <w:lang w:val="en-US"/>
        </w:rPr>
        <w:t>)</w:t>
      </w:r>
      <w:r w:rsidRPr="00C95849">
        <w:rPr>
          <w:rFonts w:ascii="Calibri" w:hAnsi="Calibri" w:cs="Calibri"/>
          <w:b/>
          <w:bCs/>
          <w:lang w:val="en-US"/>
        </w:rPr>
        <w:t>:</w:t>
      </w:r>
      <w:r w:rsidRPr="00425AB0">
        <w:rPr>
          <w:rFonts w:ascii="Calibri" w:hAnsi="Calibri" w:cs="Calibri"/>
          <w:lang w:val="en-US"/>
        </w:rPr>
        <w:t xml:space="preserve"> </w:t>
      </w:r>
    </w:p>
    <w:p w14:paraId="2772DAFD" w14:textId="285883EC" w:rsidR="00C95849" w:rsidRDefault="00682A17" w:rsidP="003A267F">
      <w:pPr>
        <w:pStyle w:val="Listenabsatz"/>
        <w:numPr>
          <w:ilvl w:val="1"/>
          <w:numId w:val="7"/>
        </w:numPr>
        <w:tabs>
          <w:tab w:val="left" w:pos="1090"/>
        </w:tabs>
        <w:rPr>
          <w:rFonts w:ascii="Calibri" w:hAnsi="Calibri" w:cs="Calibri"/>
          <w:lang w:val="en-US"/>
        </w:rPr>
      </w:pPr>
      <w:r>
        <w:rPr>
          <w:rFonts w:ascii="Calibri" w:hAnsi="Calibri" w:cs="Calibri"/>
          <w:lang w:val="en-US"/>
        </w:rPr>
        <w:t xml:space="preserve">= </w:t>
      </w:r>
      <w:proofErr w:type="gramStart"/>
      <w:r w:rsidR="00C73BBD">
        <w:rPr>
          <w:rFonts w:ascii="Calibri" w:hAnsi="Calibri" w:cs="Calibri"/>
          <w:lang w:val="en-US"/>
        </w:rPr>
        <w:t>p(</w:t>
      </w:r>
      <w:proofErr w:type="gramEnd"/>
      <w:r w:rsidR="00C73BBD" w:rsidRPr="00774EAF">
        <w:rPr>
          <w:rFonts w:ascii="Calibri" w:hAnsi="Calibri" w:cs="Calibri"/>
          <w:highlight w:val="yellow"/>
          <w:lang w:val="en-US"/>
        </w:rPr>
        <w:t>V</w:t>
      </w:r>
      <w:r w:rsidR="00C73BBD">
        <w:rPr>
          <w:rFonts w:ascii="Calibri" w:hAnsi="Calibri" w:cs="Calibri"/>
          <w:lang w:val="en-US"/>
        </w:rPr>
        <w:t xml:space="preserve"> &gt; 0)</w:t>
      </w:r>
      <w:r w:rsidR="003A267F">
        <w:rPr>
          <w:rFonts w:ascii="Calibri" w:hAnsi="Calibri" w:cs="Calibri"/>
          <w:lang w:val="en-US"/>
        </w:rPr>
        <w:t xml:space="preserve">; </w:t>
      </w:r>
      <w:r w:rsidR="00C95849" w:rsidRPr="003A267F">
        <w:rPr>
          <w:rFonts w:ascii="Calibri" w:hAnsi="Calibri" w:cs="Calibri"/>
          <w:lang w:val="en-US"/>
        </w:rPr>
        <w:t xml:space="preserve">probability of </w:t>
      </w:r>
      <w:r w:rsidR="000E494C">
        <w:rPr>
          <w:rFonts w:ascii="Calibri" w:hAnsi="Calibri" w:cs="Calibri"/>
          <w:lang w:val="en-US"/>
        </w:rPr>
        <w:t xml:space="preserve">at least </w:t>
      </w:r>
      <w:r w:rsidR="00C95849" w:rsidRPr="003A267F">
        <w:rPr>
          <w:rFonts w:ascii="Calibri" w:hAnsi="Calibri" w:cs="Calibri"/>
          <w:lang w:val="en-US"/>
        </w:rPr>
        <w:t xml:space="preserve">one or more </w:t>
      </w:r>
      <w:r w:rsidR="00C95849" w:rsidRPr="00774EAF">
        <w:rPr>
          <w:rFonts w:ascii="Calibri" w:hAnsi="Calibri" w:cs="Calibri"/>
          <w:highlight w:val="yellow"/>
          <w:lang w:val="en-US"/>
        </w:rPr>
        <w:t>false positives</w:t>
      </w:r>
      <w:r w:rsidR="00C95849" w:rsidRPr="003A267F">
        <w:rPr>
          <w:rFonts w:ascii="Calibri" w:hAnsi="Calibri" w:cs="Calibri"/>
          <w:lang w:val="en-US"/>
        </w:rPr>
        <w:t xml:space="preserve"> </w:t>
      </w:r>
      <w:r w:rsidR="000E494C">
        <w:rPr>
          <w:rFonts w:ascii="Calibri" w:hAnsi="Calibri" w:cs="Calibri"/>
          <w:lang w:val="en-US"/>
        </w:rPr>
        <w:t xml:space="preserve">(Type 1 Error) </w:t>
      </w:r>
      <w:r w:rsidR="00C95849" w:rsidRPr="003A267F">
        <w:rPr>
          <w:rFonts w:ascii="Calibri" w:hAnsi="Calibri" w:cs="Calibri"/>
          <w:lang w:val="en-US"/>
        </w:rPr>
        <w:t>(prob. of 1 or more innocent killed)</w:t>
      </w:r>
    </w:p>
    <w:p w14:paraId="4D4C56EB" w14:textId="22038A84" w:rsidR="003A267F" w:rsidRDefault="003A267F" w:rsidP="003A267F">
      <w:pPr>
        <w:pStyle w:val="Listenabsatz"/>
        <w:numPr>
          <w:ilvl w:val="1"/>
          <w:numId w:val="7"/>
        </w:numPr>
        <w:tabs>
          <w:tab w:val="left" w:pos="1090"/>
        </w:tabs>
        <w:rPr>
          <w:rFonts w:ascii="Calibri" w:hAnsi="Calibri" w:cs="Calibri"/>
          <w:lang w:val="en-US"/>
        </w:rPr>
      </w:pPr>
      <w:proofErr w:type="spellStart"/>
      <w:r>
        <w:rPr>
          <w:rFonts w:ascii="Calibri" w:hAnsi="Calibri" w:cs="Calibri"/>
          <w:lang w:val="en-US"/>
        </w:rPr>
        <w:t>f.e</w:t>
      </w:r>
      <w:proofErr w:type="spellEnd"/>
      <w:r>
        <w:rPr>
          <w:rFonts w:ascii="Calibri" w:hAnsi="Calibri" w:cs="Calibri"/>
          <w:lang w:val="en-US"/>
        </w:rPr>
        <w:t>. FWER below a = 0.05</w:t>
      </w:r>
    </w:p>
    <w:p w14:paraId="7CE5A033" w14:textId="671477BE" w:rsidR="00682A17" w:rsidRDefault="00682A17" w:rsidP="00682A17">
      <w:pPr>
        <w:pStyle w:val="Listenabsatz"/>
        <w:numPr>
          <w:ilvl w:val="0"/>
          <w:numId w:val="7"/>
        </w:numPr>
        <w:tabs>
          <w:tab w:val="left" w:pos="1090"/>
        </w:tabs>
        <w:rPr>
          <w:rFonts w:ascii="Calibri" w:hAnsi="Calibri" w:cs="Calibri"/>
          <w:b/>
          <w:bCs/>
          <w:lang w:val="en-US"/>
        </w:rPr>
      </w:pPr>
      <w:r w:rsidRPr="00682A17">
        <w:rPr>
          <w:rFonts w:ascii="Calibri" w:hAnsi="Calibri" w:cs="Calibri"/>
          <w:b/>
          <w:bCs/>
          <w:lang w:val="en-US"/>
        </w:rPr>
        <w:t>Under H0: if we do m tests and reject if P &lt; a, then we will falsely reject m*a times</w:t>
      </w:r>
    </w:p>
    <w:p w14:paraId="174292E3" w14:textId="6D9FD2BD" w:rsidR="009B3076" w:rsidRPr="00EA653F" w:rsidRDefault="009B3076" w:rsidP="00682A17">
      <w:pPr>
        <w:pStyle w:val="Listenabsatz"/>
        <w:numPr>
          <w:ilvl w:val="0"/>
          <w:numId w:val="7"/>
        </w:numPr>
        <w:tabs>
          <w:tab w:val="left" w:pos="1090"/>
        </w:tabs>
        <w:rPr>
          <w:rFonts w:ascii="Calibri" w:hAnsi="Calibri" w:cs="Calibri"/>
          <w:b/>
          <w:bCs/>
          <w:lang w:val="en-US"/>
        </w:rPr>
      </w:pPr>
      <w:r>
        <w:rPr>
          <w:rFonts w:ascii="Calibri" w:hAnsi="Calibri" w:cs="Calibri"/>
          <w:lang w:val="en-US"/>
        </w:rPr>
        <w:t>To Control FWER: Bonferroni Correction: Only reject of P &lt; a / m</w:t>
      </w:r>
    </w:p>
    <w:p w14:paraId="27649CCA" w14:textId="19102B93" w:rsidR="00EA653F" w:rsidRPr="000C2ECD" w:rsidRDefault="00EA653F" w:rsidP="00682A17">
      <w:pPr>
        <w:pStyle w:val="Listenabsatz"/>
        <w:numPr>
          <w:ilvl w:val="0"/>
          <w:numId w:val="7"/>
        </w:numPr>
        <w:tabs>
          <w:tab w:val="left" w:pos="1090"/>
        </w:tabs>
        <w:rPr>
          <w:rFonts w:ascii="Calibri" w:hAnsi="Calibri" w:cs="Calibri"/>
          <w:b/>
          <w:bCs/>
          <w:highlight w:val="cyan"/>
          <w:lang w:val="en-US"/>
        </w:rPr>
      </w:pPr>
      <w:proofErr w:type="spellStart"/>
      <w:proofErr w:type="gramStart"/>
      <w:r w:rsidRPr="00EA653F">
        <w:rPr>
          <w:rFonts w:ascii="Calibri" w:hAnsi="Calibri" w:cs="Calibri"/>
          <w:highlight w:val="cyan"/>
          <w:lang w:val="en-US"/>
        </w:rPr>
        <w:t>p.adjust</w:t>
      </w:r>
      <w:proofErr w:type="spellEnd"/>
      <w:proofErr w:type="gramEnd"/>
      <w:r w:rsidRPr="00EA653F">
        <w:rPr>
          <w:rFonts w:ascii="Calibri" w:hAnsi="Calibri" w:cs="Calibri"/>
          <w:highlight w:val="cyan"/>
          <w:lang w:val="en-US"/>
        </w:rPr>
        <w:t>(</w:t>
      </w:r>
      <w:proofErr w:type="spellStart"/>
      <w:r w:rsidRPr="00EA653F">
        <w:rPr>
          <w:rFonts w:ascii="Calibri" w:hAnsi="Calibri" w:cs="Calibri"/>
          <w:highlight w:val="cyan"/>
          <w:lang w:val="en-US"/>
        </w:rPr>
        <w:t>p_values</w:t>
      </w:r>
      <w:proofErr w:type="spellEnd"/>
      <w:r w:rsidRPr="00EA653F">
        <w:rPr>
          <w:rFonts w:ascii="Calibri" w:hAnsi="Calibri" w:cs="Calibri"/>
          <w:highlight w:val="cyan"/>
          <w:lang w:val="en-US"/>
        </w:rPr>
        <w:t>, method = “Bonferroni”)</w:t>
      </w:r>
    </w:p>
    <w:p w14:paraId="6DC6ED10" w14:textId="537DFA4D" w:rsidR="00160D32" w:rsidRDefault="00160D32" w:rsidP="000C2ECD">
      <w:pPr>
        <w:pStyle w:val="Listenabsatz"/>
        <w:numPr>
          <w:ilvl w:val="0"/>
          <w:numId w:val="7"/>
        </w:numPr>
        <w:tabs>
          <w:tab w:val="left" w:pos="1090"/>
        </w:tabs>
        <w:rPr>
          <w:rFonts w:ascii="Calibri" w:hAnsi="Calibri" w:cs="Calibri"/>
          <w:lang w:val="en-US"/>
        </w:rPr>
      </w:pPr>
      <w:r>
        <w:rPr>
          <w:rFonts w:ascii="Calibri" w:hAnsi="Calibri" w:cs="Calibri"/>
          <w:lang w:val="en-US"/>
        </w:rPr>
        <w:t>ensures we have few false positives, but comes at cost of many false negatives</w:t>
      </w:r>
    </w:p>
    <w:p w14:paraId="34C7E257" w14:textId="59FA2E16" w:rsidR="003A267F" w:rsidRDefault="000C2ECD" w:rsidP="000C2ECD">
      <w:pPr>
        <w:pStyle w:val="Listenabsatz"/>
        <w:numPr>
          <w:ilvl w:val="0"/>
          <w:numId w:val="7"/>
        </w:numPr>
        <w:tabs>
          <w:tab w:val="left" w:pos="1090"/>
        </w:tabs>
        <w:rPr>
          <w:rFonts w:ascii="Calibri" w:hAnsi="Calibri" w:cs="Calibri"/>
          <w:lang w:val="en-US"/>
        </w:rPr>
      </w:pPr>
      <w:r>
        <w:rPr>
          <w:rFonts w:ascii="Calibri" w:hAnsi="Calibri" w:cs="Calibri"/>
          <w:lang w:val="en-US"/>
        </w:rPr>
        <w:t>this control doesn’t require any assumption about dependence among P-values or about how many of the H0s are true</w:t>
      </w:r>
    </w:p>
    <w:p w14:paraId="4E21AEBE" w14:textId="0082F1DB" w:rsidR="000C2ECD" w:rsidRDefault="000C2ECD" w:rsidP="000C2ECD">
      <w:pPr>
        <w:pStyle w:val="Listenabsatz"/>
        <w:numPr>
          <w:ilvl w:val="0"/>
          <w:numId w:val="7"/>
        </w:numPr>
        <w:tabs>
          <w:tab w:val="left" w:pos="1090"/>
        </w:tabs>
        <w:rPr>
          <w:rFonts w:ascii="Calibri" w:hAnsi="Calibri" w:cs="Calibri"/>
          <w:lang w:val="en-US"/>
        </w:rPr>
      </w:pPr>
      <w:r>
        <w:rPr>
          <w:rFonts w:ascii="Calibri" w:hAnsi="Calibri" w:cs="Calibri"/>
          <w:lang w:val="en-US"/>
        </w:rPr>
        <w:t xml:space="preserve">Drawback: </w:t>
      </w:r>
      <w:r w:rsidRPr="00844EF0">
        <w:rPr>
          <w:rFonts w:ascii="Calibri" w:hAnsi="Calibri" w:cs="Calibri"/>
          <w:b/>
          <w:bCs/>
          <w:lang w:val="en-US"/>
        </w:rPr>
        <w:t>very conservative</w:t>
      </w:r>
      <w:r>
        <w:rPr>
          <w:rFonts w:ascii="Calibri" w:hAnsi="Calibri" w:cs="Calibri"/>
          <w:lang w:val="en-US"/>
        </w:rPr>
        <w:t>: 1000 tests (m) at a = 5%, we only reject if P &lt; 0.00005</w:t>
      </w:r>
    </w:p>
    <w:p w14:paraId="3A84FF9A" w14:textId="50F940BF" w:rsidR="00844EF0" w:rsidRPr="000C2ECD" w:rsidRDefault="00844EF0" w:rsidP="000C2ECD">
      <w:pPr>
        <w:pStyle w:val="Listenabsatz"/>
        <w:numPr>
          <w:ilvl w:val="0"/>
          <w:numId w:val="7"/>
        </w:numPr>
        <w:tabs>
          <w:tab w:val="left" w:pos="1090"/>
        </w:tabs>
        <w:rPr>
          <w:rFonts w:ascii="Calibri" w:hAnsi="Calibri" w:cs="Calibri"/>
          <w:lang w:val="en-US"/>
        </w:rPr>
      </w:pPr>
      <w:r w:rsidRPr="00844EF0">
        <w:rPr>
          <w:rFonts w:ascii="Calibri" w:hAnsi="Calibri" w:cs="Calibri"/>
          <w:lang w:val="en-US"/>
        </w:rPr>
        <w:t>Bonferroni produces less false positives but at the cost of considerably more false negatives</w:t>
      </w:r>
    </w:p>
    <w:p w14:paraId="6BFAB2C4" w14:textId="0BA8FE78" w:rsidR="003A267F" w:rsidRDefault="003A267F" w:rsidP="003A267F">
      <w:pPr>
        <w:tabs>
          <w:tab w:val="left" w:pos="1090"/>
        </w:tabs>
        <w:rPr>
          <w:rFonts w:ascii="Calibri" w:hAnsi="Calibri" w:cs="Calibri"/>
          <w:lang w:val="en-US"/>
        </w:rPr>
      </w:pPr>
    </w:p>
    <w:p w14:paraId="6D36FF68" w14:textId="0217A9EA" w:rsidR="003A267F" w:rsidRPr="003A267F" w:rsidRDefault="00224A20" w:rsidP="003A267F">
      <w:pPr>
        <w:tabs>
          <w:tab w:val="left" w:pos="1090"/>
        </w:tabs>
        <w:rPr>
          <w:rFonts w:ascii="Calibri" w:hAnsi="Calibri" w:cs="Calibri"/>
          <w:lang w:val="en-US"/>
        </w:rPr>
      </w:pPr>
      <w:r>
        <w:rPr>
          <w:rFonts w:ascii="Calibri" w:hAnsi="Calibri" w:cs="Calibri"/>
          <w:lang w:val="en-US"/>
        </w:rPr>
        <w:t xml:space="preserve">In R </w:t>
      </w:r>
      <w:proofErr w:type="spellStart"/>
      <w:proofErr w:type="gramStart"/>
      <w:r>
        <w:rPr>
          <w:rFonts w:ascii="Calibri" w:hAnsi="Calibri" w:cs="Calibri"/>
          <w:lang w:val="en-US"/>
        </w:rPr>
        <w:t>data.table</w:t>
      </w:r>
      <w:proofErr w:type="spellEnd"/>
      <w:proofErr w:type="gramEnd"/>
      <w:r>
        <w:rPr>
          <w:rFonts w:ascii="Calibri" w:hAnsi="Calibri" w:cs="Calibri"/>
          <w:lang w:val="en-US"/>
        </w:rPr>
        <w:t>:</w:t>
      </w:r>
    </w:p>
    <w:p w14:paraId="5627FFBA" w14:textId="49AC6192" w:rsidR="00943F91" w:rsidRPr="005C005D" w:rsidRDefault="00943F91" w:rsidP="00943F9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gramStart"/>
      <w:r w:rsidRPr="009C692A">
        <w:rPr>
          <w:rFonts w:ascii="Consolas" w:hAnsi="Consolas" w:cs="Consolas"/>
          <w:color w:val="333333"/>
          <w:spacing w:val="3"/>
          <w:sz w:val="20"/>
          <w:szCs w:val="20"/>
          <w:highlight w:val="cyan"/>
          <w:bdr w:val="none" w:sz="0" w:space="0" w:color="auto" w:frame="1"/>
          <w:lang w:val="en-US"/>
        </w:rPr>
        <w:t>dt[</w:t>
      </w:r>
      <w:proofErr w:type="gramEnd"/>
      <w:r w:rsidRPr="009C692A">
        <w:rPr>
          <w:rFonts w:ascii="Consolas" w:hAnsi="Consolas" w:cs="Consolas"/>
          <w:color w:val="333333"/>
          <w:spacing w:val="3"/>
          <w:sz w:val="20"/>
          <w:szCs w:val="20"/>
          <w:highlight w:val="cyan"/>
          <w:bdr w:val="none" w:sz="0" w:space="0" w:color="auto" w:frame="1"/>
          <w:lang w:val="en-US"/>
        </w:rPr>
        <w:t xml:space="preserve"> , </w:t>
      </w:r>
      <w:proofErr w:type="spellStart"/>
      <w:r w:rsidRPr="009C692A">
        <w:rPr>
          <w:rFonts w:ascii="Consolas" w:hAnsi="Consolas" w:cs="Consolas"/>
          <w:color w:val="333333"/>
          <w:spacing w:val="3"/>
          <w:sz w:val="20"/>
          <w:szCs w:val="20"/>
          <w:highlight w:val="cyan"/>
          <w:bdr w:val="none" w:sz="0" w:space="0" w:color="auto" w:frame="1"/>
          <w:lang w:val="en-US"/>
        </w:rPr>
        <w:t>bonferroni</w:t>
      </w:r>
      <w:proofErr w:type="spellEnd"/>
      <w:r w:rsidRPr="009C692A">
        <w:rPr>
          <w:rFonts w:ascii="Consolas" w:hAnsi="Consolas" w:cs="Consolas"/>
          <w:color w:val="333333"/>
          <w:spacing w:val="3"/>
          <w:sz w:val="20"/>
          <w:szCs w:val="20"/>
          <w:highlight w:val="cyan"/>
          <w:bdr w:val="none" w:sz="0" w:space="0" w:color="auto" w:frame="1"/>
          <w:lang w:val="en-US"/>
        </w:rPr>
        <w:t xml:space="preserve"> </w:t>
      </w:r>
      <w:r w:rsidRPr="009C692A">
        <w:rPr>
          <w:rFonts w:ascii="Consolas" w:hAnsi="Consolas" w:cs="Consolas"/>
          <w:color w:val="666666"/>
          <w:spacing w:val="3"/>
          <w:sz w:val="20"/>
          <w:szCs w:val="20"/>
          <w:highlight w:val="cyan"/>
          <w:bdr w:val="none" w:sz="0" w:space="0" w:color="auto" w:frame="1"/>
          <w:lang w:val="en-US"/>
        </w:rPr>
        <w:t>:</w:t>
      </w:r>
      <w:r w:rsidRPr="009C692A">
        <w:rPr>
          <w:rFonts w:ascii="Consolas" w:hAnsi="Consolas" w:cs="Consolas"/>
          <w:b/>
          <w:bCs/>
          <w:color w:val="FF0000"/>
          <w:spacing w:val="3"/>
          <w:sz w:val="20"/>
          <w:szCs w:val="20"/>
          <w:highlight w:val="cyan"/>
          <w:bdr w:val="none" w:sz="0" w:space="0" w:color="auto" w:frame="1"/>
          <w:lang w:val="en-US"/>
        </w:rPr>
        <w:t>=</w:t>
      </w:r>
      <w:r w:rsidRPr="009C692A">
        <w:rPr>
          <w:rFonts w:ascii="Consolas" w:hAnsi="Consolas" w:cs="Consolas"/>
          <w:color w:val="4070A0"/>
          <w:spacing w:val="3"/>
          <w:sz w:val="20"/>
          <w:szCs w:val="20"/>
          <w:highlight w:val="cyan"/>
          <w:bdr w:val="none" w:sz="0" w:space="0" w:color="auto" w:frame="1"/>
          <w:lang w:val="en-US"/>
        </w:rPr>
        <w:t xml:space="preserve"> </w:t>
      </w:r>
      <w:proofErr w:type="spellStart"/>
      <w:r w:rsidRPr="009C692A">
        <w:rPr>
          <w:rFonts w:ascii="Consolas" w:hAnsi="Consolas" w:cs="Consolas"/>
          <w:b/>
          <w:bCs/>
          <w:color w:val="007020"/>
          <w:spacing w:val="3"/>
          <w:sz w:val="20"/>
          <w:szCs w:val="20"/>
          <w:highlight w:val="cyan"/>
          <w:bdr w:val="none" w:sz="0" w:space="0" w:color="auto" w:frame="1"/>
          <w:lang w:val="en-US"/>
        </w:rPr>
        <w:t>p.adjust</w:t>
      </w:r>
      <w:proofErr w:type="spellEnd"/>
      <w:r w:rsidRPr="009C692A">
        <w:rPr>
          <w:rFonts w:ascii="Consolas" w:hAnsi="Consolas" w:cs="Consolas"/>
          <w:color w:val="333333"/>
          <w:spacing w:val="3"/>
          <w:sz w:val="20"/>
          <w:szCs w:val="20"/>
          <w:highlight w:val="cyan"/>
          <w:bdr w:val="none" w:sz="0" w:space="0" w:color="auto" w:frame="1"/>
          <w:lang w:val="en-US"/>
        </w:rPr>
        <w:t>(</w:t>
      </w:r>
      <w:proofErr w:type="spellStart"/>
      <w:r w:rsidRPr="009C692A">
        <w:rPr>
          <w:rFonts w:ascii="Consolas" w:hAnsi="Consolas" w:cs="Consolas"/>
          <w:color w:val="333333"/>
          <w:spacing w:val="3"/>
          <w:sz w:val="20"/>
          <w:szCs w:val="20"/>
          <w:highlight w:val="cyan"/>
          <w:bdr w:val="none" w:sz="0" w:space="0" w:color="auto" w:frame="1"/>
          <w:lang w:val="en-US"/>
        </w:rPr>
        <w:t>p.value</w:t>
      </w:r>
      <w:proofErr w:type="spellEnd"/>
      <w:r w:rsidRPr="009C692A">
        <w:rPr>
          <w:rFonts w:ascii="Consolas" w:hAnsi="Consolas" w:cs="Consolas"/>
          <w:color w:val="333333"/>
          <w:spacing w:val="3"/>
          <w:sz w:val="20"/>
          <w:szCs w:val="20"/>
          <w:highlight w:val="cyan"/>
          <w:bdr w:val="none" w:sz="0" w:space="0" w:color="auto" w:frame="1"/>
          <w:lang w:val="en-US"/>
        </w:rPr>
        <w:t xml:space="preserve">, </w:t>
      </w:r>
      <w:r w:rsidRPr="009C692A">
        <w:rPr>
          <w:rFonts w:ascii="Consolas" w:hAnsi="Consolas" w:cs="Consolas"/>
          <w:color w:val="902000"/>
          <w:spacing w:val="3"/>
          <w:sz w:val="20"/>
          <w:szCs w:val="20"/>
          <w:highlight w:val="cyan"/>
          <w:bdr w:val="none" w:sz="0" w:space="0" w:color="auto" w:frame="1"/>
          <w:lang w:val="en-US"/>
        </w:rPr>
        <w:t>method=</w:t>
      </w:r>
      <w:r w:rsidRPr="009C692A">
        <w:rPr>
          <w:rFonts w:ascii="Consolas" w:hAnsi="Consolas" w:cs="Consolas"/>
          <w:color w:val="4070A0"/>
          <w:spacing w:val="3"/>
          <w:sz w:val="20"/>
          <w:szCs w:val="20"/>
          <w:highlight w:val="cyan"/>
          <w:bdr w:val="none" w:sz="0" w:space="0" w:color="auto" w:frame="1"/>
          <w:lang w:val="en-US"/>
        </w:rPr>
        <w:t>"</w:t>
      </w:r>
      <w:proofErr w:type="spellStart"/>
      <w:r w:rsidRPr="009C692A">
        <w:rPr>
          <w:rFonts w:ascii="Consolas" w:hAnsi="Consolas" w:cs="Consolas"/>
          <w:b/>
          <w:bCs/>
          <w:color w:val="4070A0"/>
          <w:spacing w:val="3"/>
          <w:sz w:val="20"/>
          <w:szCs w:val="20"/>
          <w:highlight w:val="cyan"/>
          <w:bdr w:val="none" w:sz="0" w:space="0" w:color="auto" w:frame="1"/>
          <w:lang w:val="en-US"/>
        </w:rPr>
        <w:t>bonferroni</w:t>
      </w:r>
      <w:proofErr w:type="spellEnd"/>
      <w:r w:rsidRPr="009C692A">
        <w:rPr>
          <w:rFonts w:ascii="Consolas" w:hAnsi="Consolas" w:cs="Consolas"/>
          <w:color w:val="4070A0"/>
          <w:spacing w:val="3"/>
          <w:sz w:val="20"/>
          <w:szCs w:val="20"/>
          <w:highlight w:val="cyan"/>
          <w:bdr w:val="none" w:sz="0" w:space="0" w:color="auto" w:frame="1"/>
          <w:lang w:val="en-US"/>
        </w:rPr>
        <w:t>"</w:t>
      </w:r>
      <w:r w:rsidRPr="009C692A">
        <w:rPr>
          <w:rFonts w:ascii="Consolas" w:hAnsi="Consolas" w:cs="Consolas"/>
          <w:color w:val="333333"/>
          <w:spacing w:val="3"/>
          <w:sz w:val="20"/>
          <w:szCs w:val="20"/>
          <w:highlight w:val="cyan"/>
          <w:bdr w:val="none" w:sz="0" w:space="0" w:color="auto" w:frame="1"/>
          <w:lang w:val="en-US"/>
        </w:rPr>
        <w:t>)]</w:t>
      </w:r>
    </w:p>
    <w:p w14:paraId="1B7539C4" w14:textId="77777777" w:rsidR="00224A20" w:rsidRDefault="00224A20" w:rsidP="00224A20">
      <w:pPr>
        <w:tabs>
          <w:tab w:val="left" w:pos="1090"/>
        </w:tabs>
        <w:rPr>
          <w:rFonts w:ascii="Calibri" w:hAnsi="Calibri" w:cs="Calibri"/>
          <w:lang w:val="en-US"/>
        </w:rPr>
      </w:pPr>
    </w:p>
    <w:p w14:paraId="0E524595" w14:textId="35FF3A88" w:rsidR="00174E57" w:rsidRPr="00224A20" w:rsidRDefault="00174E57" w:rsidP="00224A20">
      <w:pPr>
        <w:tabs>
          <w:tab w:val="left" w:pos="1090"/>
        </w:tabs>
        <w:rPr>
          <w:rFonts w:ascii="Calibri" w:hAnsi="Calibri" w:cs="Calibri"/>
          <w:lang w:val="en-US"/>
        </w:rPr>
      </w:pPr>
      <w:r w:rsidRPr="00224A20">
        <w:rPr>
          <w:rFonts w:ascii="Calibri" w:hAnsi="Calibri" w:cs="Calibri"/>
          <w:lang w:val="en-US"/>
        </w:rPr>
        <w:t>new contingency table</w:t>
      </w:r>
    </w:p>
    <w:p w14:paraId="05441370" w14:textId="7E56B85C" w:rsidR="00174E57" w:rsidRPr="00D74C35" w:rsidRDefault="00174E57" w:rsidP="00174E5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lang w:val="en-US"/>
        </w:rPr>
      </w:pPr>
      <w:proofErr w:type="gramStart"/>
      <w:r w:rsidRPr="00D74C35">
        <w:rPr>
          <w:rFonts w:ascii="Consolas" w:hAnsi="Consolas" w:cs="Consolas"/>
          <w:b/>
          <w:bCs/>
          <w:color w:val="007020"/>
          <w:spacing w:val="3"/>
          <w:sz w:val="20"/>
          <w:szCs w:val="20"/>
          <w:bdr w:val="none" w:sz="0" w:space="0" w:color="auto" w:frame="1"/>
          <w:lang w:val="en-US"/>
        </w:rPr>
        <w:t>table</w:t>
      </w:r>
      <w:r w:rsidRPr="00D74C35">
        <w:rPr>
          <w:rFonts w:ascii="Consolas" w:hAnsi="Consolas" w:cs="Consolas"/>
          <w:color w:val="333333"/>
          <w:spacing w:val="3"/>
          <w:sz w:val="20"/>
          <w:szCs w:val="20"/>
          <w:bdr w:val="none" w:sz="0" w:space="0" w:color="auto" w:frame="1"/>
          <w:lang w:val="en-US"/>
        </w:rPr>
        <w:t>(</w:t>
      </w:r>
      <w:proofErr w:type="gramEnd"/>
      <w:r w:rsidRPr="00D74C35">
        <w:rPr>
          <w:rFonts w:ascii="Consolas" w:hAnsi="Consolas" w:cs="Consolas"/>
          <w:color w:val="333333"/>
          <w:spacing w:val="3"/>
          <w:sz w:val="20"/>
          <w:szCs w:val="20"/>
          <w:bdr w:val="none" w:sz="0" w:space="0" w:color="auto" w:frame="1"/>
          <w:lang w:val="en-US"/>
        </w:rPr>
        <w:t xml:space="preserve">dt[,.(fair, </w:t>
      </w:r>
      <w:r w:rsidRPr="00D74C35">
        <w:rPr>
          <w:rFonts w:ascii="Consolas" w:hAnsi="Consolas" w:cs="Consolas"/>
          <w:color w:val="902000"/>
          <w:spacing w:val="3"/>
          <w:sz w:val="20"/>
          <w:szCs w:val="20"/>
          <w:bdr w:val="none" w:sz="0" w:space="0" w:color="auto" w:frame="1"/>
          <w:lang w:val="en-US"/>
        </w:rPr>
        <w:t>rejected =</w:t>
      </w:r>
      <w:r w:rsidRPr="00D74C35">
        <w:rPr>
          <w:rFonts w:ascii="Consolas" w:hAnsi="Consolas" w:cs="Consolas"/>
          <w:color w:val="333333"/>
          <w:spacing w:val="3"/>
          <w:sz w:val="20"/>
          <w:szCs w:val="20"/>
          <w:bdr w:val="none" w:sz="0" w:space="0" w:color="auto" w:frame="1"/>
          <w:lang w:val="en-US"/>
        </w:rPr>
        <w:t xml:space="preserve"> </w:t>
      </w:r>
      <w:r>
        <w:rPr>
          <w:rFonts w:ascii="Consolas" w:hAnsi="Consolas" w:cs="Consolas"/>
          <w:color w:val="333333"/>
          <w:spacing w:val="3"/>
          <w:sz w:val="20"/>
          <w:szCs w:val="20"/>
          <w:bdr w:val="none" w:sz="0" w:space="0" w:color="auto" w:frame="1"/>
          <w:lang w:val="en-US"/>
        </w:rPr>
        <w:t>Bonferroni &lt;= 0.05</w:t>
      </w:r>
      <w:r w:rsidRPr="00D74C35">
        <w:rPr>
          <w:rFonts w:ascii="Consolas" w:hAnsi="Consolas" w:cs="Consolas"/>
          <w:color w:val="333333"/>
          <w:spacing w:val="3"/>
          <w:sz w:val="20"/>
          <w:szCs w:val="20"/>
          <w:bdr w:val="none" w:sz="0" w:space="0" w:color="auto" w:frame="1"/>
          <w:lang w:val="en-US"/>
        </w:rPr>
        <w:t>)])</w:t>
      </w:r>
      <w:r>
        <w:rPr>
          <w:rFonts w:ascii="Consolas" w:hAnsi="Consolas" w:cs="Consolas"/>
          <w:color w:val="333333"/>
          <w:spacing w:val="3"/>
          <w:sz w:val="20"/>
          <w:szCs w:val="20"/>
          <w:bdr w:val="none" w:sz="0" w:space="0" w:color="auto" w:frame="1"/>
          <w:lang w:val="en-US"/>
        </w:rPr>
        <w:t xml:space="preserve"> </w:t>
      </w:r>
    </w:p>
    <w:p w14:paraId="5220E67B" w14:textId="77777777" w:rsidR="00465701" w:rsidRDefault="00465701" w:rsidP="00BD1F61">
      <w:pPr>
        <w:tabs>
          <w:tab w:val="left" w:pos="1090"/>
        </w:tabs>
        <w:rPr>
          <w:rFonts w:ascii="Calibri" w:hAnsi="Calibri" w:cs="Calibri"/>
          <w:lang w:val="en-US"/>
        </w:rPr>
      </w:pPr>
    </w:p>
    <w:p w14:paraId="1C37B92C" w14:textId="20C792E5" w:rsidR="00E33243" w:rsidRDefault="00E33243" w:rsidP="00BD1F61">
      <w:pPr>
        <w:tabs>
          <w:tab w:val="left" w:pos="1090"/>
        </w:tabs>
        <w:rPr>
          <w:rFonts w:ascii="Calibri" w:hAnsi="Calibri" w:cs="Calibri"/>
          <w:lang w:val="en-US"/>
        </w:rPr>
      </w:pPr>
    </w:p>
    <w:p w14:paraId="235B20BA" w14:textId="5BDDFA52" w:rsidR="00E33243" w:rsidRDefault="001345B6" w:rsidP="00E33243">
      <w:pPr>
        <w:pStyle w:val="berschrift2"/>
        <w:rPr>
          <w:b/>
          <w:bCs/>
          <w:lang w:val="en-US"/>
        </w:rPr>
      </w:pPr>
      <w:r>
        <w:rPr>
          <w:b/>
          <w:bCs/>
          <w:lang w:val="en-US"/>
        </w:rPr>
        <w:t>Benjamin-Hochberg correction</w:t>
      </w:r>
    </w:p>
    <w:p w14:paraId="6DD8FFAA" w14:textId="24597E1F" w:rsidR="001345B6" w:rsidRDefault="0086553A" w:rsidP="001345B6">
      <w:pPr>
        <w:pStyle w:val="Listenabsatz"/>
        <w:numPr>
          <w:ilvl w:val="0"/>
          <w:numId w:val="7"/>
        </w:numPr>
        <w:rPr>
          <w:rFonts w:ascii="Calibri" w:hAnsi="Calibri" w:cs="Calibri"/>
          <w:b/>
          <w:bCs/>
          <w:lang w:val="en-US"/>
        </w:rPr>
      </w:pPr>
      <w:r w:rsidRPr="0086553A">
        <w:rPr>
          <w:rFonts w:ascii="Calibri" w:hAnsi="Calibri" w:cs="Calibri"/>
          <w:noProof/>
          <w:lang w:val="en-US"/>
        </w:rPr>
        <w:drawing>
          <wp:anchor distT="0" distB="0" distL="114300" distR="114300" simplePos="0" relativeHeight="251687936" behindDoc="0" locked="0" layoutInCell="1" allowOverlap="1" wp14:anchorId="6C40274B" wp14:editId="146BDE32">
            <wp:simplePos x="0" y="0"/>
            <wp:positionH relativeFrom="column">
              <wp:posOffset>4678853</wp:posOffset>
            </wp:positionH>
            <wp:positionV relativeFrom="paragraph">
              <wp:posOffset>149802</wp:posOffset>
            </wp:positionV>
            <wp:extent cx="1242060" cy="341630"/>
            <wp:effectExtent l="0" t="0" r="2540" b="1270"/>
            <wp:wrapThrough wrapText="bothSides">
              <wp:wrapPolygon edited="0">
                <wp:start x="0" y="0"/>
                <wp:lineTo x="0" y="20877"/>
                <wp:lineTo x="21423" y="20877"/>
                <wp:lineTo x="21423" y="0"/>
                <wp:lineTo x="0"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42060" cy="341630"/>
                    </a:xfrm>
                    <a:prstGeom prst="rect">
                      <a:avLst/>
                    </a:prstGeom>
                  </pic:spPr>
                </pic:pic>
              </a:graphicData>
            </a:graphic>
            <wp14:sizeRelH relativeFrom="page">
              <wp14:pctWidth>0</wp14:pctWidth>
            </wp14:sizeRelH>
            <wp14:sizeRelV relativeFrom="page">
              <wp14:pctHeight>0</wp14:pctHeight>
            </wp14:sizeRelV>
          </wp:anchor>
        </w:drawing>
      </w:r>
      <w:r w:rsidR="001345B6" w:rsidRPr="001345B6">
        <w:rPr>
          <w:rFonts w:ascii="Calibri" w:hAnsi="Calibri" w:cs="Calibri"/>
          <w:lang w:val="en-US"/>
        </w:rPr>
        <w:t xml:space="preserve">Controls </w:t>
      </w:r>
      <w:r w:rsidR="001345B6" w:rsidRPr="005F43BA">
        <w:rPr>
          <w:rFonts w:ascii="Calibri" w:hAnsi="Calibri" w:cs="Calibri"/>
          <w:b/>
          <w:bCs/>
          <w:highlight w:val="yellow"/>
          <w:lang w:val="en-US"/>
        </w:rPr>
        <w:t>False discovery rate (FDR)</w:t>
      </w:r>
    </w:p>
    <w:p w14:paraId="71117339" w14:textId="623B9F41" w:rsidR="00DB6B8F" w:rsidRPr="00DB6B8F" w:rsidRDefault="00DB6B8F" w:rsidP="00DB6B8F">
      <w:pPr>
        <w:pStyle w:val="Listenabsatz"/>
        <w:numPr>
          <w:ilvl w:val="1"/>
          <w:numId w:val="7"/>
        </w:numPr>
        <w:rPr>
          <w:rFonts w:ascii="Calibri" w:hAnsi="Calibri" w:cs="Calibri"/>
          <w:b/>
          <w:bCs/>
          <w:lang w:val="en-US"/>
        </w:rPr>
      </w:pPr>
      <w:r>
        <w:rPr>
          <w:rFonts w:ascii="Calibri" w:hAnsi="Calibri" w:cs="Calibri"/>
          <w:lang w:val="en-US"/>
        </w:rPr>
        <w:t>= expected fraction of false positives among all discoveries</w:t>
      </w:r>
    </w:p>
    <w:p w14:paraId="5136BD3E" w14:textId="77A8672D" w:rsidR="000035ED" w:rsidRPr="000035ED" w:rsidRDefault="000035ED" w:rsidP="000035ED">
      <w:pPr>
        <w:pStyle w:val="Listenabsatz"/>
        <w:numPr>
          <w:ilvl w:val="0"/>
          <w:numId w:val="7"/>
        </w:numPr>
        <w:rPr>
          <w:rFonts w:ascii="Calibri" w:hAnsi="Calibri" w:cs="Calibri"/>
          <w:b/>
          <w:bCs/>
          <w:highlight w:val="cyan"/>
          <w:lang w:val="en-US"/>
        </w:rPr>
      </w:pPr>
      <w:proofErr w:type="spellStart"/>
      <w:proofErr w:type="gramStart"/>
      <w:r w:rsidRPr="000035ED">
        <w:rPr>
          <w:rFonts w:ascii="Calibri" w:hAnsi="Calibri" w:cs="Calibri"/>
          <w:highlight w:val="cyan"/>
          <w:lang w:val="en-US"/>
        </w:rPr>
        <w:t>p.adjust</w:t>
      </w:r>
      <w:proofErr w:type="spellEnd"/>
      <w:proofErr w:type="gramEnd"/>
      <w:r w:rsidRPr="000035ED">
        <w:rPr>
          <w:rFonts w:ascii="Calibri" w:hAnsi="Calibri" w:cs="Calibri"/>
          <w:highlight w:val="cyan"/>
          <w:lang w:val="en-US"/>
        </w:rPr>
        <w:t>(</w:t>
      </w:r>
      <w:proofErr w:type="spellStart"/>
      <w:r w:rsidRPr="000035ED">
        <w:rPr>
          <w:rFonts w:ascii="Calibri" w:hAnsi="Calibri" w:cs="Calibri"/>
          <w:highlight w:val="cyan"/>
          <w:lang w:val="en-US"/>
        </w:rPr>
        <w:t>p_values</w:t>
      </w:r>
      <w:proofErr w:type="spellEnd"/>
      <w:r w:rsidRPr="000035ED">
        <w:rPr>
          <w:rFonts w:ascii="Calibri" w:hAnsi="Calibri" w:cs="Calibri"/>
          <w:highlight w:val="cyan"/>
          <w:lang w:val="en-US"/>
        </w:rPr>
        <w:t>, method = “BH”)</w:t>
      </w:r>
    </w:p>
    <w:p w14:paraId="04A63FE6" w14:textId="17D993F1" w:rsidR="00DB6B8F" w:rsidRPr="001345B6" w:rsidRDefault="00DB6B8F" w:rsidP="003A14F7">
      <w:pPr>
        <w:pStyle w:val="Listenabsatz"/>
        <w:numPr>
          <w:ilvl w:val="0"/>
          <w:numId w:val="7"/>
        </w:numPr>
        <w:rPr>
          <w:rFonts w:ascii="Calibri" w:hAnsi="Calibri" w:cs="Calibri"/>
          <w:b/>
          <w:bCs/>
          <w:lang w:val="en-US"/>
        </w:rPr>
      </w:pPr>
      <w:r w:rsidRPr="004B4C90">
        <w:rPr>
          <w:rFonts w:ascii="Calibri" w:hAnsi="Calibri" w:cs="Calibri"/>
          <w:b/>
          <w:bCs/>
          <w:lang w:val="en-US"/>
        </w:rPr>
        <w:t>Less conservative</w:t>
      </w:r>
      <w:r>
        <w:rPr>
          <w:rFonts w:ascii="Calibri" w:hAnsi="Calibri" w:cs="Calibri"/>
          <w:lang w:val="en-US"/>
        </w:rPr>
        <w:t xml:space="preserve"> </w:t>
      </w:r>
      <w:r w:rsidR="00667D40">
        <w:rPr>
          <w:rFonts w:ascii="Calibri" w:hAnsi="Calibri" w:cs="Calibri"/>
          <w:lang w:val="en-US"/>
        </w:rPr>
        <w:t>than</w:t>
      </w:r>
      <w:r>
        <w:rPr>
          <w:rFonts w:ascii="Calibri" w:hAnsi="Calibri" w:cs="Calibri"/>
          <w:lang w:val="en-US"/>
        </w:rPr>
        <w:t xml:space="preserve"> Bonferroni</w:t>
      </w:r>
      <w:r w:rsidR="0086553A" w:rsidRPr="0086553A">
        <w:rPr>
          <w:noProof/>
        </w:rPr>
        <w:t xml:space="preserve"> </w:t>
      </w:r>
    </w:p>
    <w:p w14:paraId="51422490" w14:textId="21EA755E" w:rsidR="0086553A" w:rsidRDefault="0086553A" w:rsidP="00160D32">
      <w:pPr>
        <w:rPr>
          <w:rFonts w:ascii="Calibri" w:hAnsi="Calibri" w:cs="Calibri"/>
          <w:lang w:val="en-US"/>
        </w:rPr>
      </w:pPr>
    </w:p>
    <w:p w14:paraId="3ECBF6AA" w14:textId="49AD1633" w:rsidR="00160D32" w:rsidRPr="00160D32" w:rsidRDefault="00160D32" w:rsidP="00160D32">
      <w:pPr>
        <w:rPr>
          <w:rFonts w:ascii="Calibri" w:hAnsi="Calibri" w:cs="Calibri"/>
          <w:lang w:val="en-US"/>
        </w:rPr>
      </w:pPr>
      <w:r>
        <w:rPr>
          <w:rFonts w:ascii="Calibri" w:hAnsi="Calibri" w:cs="Calibri"/>
          <w:lang w:val="en-US"/>
        </w:rPr>
        <w:t xml:space="preserve">In R </w:t>
      </w:r>
      <w:proofErr w:type="spellStart"/>
      <w:proofErr w:type="gramStart"/>
      <w:r>
        <w:rPr>
          <w:rFonts w:ascii="Calibri" w:hAnsi="Calibri" w:cs="Calibri"/>
          <w:lang w:val="en-US"/>
        </w:rPr>
        <w:t>data.table</w:t>
      </w:r>
      <w:proofErr w:type="spellEnd"/>
      <w:proofErr w:type="gramEnd"/>
      <w:r>
        <w:rPr>
          <w:rFonts w:ascii="Calibri" w:hAnsi="Calibri" w:cs="Calibri"/>
          <w:lang w:val="en-US"/>
        </w:rPr>
        <w:t>:</w:t>
      </w:r>
    </w:p>
    <w:p w14:paraId="09CF9E05" w14:textId="77777777" w:rsidR="00E33243" w:rsidRPr="00160D32" w:rsidRDefault="00E33243" w:rsidP="00160D3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pacing w:val="3"/>
          <w:sz w:val="20"/>
          <w:szCs w:val="20"/>
          <w:bdr w:val="none" w:sz="0" w:space="0" w:color="auto" w:frame="1"/>
          <w:lang w:val="en-US"/>
        </w:rPr>
      </w:pPr>
      <w:proofErr w:type="gramStart"/>
      <w:r w:rsidRPr="00182F81">
        <w:rPr>
          <w:rFonts w:ascii="Consolas" w:hAnsi="Consolas" w:cs="Consolas"/>
          <w:color w:val="333333"/>
          <w:spacing w:val="3"/>
          <w:sz w:val="20"/>
          <w:szCs w:val="20"/>
          <w:highlight w:val="cyan"/>
          <w:bdr w:val="none" w:sz="0" w:space="0" w:color="auto" w:frame="1"/>
          <w:lang w:val="en-US"/>
        </w:rPr>
        <w:t>dt[</w:t>
      </w:r>
      <w:proofErr w:type="gramEnd"/>
      <w:r w:rsidRPr="00182F81">
        <w:rPr>
          <w:rFonts w:ascii="Consolas" w:hAnsi="Consolas" w:cs="Consolas"/>
          <w:color w:val="333333"/>
          <w:spacing w:val="3"/>
          <w:sz w:val="20"/>
          <w:szCs w:val="20"/>
          <w:highlight w:val="cyan"/>
          <w:bdr w:val="none" w:sz="0" w:space="0" w:color="auto" w:frame="1"/>
          <w:lang w:val="en-US"/>
        </w:rPr>
        <w:t xml:space="preserve"> , BH </w:t>
      </w:r>
      <w:r w:rsidRPr="00182F81">
        <w:rPr>
          <w:rFonts w:ascii="Consolas" w:hAnsi="Consolas" w:cs="Consolas"/>
          <w:color w:val="666666"/>
          <w:spacing w:val="3"/>
          <w:sz w:val="20"/>
          <w:szCs w:val="20"/>
          <w:highlight w:val="cyan"/>
          <w:bdr w:val="none" w:sz="0" w:space="0" w:color="auto" w:frame="1"/>
          <w:lang w:val="en-US"/>
        </w:rPr>
        <w:t>:</w:t>
      </w:r>
      <w:r w:rsidRPr="00182F81">
        <w:rPr>
          <w:rFonts w:ascii="Consolas" w:hAnsi="Consolas" w:cs="Consolas"/>
          <w:b/>
          <w:bCs/>
          <w:color w:val="FF0000"/>
          <w:spacing w:val="3"/>
          <w:sz w:val="20"/>
          <w:szCs w:val="20"/>
          <w:highlight w:val="cyan"/>
          <w:bdr w:val="none" w:sz="0" w:space="0" w:color="auto" w:frame="1"/>
          <w:lang w:val="en-US"/>
        </w:rPr>
        <w:t>=</w:t>
      </w:r>
      <w:r w:rsidRPr="00182F81">
        <w:rPr>
          <w:rFonts w:ascii="Consolas" w:hAnsi="Consolas" w:cs="Consolas"/>
          <w:color w:val="4070A0"/>
          <w:spacing w:val="3"/>
          <w:sz w:val="20"/>
          <w:szCs w:val="20"/>
          <w:highlight w:val="cyan"/>
          <w:bdr w:val="none" w:sz="0" w:space="0" w:color="auto" w:frame="1"/>
          <w:lang w:val="en-US"/>
        </w:rPr>
        <w:t xml:space="preserve"> </w:t>
      </w:r>
      <w:proofErr w:type="spellStart"/>
      <w:r w:rsidRPr="00182F81">
        <w:rPr>
          <w:rFonts w:ascii="Consolas" w:hAnsi="Consolas" w:cs="Consolas"/>
          <w:b/>
          <w:bCs/>
          <w:color w:val="007020"/>
          <w:spacing w:val="3"/>
          <w:sz w:val="20"/>
          <w:szCs w:val="20"/>
          <w:highlight w:val="cyan"/>
          <w:bdr w:val="none" w:sz="0" w:space="0" w:color="auto" w:frame="1"/>
          <w:lang w:val="en-US"/>
        </w:rPr>
        <w:t>p.adjust</w:t>
      </w:r>
      <w:proofErr w:type="spellEnd"/>
      <w:r w:rsidRPr="00182F81">
        <w:rPr>
          <w:rFonts w:ascii="Consolas" w:hAnsi="Consolas" w:cs="Consolas"/>
          <w:color w:val="333333"/>
          <w:spacing w:val="3"/>
          <w:sz w:val="20"/>
          <w:szCs w:val="20"/>
          <w:highlight w:val="cyan"/>
          <w:bdr w:val="none" w:sz="0" w:space="0" w:color="auto" w:frame="1"/>
          <w:lang w:val="en-US"/>
        </w:rPr>
        <w:t>(</w:t>
      </w:r>
      <w:proofErr w:type="spellStart"/>
      <w:r w:rsidRPr="00182F81">
        <w:rPr>
          <w:rFonts w:ascii="Consolas" w:hAnsi="Consolas" w:cs="Consolas"/>
          <w:color w:val="333333"/>
          <w:spacing w:val="3"/>
          <w:sz w:val="20"/>
          <w:szCs w:val="20"/>
          <w:highlight w:val="cyan"/>
          <w:bdr w:val="none" w:sz="0" w:space="0" w:color="auto" w:frame="1"/>
          <w:lang w:val="en-US"/>
        </w:rPr>
        <w:t>p.value</w:t>
      </w:r>
      <w:proofErr w:type="spellEnd"/>
      <w:r w:rsidRPr="00182F81">
        <w:rPr>
          <w:rFonts w:ascii="Consolas" w:hAnsi="Consolas" w:cs="Consolas"/>
          <w:color w:val="333333"/>
          <w:spacing w:val="3"/>
          <w:sz w:val="20"/>
          <w:szCs w:val="20"/>
          <w:highlight w:val="cyan"/>
          <w:bdr w:val="none" w:sz="0" w:space="0" w:color="auto" w:frame="1"/>
          <w:lang w:val="en-US"/>
        </w:rPr>
        <w:t xml:space="preserve">, </w:t>
      </w:r>
      <w:r w:rsidRPr="00182F81">
        <w:rPr>
          <w:rFonts w:ascii="Consolas" w:hAnsi="Consolas" w:cs="Consolas"/>
          <w:color w:val="902000"/>
          <w:spacing w:val="3"/>
          <w:sz w:val="20"/>
          <w:szCs w:val="20"/>
          <w:highlight w:val="cyan"/>
          <w:bdr w:val="none" w:sz="0" w:space="0" w:color="auto" w:frame="1"/>
          <w:lang w:val="en-US"/>
        </w:rPr>
        <w:t>method=</w:t>
      </w:r>
      <w:r w:rsidRPr="00182F81">
        <w:rPr>
          <w:rFonts w:ascii="Consolas" w:hAnsi="Consolas" w:cs="Consolas"/>
          <w:color w:val="4070A0"/>
          <w:spacing w:val="3"/>
          <w:sz w:val="20"/>
          <w:szCs w:val="20"/>
          <w:highlight w:val="cyan"/>
          <w:bdr w:val="none" w:sz="0" w:space="0" w:color="auto" w:frame="1"/>
          <w:lang w:val="en-US"/>
        </w:rPr>
        <w:t>"</w:t>
      </w:r>
      <w:r w:rsidRPr="00182F81">
        <w:rPr>
          <w:rFonts w:ascii="Consolas" w:hAnsi="Consolas" w:cs="Consolas"/>
          <w:b/>
          <w:bCs/>
          <w:color w:val="4070A0"/>
          <w:spacing w:val="3"/>
          <w:sz w:val="20"/>
          <w:szCs w:val="20"/>
          <w:highlight w:val="cyan"/>
          <w:bdr w:val="none" w:sz="0" w:space="0" w:color="auto" w:frame="1"/>
          <w:lang w:val="en-US"/>
        </w:rPr>
        <w:t>BH</w:t>
      </w:r>
      <w:r w:rsidRPr="00182F81">
        <w:rPr>
          <w:rFonts w:ascii="Consolas" w:hAnsi="Consolas" w:cs="Consolas"/>
          <w:color w:val="4070A0"/>
          <w:spacing w:val="3"/>
          <w:sz w:val="20"/>
          <w:szCs w:val="20"/>
          <w:highlight w:val="cyan"/>
          <w:bdr w:val="none" w:sz="0" w:space="0" w:color="auto" w:frame="1"/>
          <w:lang w:val="en-US"/>
        </w:rPr>
        <w:t>"</w:t>
      </w:r>
      <w:r w:rsidRPr="00182F81">
        <w:rPr>
          <w:rFonts w:ascii="Consolas" w:hAnsi="Consolas" w:cs="Consolas"/>
          <w:color w:val="333333"/>
          <w:spacing w:val="3"/>
          <w:sz w:val="20"/>
          <w:szCs w:val="20"/>
          <w:highlight w:val="cyan"/>
          <w:bdr w:val="none" w:sz="0" w:space="0" w:color="auto" w:frame="1"/>
          <w:lang w:val="en-US"/>
        </w:rPr>
        <w:t>)]</w:t>
      </w:r>
    </w:p>
    <w:p w14:paraId="7270A03B" w14:textId="02BB50A6" w:rsidR="00E33243" w:rsidRDefault="00E33243" w:rsidP="00267A3E">
      <w:pPr>
        <w:rPr>
          <w:lang w:val="en-US"/>
        </w:rPr>
      </w:pPr>
    </w:p>
    <w:p w14:paraId="6ECB580B" w14:textId="422B00E1" w:rsidR="008A0D03" w:rsidRPr="008A0D03" w:rsidRDefault="008A0D03" w:rsidP="008A0D03">
      <w:pPr>
        <w:rPr>
          <w:rFonts w:ascii="Calibri" w:hAnsi="Calibri" w:cs="Calibri"/>
          <w:b/>
          <w:bCs/>
          <w:lang w:val="en-US"/>
        </w:rPr>
      </w:pPr>
      <w:r w:rsidRPr="008A0D03">
        <w:rPr>
          <w:rFonts w:ascii="Calibri" w:hAnsi="Calibri" w:cs="Calibri"/>
          <w:b/>
          <w:bCs/>
          <w:lang w:val="en-US"/>
        </w:rPr>
        <w:sym w:font="Wingdings" w:char="F0E0"/>
      </w:r>
      <w:r w:rsidRPr="008A0D03">
        <w:rPr>
          <w:rFonts w:ascii="Calibri" w:hAnsi="Calibri" w:cs="Calibri"/>
          <w:b/>
          <w:bCs/>
          <w:lang w:val="en-US"/>
        </w:rPr>
        <w:t xml:space="preserve"> </w:t>
      </w:r>
      <w:r w:rsidR="00C3720F">
        <w:rPr>
          <w:rFonts w:ascii="Calibri" w:hAnsi="Calibri" w:cs="Calibri"/>
          <w:b/>
          <w:bCs/>
          <w:lang w:val="en-US"/>
        </w:rPr>
        <w:t xml:space="preserve">When H0 is true: </w:t>
      </w:r>
      <w:r w:rsidRPr="008A0D03">
        <w:rPr>
          <w:rFonts w:ascii="Calibri" w:hAnsi="Calibri" w:cs="Calibri"/>
          <w:b/>
          <w:bCs/>
          <w:lang w:val="en-US"/>
        </w:rPr>
        <w:t xml:space="preserve">P-values uniformly distributed </w:t>
      </w:r>
      <w:r w:rsidR="00C3720F">
        <w:rPr>
          <w:rFonts w:ascii="Calibri" w:hAnsi="Calibri" w:cs="Calibri"/>
          <w:b/>
          <w:bCs/>
          <w:lang w:val="en-US"/>
        </w:rPr>
        <w:t>(assuming independence)</w:t>
      </w:r>
    </w:p>
    <w:p w14:paraId="79B4BA14" w14:textId="2EF26D45" w:rsidR="004152FF" w:rsidRDefault="00844EF0" w:rsidP="00267A3E">
      <w:pPr>
        <w:rPr>
          <w:rFonts w:ascii="Calibri" w:hAnsi="Calibri" w:cs="Calibri"/>
          <w:lang w:val="en-US"/>
        </w:rPr>
      </w:pPr>
      <w:r w:rsidRPr="004152FF">
        <w:rPr>
          <w:noProof/>
          <w:lang w:val="en-US"/>
        </w:rPr>
        <w:drawing>
          <wp:anchor distT="0" distB="0" distL="114300" distR="114300" simplePos="0" relativeHeight="251688960" behindDoc="0" locked="0" layoutInCell="1" allowOverlap="1" wp14:anchorId="524CD778" wp14:editId="0D2DBF39">
            <wp:simplePos x="0" y="0"/>
            <wp:positionH relativeFrom="column">
              <wp:posOffset>-900177</wp:posOffset>
            </wp:positionH>
            <wp:positionV relativeFrom="paragraph">
              <wp:posOffset>-70516</wp:posOffset>
            </wp:positionV>
            <wp:extent cx="2881746" cy="2881746"/>
            <wp:effectExtent l="0" t="0" r="1270" b="1270"/>
            <wp:wrapThrough wrapText="bothSides">
              <wp:wrapPolygon edited="0">
                <wp:start x="0" y="0"/>
                <wp:lineTo x="0" y="21514"/>
                <wp:lineTo x="21514" y="21514"/>
                <wp:lineTo x="21514" y="0"/>
                <wp:lineTo x="0" y="0"/>
              </wp:wrapPolygon>
            </wp:wrapThrough>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1746" cy="2881746"/>
                    </a:xfrm>
                    <a:prstGeom prst="rect">
                      <a:avLst/>
                    </a:prstGeom>
                  </pic:spPr>
                </pic:pic>
              </a:graphicData>
            </a:graphic>
            <wp14:sizeRelH relativeFrom="page">
              <wp14:pctWidth>0</wp14:pctWidth>
            </wp14:sizeRelH>
            <wp14:sizeRelV relativeFrom="page">
              <wp14:pctHeight>0</wp14:pctHeight>
            </wp14:sizeRelV>
          </wp:anchor>
        </w:drawing>
      </w:r>
    </w:p>
    <w:p w14:paraId="6A02F1FC" w14:textId="4A4CA3C2" w:rsidR="004152FF" w:rsidRDefault="004152FF" w:rsidP="004152FF">
      <w:pPr>
        <w:pStyle w:val="Listenabsatz"/>
        <w:numPr>
          <w:ilvl w:val="0"/>
          <w:numId w:val="7"/>
        </w:numPr>
        <w:rPr>
          <w:rFonts w:ascii="Calibri" w:hAnsi="Calibri" w:cs="Calibri"/>
          <w:lang w:val="en-US"/>
        </w:rPr>
      </w:pPr>
      <w:r>
        <w:rPr>
          <w:rFonts w:ascii="Calibri" w:hAnsi="Calibri" w:cs="Calibri"/>
          <w:lang w:val="en-US"/>
        </w:rPr>
        <w:t>FWER / Bonferroni is most stringent</w:t>
      </w:r>
    </w:p>
    <w:p w14:paraId="0FAD0F79" w14:textId="7FC3F146" w:rsidR="004152FF" w:rsidRPr="004152FF" w:rsidRDefault="004152FF" w:rsidP="004152FF">
      <w:pPr>
        <w:pStyle w:val="Listenabsatz"/>
        <w:numPr>
          <w:ilvl w:val="0"/>
          <w:numId w:val="7"/>
        </w:numPr>
        <w:rPr>
          <w:rFonts w:ascii="Calibri" w:hAnsi="Calibri" w:cs="Calibri"/>
          <w:lang w:val="en-US"/>
        </w:rPr>
      </w:pPr>
      <w:r>
        <w:rPr>
          <w:rFonts w:ascii="Calibri" w:hAnsi="Calibri" w:cs="Calibri"/>
          <w:lang w:val="en-US"/>
        </w:rPr>
        <w:t>FDR / Benjamin-Hochberg is intermediate</w:t>
      </w:r>
    </w:p>
    <w:p w14:paraId="7DC3E008" w14:textId="043AC820" w:rsidR="00CC02E3" w:rsidRDefault="00CC02E3" w:rsidP="00267A3E">
      <w:pPr>
        <w:rPr>
          <w:rFonts w:ascii="Calibri" w:hAnsi="Calibri" w:cs="Calibri"/>
          <w:lang w:val="en-US"/>
        </w:rPr>
      </w:pPr>
    </w:p>
    <w:p w14:paraId="77D09501" w14:textId="6DEF32F2" w:rsidR="00E96F59" w:rsidRDefault="00E96F59" w:rsidP="00267A3E">
      <w:pPr>
        <w:rPr>
          <w:rFonts w:ascii="Calibri" w:hAnsi="Calibri" w:cs="Calibri"/>
          <w:lang w:val="en-US"/>
        </w:rPr>
      </w:pPr>
    </w:p>
    <w:p w14:paraId="3108A096" w14:textId="0C8256E5" w:rsidR="00FA3D2E" w:rsidRDefault="00844EF0">
      <w:pPr>
        <w:rPr>
          <w:rFonts w:ascii="Calibri" w:hAnsi="Calibri" w:cs="Calibri"/>
          <w:lang w:val="en-US"/>
        </w:rPr>
      </w:pPr>
      <w:r>
        <w:rPr>
          <w:rFonts w:ascii="Calibri" w:hAnsi="Calibri" w:cs="Calibri"/>
          <w:noProof/>
          <w:lang w:val="en-US"/>
        </w:rPr>
        <w:drawing>
          <wp:anchor distT="0" distB="0" distL="114300" distR="114300" simplePos="0" relativeHeight="251686912" behindDoc="0" locked="0" layoutInCell="1" allowOverlap="1" wp14:anchorId="6F1353DD" wp14:editId="1A4A6680">
            <wp:simplePos x="0" y="0"/>
            <wp:positionH relativeFrom="column">
              <wp:posOffset>4026800</wp:posOffset>
            </wp:positionH>
            <wp:positionV relativeFrom="paragraph">
              <wp:posOffset>-100564</wp:posOffset>
            </wp:positionV>
            <wp:extent cx="1402080" cy="1796415"/>
            <wp:effectExtent l="0" t="0" r="0" b="0"/>
            <wp:wrapThrough wrapText="bothSides">
              <wp:wrapPolygon edited="0">
                <wp:start x="0" y="0"/>
                <wp:lineTo x="0" y="21379"/>
                <wp:lineTo x="21326" y="21379"/>
                <wp:lineTo x="21326" y="0"/>
                <wp:lineTo x="0" y="0"/>
              </wp:wrapPolygon>
            </wp:wrapThrough>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02080" cy="1796415"/>
                    </a:xfrm>
                    <a:prstGeom prst="rect">
                      <a:avLst/>
                    </a:prstGeom>
                  </pic:spPr>
                </pic:pic>
              </a:graphicData>
            </a:graphic>
            <wp14:sizeRelH relativeFrom="page">
              <wp14:pctWidth>0</wp14:pctWidth>
            </wp14:sizeRelH>
            <wp14:sizeRelV relativeFrom="page">
              <wp14:pctHeight>0</wp14:pctHeight>
            </wp14:sizeRelV>
          </wp:anchor>
        </w:drawing>
      </w:r>
      <w:r w:rsidR="00FA3D2E">
        <w:rPr>
          <w:rFonts w:ascii="Calibri" w:hAnsi="Calibri" w:cs="Calibri"/>
          <w:lang w:val="en-US"/>
        </w:rPr>
        <w:br w:type="page"/>
      </w:r>
    </w:p>
    <w:p w14:paraId="5D539B0B" w14:textId="5C70F7AD" w:rsidR="00DF34BC" w:rsidRPr="00DF34BC" w:rsidRDefault="00DF34BC" w:rsidP="0032198E">
      <w:pPr>
        <w:pStyle w:val="berschrift2"/>
        <w:rPr>
          <w:lang w:val="en-US"/>
        </w:rPr>
      </w:pPr>
      <w:r w:rsidRPr="00DF34BC">
        <w:rPr>
          <w:lang w:val="en-US"/>
        </w:rPr>
        <w:lastRenderedPageBreak/>
        <w:t xml:space="preserve">Creating </w:t>
      </w:r>
      <w:r w:rsidR="0032198E">
        <w:rPr>
          <w:lang w:val="en-US"/>
        </w:rPr>
        <w:t xml:space="preserve">a </w:t>
      </w:r>
      <w:r w:rsidRPr="00DF34BC">
        <w:rPr>
          <w:lang w:val="en-US"/>
        </w:rPr>
        <w:t>matrix of p-values for every combination:</w:t>
      </w:r>
    </w:p>
    <w:p w14:paraId="6B6FCCE2" w14:textId="77777777" w:rsidR="00DF34BC" w:rsidRPr="00BE1C5E" w:rsidRDefault="00DF34BC" w:rsidP="00DF34BC">
      <w:pPr>
        <w:pStyle w:val="KeinLeerraum"/>
        <w:numPr>
          <w:ilvl w:val="0"/>
          <w:numId w:val="7"/>
        </w:numPr>
        <w:rPr>
          <w:rFonts w:ascii="Calibri" w:hAnsi="Calibri" w:cs="Calibri"/>
          <w:lang w:val="en-US"/>
        </w:rPr>
      </w:pPr>
      <w:proofErr w:type="spellStart"/>
      <w:r w:rsidRPr="00BE1C5E">
        <w:rPr>
          <w:rFonts w:ascii="LMMono10" w:hAnsi="LMMono10"/>
          <w:sz w:val="20"/>
          <w:szCs w:val="20"/>
          <w:lang w:val="en-US"/>
        </w:rPr>
        <w:t>pv</w:t>
      </w:r>
      <w:proofErr w:type="spellEnd"/>
      <w:r w:rsidRPr="00BE1C5E">
        <w:rPr>
          <w:rFonts w:ascii="LMMono10" w:hAnsi="LMMono10"/>
          <w:sz w:val="20"/>
          <w:szCs w:val="20"/>
          <w:lang w:val="en-US"/>
        </w:rPr>
        <w:t xml:space="preserve"> </w:t>
      </w:r>
      <w:r>
        <w:rPr>
          <w:rFonts w:ascii="LMMono10" w:hAnsi="LMMono10"/>
          <w:sz w:val="20"/>
          <w:szCs w:val="20"/>
          <w:lang w:val="en-US"/>
        </w:rPr>
        <w:t xml:space="preserve">&lt;- </w:t>
      </w:r>
      <w:proofErr w:type="gramStart"/>
      <w:r w:rsidRPr="00BE1C5E">
        <w:rPr>
          <w:rFonts w:ascii="LMMonoLt10" w:hAnsi="LMMonoLt10"/>
          <w:b/>
          <w:bCs/>
          <w:color w:val="214987"/>
          <w:sz w:val="20"/>
          <w:szCs w:val="20"/>
          <w:lang w:val="en-US"/>
        </w:rPr>
        <w:t>apply</w:t>
      </w:r>
      <w:r w:rsidRPr="00BE1C5E">
        <w:rPr>
          <w:rFonts w:ascii="LMMono10" w:hAnsi="LMMono10"/>
          <w:sz w:val="20"/>
          <w:szCs w:val="20"/>
          <w:lang w:val="en-US"/>
        </w:rPr>
        <w:t>(</w:t>
      </w:r>
      <w:proofErr w:type="spellStart"/>
      <w:proofErr w:type="gramEnd"/>
      <w:r>
        <w:rPr>
          <w:rFonts w:ascii="LMMono10" w:hAnsi="LMMono10"/>
          <w:sz w:val="20"/>
          <w:szCs w:val="20"/>
          <w:lang w:val="en-US"/>
        </w:rPr>
        <w:t>onWhichMatrixTested</w:t>
      </w:r>
      <w:proofErr w:type="spellEnd"/>
      <w:r w:rsidRPr="00BE1C5E">
        <w:rPr>
          <w:rFonts w:ascii="LMMono10" w:hAnsi="LMMono10"/>
          <w:sz w:val="20"/>
          <w:szCs w:val="20"/>
          <w:lang w:val="en-US"/>
        </w:rPr>
        <w:t xml:space="preserve">, </w:t>
      </w:r>
      <w:r w:rsidRPr="00BE1C5E">
        <w:rPr>
          <w:rFonts w:ascii="LMMono10" w:hAnsi="LMMono10"/>
          <w:color w:val="0000CE"/>
          <w:sz w:val="20"/>
          <w:szCs w:val="20"/>
          <w:lang w:val="en-US"/>
        </w:rPr>
        <w:t>2</w:t>
      </w:r>
      <w:r>
        <w:rPr>
          <w:rFonts w:ascii="LMMono10" w:hAnsi="LMMono10"/>
          <w:color w:val="0000CE"/>
          <w:sz w:val="20"/>
          <w:szCs w:val="20"/>
          <w:lang w:val="en-US"/>
        </w:rPr>
        <w:t xml:space="preserve"> (for columns, 1 for rows) </w:t>
      </w:r>
      <w:r w:rsidRPr="00BE1C5E">
        <w:rPr>
          <w:rFonts w:ascii="LMMono10" w:hAnsi="LMMono10"/>
          <w:sz w:val="20"/>
          <w:szCs w:val="20"/>
          <w:lang w:val="en-US"/>
        </w:rPr>
        <w:t xml:space="preserve">, </w:t>
      </w:r>
      <w:r w:rsidRPr="00BE1C5E">
        <w:rPr>
          <w:rFonts w:ascii="LMMonoLt10" w:hAnsi="LMMonoLt10"/>
          <w:b/>
          <w:bCs/>
          <w:color w:val="214987"/>
          <w:sz w:val="20"/>
          <w:szCs w:val="20"/>
          <w:lang w:val="en-US"/>
        </w:rPr>
        <w:t>function</w:t>
      </w:r>
      <w:r w:rsidRPr="00BE1C5E">
        <w:rPr>
          <w:rFonts w:ascii="LMMono10" w:hAnsi="LMMono10"/>
          <w:sz w:val="20"/>
          <w:szCs w:val="20"/>
          <w:lang w:val="en-US"/>
        </w:rPr>
        <w:t xml:space="preserve">(x){ </w:t>
      </w:r>
    </w:p>
    <w:p w14:paraId="3B13FCC7" w14:textId="77777777" w:rsidR="00DF34BC" w:rsidRPr="00BE1C5E" w:rsidRDefault="00DF34BC" w:rsidP="00DF34BC">
      <w:pPr>
        <w:pStyle w:val="KeinLeerraum"/>
        <w:ind w:left="720"/>
        <w:rPr>
          <w:rFonts w:ascii="Calibri" w:hAnsi="Calibri" w:cs="Calibri"/>
          <w:lang w:val="en-US"/>
        </w:rPr>
      </w:pPr>
      <w:proofErr w:type="spellStart"/>
      <w:r w:rsidRPr="00BE1C5E">
        <w:rPr>
          <w:rFonts w:ascii="LMMonoLt10" w:hAnsi="LMMonoLt10"/>
          <w:b/>
          <w:bCs/>
          <w:color w:val="214987"/>
          <w:sz w:val="20"/>
          <w:szCs w:val="20"/>
          <w:lang w:val="en-US"/>
        </w:rPr>
        <w:t>rowttests</w:t>
      </w:r>
      <w:proofErr w:type="spellEnd"/>
      <w:r w:rsidRPr="00BE1C5E">
        <w:rPr>
          <w:rFonts w:ascii="LMMono10" w:hAnsi="LMMono10"/>
          <w:sz w:val="20"/>
          <w:szCs w:val="20"/>
          <w:lang w:val="en-US"/>
        </w:rPr>
        <w:t>(</w:t>
      </w:r>
      <w:proofErr w:type="spellStart"/>
      <w:proofErr w:type="gramStart"/>
      <w:r w:rsidRPr="00BE1C5E">
        <w:rPr>
          <w:rFonts w:ascii="LMMonoLt10" w:hAnsi="LMMonoLt10"/>
          <w:b/>
          <w:bCs/>
          <w:color w:val="214987"/>
          <w:sz w:val="20"/>
          <w:szCs w:val="20"/>
          <w:lang w:val="en-US"/>
        </w:rPr>
        <w:t>as.matrix</w:t>
      </w:r>
      <w:proofErr w:type="spellEnd"/>
      <w:proofErr w:type="gramEnd"/>
      <w:r w:rsidRPr="00BE1C5E">
        <w:rPr>
          <w:rFonts w:ascii="LMMono10" w:hAnsi="LMMono10"/>
          <w:sz w:val="20"/>
          <w:szCs w:val="20"/>
          <w:lang w:val="en-US"/>
        </w:rPr>
        <w:t>(</w:t>
      </w:r>
      <w:proofErr w:type="spellStart"/>
      <w:r>
        <w:rPr>
          <w:rFonts w:ascii="LMMono10" w:hAnsi="LMMono10"/>
          <w:sz w:val="20"/>
          <w:szCs w:val="20"/>
          <w:lang w:val="en-US"/>
        </w:rPr>
        <w:t>otherVariableMatrix</w:t>
      </w:r>
      <w:proofErr w:type="spellEnd"/>
      <w:r w:rsidRPr="00BE1C5E">
        <w:rPr>
          <w:rFonts w:ascii="LMMono10" w:hAnsi="LMMono10"/>
          <w:sz w:val="20"/>
          <w:szCs w:val="20"/>
          <w:lang w:val="en-US"/>
        </w:rPr>
        <w:t xml:space="preserve">), </w:t>
      </w:r>
      <w:r w:rsidRPr="00BE1C5E">
        <w:rPr>
          <w:rFonts w:ascii="LMMono10" w:hAnsi="LMMono10"/>
          <w:color w:val="214987"/>
          <w:sz w:val="20"/>
          <w:szCs w:val="20"/>
          <w:lang w:val="en-US"/>
        </w:rPr>
        <w:t xml:space="preserve">fac = </w:t>
      </w:r>
      <w:r w:rsidRPr="00BE1C5E">
        <w:rPr>
          <w:rFonts w:ascii="LMMonoLt10" w:hAnsi="LMMonoLt10"/>
          <w:b/>
          <w:bCs/>
          <w:color w:val="214987"/>
          <w:sz w:val="20"/>
          <w:szCs w:val="20"/>
          <w:lang w:val="en-US"/>
        </w:rPr>
        <w:t>factor</w:t>
      </w:r>
      <w:r w:rsidRPr="00BE1C5E">
        <w:rPr>
          <w:rFonts w:ascii="LMMono10" w:hAnsi="LMMono10"/>
          <w:sz w:val="20"/>
          <w:szCs w:val="20"/>
          <w:lang w:val="en-US"/>
        </w:rPr>
        <w:t>(x))</w:t>
      </w:r>
      <w:r w:rsidRPr="00BE1C5E">
        <w:rPr>
          <w:rFonts w:ascii="LMMonoLt10" w:hAnsi="LMMonoLt10"/>
          <w:b/>
          <w:bCs/>
          <w:color w:val="CE5B00"/>
          <w:sz w:val="20"/>
          <w:szCs w:val="20"/>
          <w:lang w:val="en-US"/>
        </w:rPr>
        <w:t>$</w:t>
      </w:r>
      <w:proofErr w:type="spellStart"/>
      <w:r w:rsidRPr="00BE1C5E">
        <w:rPr>
          <w:rFonts w:ascii="LMMono10" w:hAnsi="LMMono10"/>
          <w:sz w:val="20"/>
          <w:szCs w:val="20"/>
          <w:lang w:val="en-US"/>
        </w:rPr>
        <w:t>p.value</w:t>
      </w:r>
      <w:proofErr w:type="spellEnd"/>
      <w:r w:rsidRPr="00BE1C5E">
        <w:rPr>
          <w:rFonts w:ascii="LMMono10" w:hAnsi="LMMono10"/>
          <w:sz w:val="20"/>
          <w:szCs w:val="20"/>
          <w:lang w:val="en-US"/>
        </w:rPr>
        <w:t xml:space="preserve"> } ) </w:t>
      </w:r>
    </w:p>
    <w:p w14:paraId="08D52FBE" w14:textId="77777777" w:rsidR="00DF34BC" w:rsidRPr="00DF34BC" w:rsidRDefault="00DF34BC" w:rsidP="00DF34BC">
      <w:pPr>
        <w:pStyle w:val="KeinLeerraum"/>
        <w:rPr>
          <w:rFonts w:ascii="Calibri" w:hAnsi="Calibri" w:cs="Calibri"/>
          <w:u w:val="single"/>
          <w:lang w:val="en-US"/>
        </w:rPr>
      </w:pPr>
      <w:r w:rsidRPr="00DF34BC">
        <w:rPr>
          <w:rFonts w:ascii="Calibri" w:hAnsi="Calibri" w:cs="Calibri"/>
          <w:u w:val="single"/>
          <w:lang w:val="en-US"/>
        </w:rPr>
        <w:sym w:font="Wingdings" w:char="F0E0"/>
      </w:r>
      <w:r w:rsidRPr="00DF34BC">
        <w:rPr>
          <w:rFonts w:ascii="Calibri" w:hAnsi="Calibri" w:cs="Calibri"/>
          <w:u w:val="single"/>
          <w:lang w:val="en-US"/>
        </w:rPr>
        <w:t xml:space="preserve"> Adjusting it for </w:t>
      </w:r>
      <w:r w:rsidRPr="00402199">
        <w:rPr>
          <w:rFonts w:ascii="Calibri" w:hAnsi="Calibri" w:cs="Calibri"/>
          <w:b/>
          <w:bCs/>
          <w:u w:val="single"/>
          <w:lang w:val="en-US"/>
        </w:rPr>
        <w:t>FDR</w:t>
      </w:r>
      <w:r w:rsidRPr="00DF34BC">
        <w:rPr>
          <w:rFonts w:ascii="Calibri" w:hAnsi="Calibri" w:cs="Calibri"/>
          <w:u w:val="single"/>
          <w:lang w:val="en-US"/>
        </w:rPr>
        <w:t>:</w:t>
      </w:r>
    </w:p>
    <w:p w14:paraId="75955081" w14:textId="77777777" w:rsidR="00DF34BC" w:rsidRPr="00DF34BC" w:rsidRDefault="00DF34BC" w:rsidP="00DF34BC">
      <w:pPr>
        <w:pStyle w:val="KeinLeerraum"/>
        <w:numPr>
          <w:ilvl w:val="0"/>
          <w:numId w:val="7"/>
        </w:numPr>
        <w:rPr>
          <w:rFonts w:ascii="Calibri" w:hAnsi="Calibri" w:cs="Calibri"/>
          <w:lang w:val="en-US"/>
        </w:rPr>
      </w:pPr>
      <w:proofErr w:type="spellStart"/>
      <w:r w:rsidRPr="006928F2">
        <w:rPr>
          <w:rFonts w:ascii="LMMono10" w:hAnsi="LMMono10"/>
          <w:sz w:val="20"/>
          <w:szCs w:val="20"/>
          <w:lang w:val="en-US"/>
        </w:rPr>
        <w:t>fdr</w:t>
      </w:r>
      <w:proofErr w:type="spellEnd"/>
      <w:r w:rsidRPr="006928F2">
        <w:rPr>
          <w:rFonts w:ascii="LMMono10" w:hAnsi="LMMono10"/>
          <w:sz w:val="20"/>
          <w:szCs w:val="20"/>
          <w:lang w:val="en-US"/>
        </w:rPr>
        <w:t xml:space="preserve"> &lt;- </w:t>
      </w:r>
      <w:r w:rsidRPr="006928F2">
        <w:rPr>
          <w:rFonts w:ascii="LMMonoLt10" w:hAnsi="LMMonoLt10"/>
          <w:b/>
          <w:bCs/>
          <w:color w:val="214987"/>
          <w:sz w:val="20"/>
          <w:szCs w:val="20"/>
          <w:lang w:val="en-US"/>
        </w:rPr>
        <w:t>matrix</w:t>
      </w:r>
      <w:r w:rsidRPr="006928F2">
        <w:rPr>
          <w:rFonts w:ascii="LMMono10" w:hAnsi="LMMono10"/>
          <w:sz w:val="20"/>
          <w:szCs w:val="20"/>
          <w:lang w:val="en-US"/>
        </w:rPr>
        <w:t>(</w:t>
      </w:r>
      <w:proofErr w:type="spellStart"/>
      <w:proofErr w:type="gramStart"/>
      <w:r w:rsidRPr="006928F2">
        <w:rPr>
          <w:rFonts w:ascii="LMMonoLt10" w:hAnsi="LMMonoLt10"/>
          <w:b/>
          <w:bCs/>
          <w:color w:val="214987"/>
          <w:sz w:val="20"/>
          <w:szCs w:val="20"/>
          <w:lang w:val="en-US"/>
        </w:rPr>
        <w:t>p.adjust</w:t>
      </w:r>
      <w:proofErr w:type="spellEnd"/>
      <w:proofErr w:type="gramEnd"/>
      <w:r w:rsidRPr="006928F2">
        <w:rPr>
          <w:rFonts w:ascii="LMMono10" w:hAnsi="LMMono10"/>
          <w:sz w:val="20"/>
          <w:szCs w:val="20"/>
          <w:lang w:val="en-US"/>
        </w:rPr>
        <w:t>(</w:t>
      </w:r>
      <w:proofErr w:type="spellStart"/>
      <w:r w:rsidRPr="006928F2">
        <w:rPr>
          <w:rFonts w:ascii="LMMonoLt10" w:hAnsi="LMMonoLt10"/>
          <w:b/>
          <w:bCs/>
          <w:color w:val="214987"/>
          <w:sz w:val="20"/>
          <w:szCs w:val="20"/>
          <w:lang w:val="en-US"/>
        </w:rPr>
        <w:t>as.vector</w:t>
      </w:r>
      <w:proofErr w:type="spellEnd"/>
      <w:r w:rsidRPr="006928F2">
        <w:rPr>
          <w:rFonts w:ascii="LMMono10" w:hAnsi="LMMono10"/>
          <w:sz w:val="20"/>
          <w:szCs w:val="20"/>
          <w:lang w:val="en-US"/>
        </w:rPr>
        <w:t>(</w:t>
      </w:r>
      <w:proofErr w:type="spellStart"/>
      <w:r w:rsidRPr="006928F2">
        <w:rPr>
          <w:rFonts w:ascii="LMMono10" w:hAnsi="LMMono10"/>
          <w:sz w:val="20"/>
          <w:szCs w:val="20"/>
          <w:lang w:val="en-US"/>
        </w:rPr>
        <w:t>pv</w:t>
      </w:r>
      <w:proofErr w:type="spellEnd"/>
      <w:r w:rsidRPr="006928F2">
        <w:rPr>
          <w:rFonts w:ascii="LMMono10" w:hAnsi="LMMono10"/>
          <w:sz w:val="20"/>
          <w:szCs w:val="20"/>
          <w:lang w:val="en-US"/>
        </w:rPr>
        <w:t xml:space="preserve">), </w:t>
      </w:r>
      <w:r w:rsidRPr="006928F2">
        <w:rPr>
          <w:rFonts w:ascii="LMMono10" w:hAnsi="LMMono10"/>
          <w:color w:val="214987"/>
          <w:sz w:val="20"/>
          <w:szCs w:val="20"/>
          <w:lang w:val="en-US"/>
        </w:rPr>
        <w:t>method=</w:t>
      </w:r>
      <w:r>
        <w:rPr>
          <w:rFonts w:ascii="LMMono10" w:hAnsi="LMMono10"/>
          <w:color w:val="4F9905"/>
          <w:sz w:val="20"/>
          <w:szCs w:val="20"/>
          <w:lang w:val="en-US"/>
        </w:rPr>
        <w:t>”</w:t>
      </w:r>
      <w:r w:rsidRPr="006928F2">
        <w:rPr>
          <w:rFonts w:ascii="LMMono10" w:hAnsi="LMMono10"/>
          <w:color w:val="4F9905"/>
          <w:sz w:val="20"/>
          <w:szCs w:val="20"/>
          <w:lang w:val="en-US"/>
        </w:rPr>
        <w:t>BH</w:t>
      </w:r>
      <w:r>
        <w:rPr>
          <w:rFonts w:ascii="LMMono10" w:hAnsi="LMMono10"/>
          <w:color w:val="4F9905"/>
          <w:sz w:val="20"/>
          <w:szCs w:val="20"/>
          <w:lang w:val="en-US"/>
        </w:rPr>
        <w:t>”</w:t>
      </w:r>
      <w:r w:rsidRPr="006928F2">
        <w:rPr>
          <w:rFonts w:ascii="LMMono10" w:hAnsi="LMMono10"/>
          <w:sz w:val="20"/>
          <w:szCs w:val="20"/>
          <w:lang w:val="en-US"/>
        </w:rPr>
        <w:t xml:space="preserve">), </w:t>
      </w:r>
      <w:proofErr w:type="spellStart"/>
      <w:r w:rsidRPr="006928F2">
        <w:rPr>
          <w:rFonts w:ascii="LMMono10" w:hAnsi="LMMono10"/>
          <w:color w:val="214987"/>
          <w:sz w:val="20"/>
          <w:szCs w:val="20"/>
          <w:lang w:val="en-US"/>
        </w:rPr>
        <w:t>ncol</w:t>
      </w:r>
      <w:proofErr w:type="spellEnd"/>
      <w:r w:rsidRPr="006928F2">
        <w:rPr>
          <w:rFonts w:ascii="LMMono10" w:hAnsi="LMMono10"/>
          <w:color w:val="214987"/>
          <w:sz w:val="20"/>
          <w:szCs w:val="20"/>
          <w:lang w:val="en-US"/>
        </w:rPr>
        <w:t xml:space="preserve"> = </w:t>
      </w:r>
      <w:proofErr w:type="spellStart"/>
      <w:r w:rsidRPr="006928F2">
        <w:rPr>
          <w:rFonts w:ascii="LMMonoLt10" w:hAnsi="LMMonoLt10"/>
          <w:b/>
          <w:bCs/>
          <w:color w:val="214987"/>
          <w:sz w:val="20"/>
          <w:szCs w:val="20"/>
          <w:lang w:val="en-US"/>
        </w:rPr>
        <w:t>ncol</w:t>
      </w:r>
      <w:proofErr w:type="spellEnd"/>
      <w:r w:rsidRPr="006928F2">
        <w:rPr>
          <w:rFonts w:ascii="LMMono10" w:hAnsi="LMMono10"/>
          <w:sz w:val="20"/>
          <w:szCs w:val="20"/>
          <w:lang w:val="en-US"/>
        </w:rPr>
        <w:t>(</w:t>
      </w:r>
      <w:proofErr w:type="spellStart"/>
      <w:r w:rsidRPr="006928F2">
        <w:rPr>
          <w:rFonts w:ascii="LMMono10" w:hAnsi="LMMono10"/>
          <w:sz w:val="20"/>
          <w:szCs w:val="20"/>
          <w:lang w:val="en-US"/>
        </w:rPr>
        <w:t>pv</w:t>
      </w:r>
      <w:proofErr w:type="spellEnd"/>
      <w:r w:rsidRPr="006928F2">
        <w:rPr>
          <w:rFonts w:ascii="LMMono10" w:hAnsi="LMMono10"/>
          <w:sz w:val="20"/>
          <w:szCs w:val="20"/>
          <w:lang w:val="en-US"/>
        </w:rPr>
        <w:t xml:space="preserve">)) </w:t>
      </w:r>
    </w:p>
    <w:p w14:paraId="7C3E65D0" w14:textId="77777777" w:rsidR="00DF34BC" w:rsidRPr="00DF34BC" w:rsidRDefault="00DF34BC" w:rsidP="00DF34BC">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MMono10" w:hAnsi="LMMono10" w:cs="Courier New"/>
          <w:i/>
          <w:iCs/>
          <w:color w:val="8E5902"/>
          <w:sz w:val="20"/>
          <w:szCs w:val="20"/>
          <w:lang w:val="en-US"/>
        </w:rPr>
      </w:pPr>
      <w:r w:rsidRPr="00DF34BC">
        <w:rPr>
          <w:rFonts w:ascii="LMMono10" w:hAnsi="LMMono10" w:cs="Courier New"/>
          <w:i/>
          <w:iCs/>
          <w:color w:val="8E5902"/>
          <w:sz w:val="20"/>
          <w:szCs w:val="20"/>
          <w:lang w:val="en-US"/>
        </w:rPr>
        <w:t>## get the locations of significant points</w:t>
      </w:r>
    </w:p>
    <w:p w14:paraId="00D4CDA2" w14:textId="77777777" w:rsidR="00DF34BC" w:rsidRPr="00DF34BC" w:rsidRDefault="00DF34BC" w:rsidP="00DF34BC">
      <w:pPr>
        <w:pStyle w:val="Listenabsatz"/>
        <w:numPr>
          <w:ilvl w:val="0"/>
          <w:numId w:val="7"/>
        </w:numPr>
        <w:shd w:val="clear" w:color="auto" w:fill="F7F7F7"/>
        <w:spacing w:before="100" w:beforeAutospacing="1" w:after="100" w:afterAutospacing="1"/>
        <w:rPr>
          <w:lang w:val="en-US"/>
        </w:rPr>
      </w:pPr>
      <w:proofErr w:type="spellStart"/>
      <w:r w:rsidRPr="00DF34BC">
        <w:rPr>
          <w:rFonts w:ascii="LMMono10" w:hAnsi="LMMono10"/>
          <w:sz w:val="20"/>
          <w:szCs w:val="20"/>
          <w:lang w:val="en-US"/>
        </w:rPr>
        <w:t>signif</w:t>
      </w:r>
      <w:proofErr w:type="spellEnd"/>
      <w:r w:rsidRPr="00DF34BC">
        <w:rPr>
          <w:rFonts w:ascii="LMMono10" w:hAnsi="LMMono10"/>
          <w:sz w:val="20"/>
          <w:szCs w:val="20"/>
          <w:lang w:val="en-US"/>
        </w:rPr>
        <w:t xml:space="preserve"> = </w:t>
      </w:r>
      <w:proofErr w:type="gramStart"/>
      <w:r w:rsidRPr="00DF34BC">
        <w:rPr>
          <w:rFonts w:ascii="LMMonoLt10" w:hAnsi="LMMonoLt10"/>
          <w:b/>
          <w:bCs/>
          <w:color w:val="214987"/>
          <w:sz w:val="20"/>
          <w:szCs w:val="20"/>
          <w:lang w:val="en-US"/>
        </w:rPr>
        <w:t>which</w:t>
      </w:r>
      <w:r w:rsidRPr="00DF34BC">
        <w:rPr>
          <w:rFonts w:ascii="LMMono10" w:hAnsi="LMMono10"/>
          <w:sz w:val="20"/>
          <w:szCs w:val="20"/>
          <w:lang w:val="en-US"/>
        </w:rPr>
        <w:t>(</w:t>
      </w:r>
      <w:proofErr w:type="spellStart"/>
      <w:proofErr w:type="gramEnd"/>
      <w:r w:rsidRPr="00DF34BC">
        <w:rPr>
          <w:rFonts w:ascii="LMMono10" w:hAnsi="LMMono10"/>
          <w:sz w:val="20"/>
          <w:szCs w:val="20"/>
          <w:lang w:val="en-US"/>
        </w:rPr>
        <w:t>fdr</w:t>
      </w:r>
      <w:proofErr w:type="spellEnd"/>
      <w:r w:rsidRPr="00DF34BC">
        <w:rPr>
          <w:rFonts w:ascii="LMMono10" w:hAnsi="LMMono10"/>
          <w:sz w:val="20"/>
          <w:szCs w:val="20"/>
          <w:lang w:val="en-US"/>
        </w:rPr>
        <w:t xml:space="preserve"> </w:t>
      </w:r>
      <w:r w:rsidRPr="00DF34BC">
        <w:rPr>
          <w:rFonts w:ascii="LMMonoLt10" w:hAnsi="LMMonoLt10"/>
          <w:b/>
          <w:bCs/>
          <w:color w:val="CE5B00"/>
          <w:sz w:val="20"/>
          <w:szCs w:val="20"/>
          <w:lang w:val="en-US"/>
        </w:rPr>
        <w:t xml:space="preserve">&lt; </w:t>
      </w:r>
      <w:r w:rsidRPr="00DF34BC">
        <w:rPr>
          <w:rFonts w:ascii="LMMono10" w:hAnsi="LMMono10"/>
          <w:color w:val="0000CE"/>
          <w:sz w:val="20"/>
          <w:szCs w:val="20"/>
          <w:lang w:val="en-US"/>
        </w:rPr>
        <w:t>0.1</w:t>
      </w:r>
      <w:r w:rsidRPr="00DF34BC">
        <w:rPr>
          <w:rFonts w:ascii="LMMono10" w:hAnsi="LMMono10"/>
          <w:sz w:val="20"/>
          <w:szCs w:val="20"/>
          <w:lang w:val="en-US"/>
        </w:rPr>
        <w:t xml:space="preserve">, </w:t>
      </w:r>
      <w:proofErr w:type="spellStart"/>
      <w:r w:rsidRPr="00DF34BC">
        <w:rPr>
          <w:rFonts w:ascii="LMMono10" w:hAnsi="LMMono10"/>
          <w:color w:val="214987"/>
          <w:sz w:val="20"/>
          <w:szCs w:val="20"/>
          <w:lang w:val="en-US"/>
        </w:rPr>
        <w:t>arr.ind</w:t>
      </w:r>
      <w:proofErr w:type="spellEnd"/>
      <w:r w:rsidRPr="00DF34BC">
        <w:rPr>
          <w:rFonts w:ascii="LMMono10" w:hAnsi="LMMono10"/>
          <w:color w:val="214987"/>
          <w:sz w:val="20"/>
          <w:szCs w:val="20"/>
          <w:lang w:val="en-US"/>
        </w:rPr>
        <w:t xml:space="preserve"> = </w:t>
      </w:r>
      <w:r w:rsidRPr="00DF34BC">
        <w:rPr>
          <w:rFonts w:ascii="LMMono10" w:hAnsi="LMMono10"/>
          <w:color w:val="8E5902"/>
          <w:sz w:val="20"/>
          <w:szCs w:val="20"/>
          <w:lang w:val="en-US"/>
        </w:rPr>
        <w:t>TRUE</w:t>
      </w:r>
      <w:r w:rsidRPr="00DF34BC">
        <w:rPr>
          <w:rFonts w:ascii="LMMono10" w:hAnsi="LMMono10"/>
          <w:sz w:val="20"/>
          <w:szCs w:val="20"/>
          <w:lang w:val="en-US"/>
        </w:rPr>
        <w:t xml:space="preserve">) </w:t>
      </w:r>
    </w:p>
    <w:p w14:paraId="7EE17712" w14:textId="77777777" w:rsidR="00DF34BC" w:rsidRPr="00DF34BC" w:rsidRDefault="00DF34BC" w:rsidP="00DF34BC">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MMono10" w:hAnsi="LMMono10" w:cs="Courier New"/>
          <w:i/>
          <w:iCs/>
          <w:color w:val="8E5902"/>
          <w:sz w:val="20"/>
          <w:szCs w:val="20"/>
        </w:rPr>
      </w:pPr>
      <w:r w:rsidRPr="00DF34BC">
        <w:rPr>
          <w:rFonts w:ascii="LMMono10" w:hAnsi="LMMono10" w:cs="Courier New"/>
          <w:i/>
          <w:iCs/>
          <w:color w:val="8E5902"/>
          <w:sz w:val="20"/>
          <w:szCs w:val="20"/>
        </w:rPr>
        <w:t xml:space="preserve">## </w:t>
      </w:r>
      <w:proofErr w:type="spellStart"/>
      <w:r w:rsidRPr="00DF34BC">
        <w:rPr>
          <w:rFonts w:ascii="LMMono10" w:hAnsi="LMMono10" w:cs="Courier New"/>
          <w:i/>
          <w:iCs/>
          <w:color w:val="8E5902"/>
          <w:sz w:val="20"/>
          <w:szCs w:val="20"/>
        </w:rPr>
        <w:t>eQTL</w:t>
      </w:r>
      <w:proofErr w:type="spellEnd"/>
      <w:r w:rsidRPr="00DF34BC">
        <w:rPr>
          <w:rFonts w:ascii="LMMono10" w:hAnsi="LMMono10" w:cs="Courier New"/>
          <w:i/>
          <w:iCs/>
          <w:color w:val="8E5902"/>
          <w:sz w:val="20"/>
          <w:szCs w:val="20"/>
        </w:rPr>
        <w:t xml:space="preserve"> </w:t>
      </w:r>
      <w:proofErr w:type="spellStart"/>
      <w:r w:rsidRPr="00DF34BC">
        <w:rPr>
          <w:rFonts w:ascii="LMMono10" w:hAnsi="LMMono10" w:cs="Courier New"/>
          <w:i/>
          <w:iCs/>
          <w:color w:val="8E5902"/>
          <w:sz w:val="20"/>
          <w:szCs w:val="20"/>
        </w:rPr>
        <w:t>mapping</w:t>
      </w:r>
      <w:proofErr w:type="spellEnd"/>
      <w:r w:rsidRPr="00DF34BC">
        <w:rPr>
          <w:rFonts w:ascii="LMMono10" w:hAnsi="LMMono10" w:cs="Courier New"/>
          <w:i/>
          <w:iCs/>
          <w:color w:val="8E5902"/>
          <w:sz w:val="20"/>
          <w:szCs w:val="20"/>
        </w:rPr>
        <w:t xml:space="preserve"> </w:t>
      </w:r>
      <w:proofErr w:type="spellStart"/>
      <w:r w:rsidRPr="00DF34BC">
        <w:rPr>
          <w:rFonts w:ascii="LMMono10" w:hAnsi="LMMono10" w:cs="Courier New"/>
          <w:i/>
          <w:iCs/>
          <w:color w:val="8E5902"/>
          <w:sz w:val="20"/>
          <w:szCs w:val="20"/>
        </w:rPr>
        <w:t>plot</w:t>
      </w:r>
      <w:proofErr w:type="spellEnd"/>
    </w:p>
    <w:p w14:paraId="70A3F750" w14:textId="2999AC0C" w:rsidR="00DF34BC" w:rsidRPr="00DF34BC" w:rsidRDefault="00DF34BC" w:rsidP="00721155">
      <w:pPr>
        <w:pStyle w:val="Listenabsatz"/>
        <w:numPr>
          <w:ilvl w:val="0"/>
          <w:numId w:val="7"/>
        </w:numPr>
        <w:shd w:val="clear" w:color="auto" w:fill="F7F7F7"/>
        <w:spacing w:before="100" w:beforeAutospacing="1" w:after="100" w:afterAutospacing="1"/>
        <w:rPr>
          <w:lang w:val="en-US"/>
        </w:rPr>
      </w:pPr>
      <w:proofErr w:type="spellStart"/>
      <w:r w:rsidRPr="00DF34BC">
        <w:rPr>
          <w:rFonts w:ascii="LMMono10" w:hAnsi="LMMono10"/>
          <w:sz w:val="20"/>
          <w:szCs w:val="20"/>
          <w:lang w:val="en-US"/>
        </w:rPr>
        <w:t>signif</w:t>
      </w:r>
      <w:proofErr w:type="spellEnd"/>
      <w:r w:rsidRPr="00DF34BC">
        <w:rPr>
          <w:rFonts w:ascii="LMMono10" w:hAnsi="LMMono10"/>
          <w:sz w:val="20"/>
          <w:szCs w:val="20"/>
          <w:lang w:val="en-US"/>
        </w:rPr>
        <w:t xml:space="preserve"> &lt;- </w:t>
      </w:r>
      <w:proofErr w:type="spellStart"/>
      <w:r w:rsidRPr="00DF34BC">
        <w:rPr>
          <w:rFonts w:ascii="LMMonoLt10" w:hAnsi="LMMonoLt10"/>
          <w:b/>
          <w:bCs/>
          <w:color w:val="214987"/>
          <w:sz w:val="20"/>
          <w:szCs w:val="20"/>
          <w:lang w:val="en-US"/>
        </w:rPr>
        <w:t>as.</w:t>
      </w:r>
      <w:proofErr w:type="gramStart"/>
      <w:r w:rsidRPr="00DF34BC">
        <w:rPr>
          <w:rFonts w:ascii="LMMonoLt10" w:hAnsi="LMMonoLt10"/>
          <w:b/>
          <w:bCs/>
          <w:color w:val="214987"/>
          <w:sz w:val="20"/>
          <w:szCs w:val="20"/>
          <w:lang w:val="en-US"/>
        </w:rPr>
        <w:t>data.table</w:t>
      </w:r>
      <w:proofErr w:type="spellEnd"/>
      <w:proofErr w:type="gramEnd"/>
      <w:r w:rsidRPr="00DF34BC">
        <w:rPr>
          <w:rFonts w:ascii="LMMono10" w:hAnsi="LMMono10"/>
          <w:sz w:val="20"/>
          <w:szCs w:val="20"/>
          <w:lang w:val="en-US"/>
        </w:rPr>
        <w:t>(</w:t>
      </w:r>
      <w:proofErr w:type="spellStart"/>
      <w:r w:rsidRPr="00DF34BC">
        <w:rPr>
          <w:rFonts w:ascii="LMMono10" w:hAnsi="LMMono10"/>
          <w:sz w:val="20"/>
          <w:szCs w:val="20"/>
          <w:lang w:val="en-US"/>
        </w:rPr>
        <w:t>signif</w:t>
      </w:r>
      <w:proofErr w:type="spellEnd"/>
      <w:r w:rsidRPr="00DF34BC">
        <w:rPr>
          <w:rFonts w:ascii="LMMono10" w:hAnsi="LMMono10"/>
          <w:sz w:val="20"/>
          <w:szCs w:val="20"/>
          <w:lang w:val="en-US"/>
        </w:rPr>
        <w:t>)</w:t>
      </w:r>
      <w:r w:rsidRPr="00DF34BC">
        <w:rPr>
          <w:rFonts w:ascii="LMMono10" w:hAnsi="LMMono10"/>
          <w:sz w:val="20"/>
          <w:szCs w:val="20"/>
          <w:lang w:val="en-US"/>
        </w:rPr>
        <w:br/>
      </w:r>
      <w:proofErr w:type="spellStart"/>
      <w:r w:rsidRPr="00DF34BC">
        <w:rPr>
          <w:rFonts w:ascii="LMMonoLt10" w:hAnsi="LMMonoLt10"/>
          <w:b/>
          <w:bCs/>
          <w:color w:val="214987"/>
          <w:sz w:val="20"/>
          <w:szCs w:val="20"/>
          <w:lang w:val="en-US"/>
        </w:rPr>
        <w:t>colnames</w:t>
      </w:r>
      <w:proofErr w:type="spellEnd"/>
      <w:r w:rsidRPr="00DF34BC">
        <w:rPr>
          <w:rFonts w:ascii="LMMono10" w:hAnsi="LMMono10"/>
          <w:sz w:val="20"/>
          <w:szCs w:val="20"/>
          <w:lang w:val="en-US"/>
        </w:rPr>
        <w:t>(</w:t>
      </w:r>
      <w:proofErr w:type="spellStart"/>
      <w:r w:rsidRPr="00DF34BC">
        <w:rPr>
          <w:rFonts w:ascii="LMMono10" w:hAnsi="LMMono10"/>
          <w:sz w:val="20"/>
          <w:szCs w:val="20"/>
          <w:lang w:val="en-US"/>
        </w:rPr>
        <w:t>signif</w:t>
      </w:r>
      <w:proofErr w:type="spellEnd"/>
      <w:r w:rsidRPr="00DF34BC">
        <w:rPr>
          <w:rFonts w:ascii="LMMono10" w:hAnsi="LMMono10"/>
          <w:sz w:val="20"/>
          <w:szCs w:val="20"/>
          <w:lang w:val="en-US"/>
        </w:rPr>
        <w:t xml:space="preserve">) &lt;- </w:t>
      </w:r>
      <w:r w:rsidRPr="00DF34BC">
        <w:rPr>
          <w:rFonts w:ascii="LMMonoLt10" w:hAnsi="LMMonoLt10"/>
          <w:b/>
          <w:bCs/>
          <w:color w:val="214987"/>
          <w:sz w:val="20"/>
          <w:szCs w:val="20"/>
          <w:lang w:val="en-US"/>
        </w:rPr>
        <w:t>c</w:t>
      </w:r>
      <w:r w:rsidRPr="00DF34BC">
        <w:rPr>
          <w:rFonts w:ascii="LMMono10" w:hAnsi="LMMono10"/>
          <w:sz w:val="20"/>
          <w:szCs w:val="20"/>
          <w:lang w:val="en-US"/>
        </w:rPr>
        <w:t>(</w:t>
      </w:r>
      <w:r w:rsidRPr="00DF34BC">
        <w:rPr>
          <w:rFonts w:ascii="LMMono10" w:hAnsi="LMMono10"/>
          <w:color w:val="4F9905"/>
          <w:sz w:val="20"/>
          <w:szCs w:val="20"/>
          <w:lang w:val="en-US"/>
        </w:rPr>
        <w:t>’</w:t>
      </w:r>
      <w:proofErr w:type="spellStart"/>
      <w:r w:rsidRPr="00DF34BC">
        <w:rPr>
          <w:rFonts w:ascii="LMMono10" w:hAnsi="LMMono10"/>
          <w:color w:val="4F9905"/>
          <w:sz w:val="20"/>
          <w:szCs w:val="20"/>
          <w:lang w:val="en-US"/>
        </w:rPr>
        <w:t>gene_index</w:t>
      </w:r>
      <w:proofErr w:type="spellEnd"/>
      <w:r w:rsidRPr="00DF34BC">
        <w:rPr>
          <w:rFonts w:ascii="LMMono10" w:hAnsi="LMMono10"/>
          <w:color w:val="4F9905"/>
          <w:sz w:val="20"/>
          <w:szCs w:val="20"/>
          <w:lang w:val="en-US"/>
        </w:rPr>
        <w:t>’</w:t>
      </w:r>
      <w:r w:rsidRPr="00DF34BC">
        <w:rPr>
          <w:rFonts w:ascii="LMMono10" w:hAnsi="LMMono10"/>
          <w:sz w:val="20"/>
          <w:szCs w:val="20"/>
          <w:lang w:val="en-US"/>
        </w:rPr>
        <w:t xml:space="preserve">, </w:t>
      </w:r>
      <w:r w:rsidRPr="00DF34BC">
        <w:rPr>
          <w:rFonts w:ascii="LMMono10" w:hAnsi="LMMono10"/>
          <w:color w:val="4F9905"/>
          <w:sz w:val="20"/>
          <w:szCs w:val="20"/>
          <w:lang w:val="en-US"/>
        </w:rPr>
        <w:t>’</w:t>
      </w:r>
      <w:proofErr w:type="spellStart"/>
      <w:r w:rsidRPr="00DF34BC">
        <w:rPr>
          <w:rFonts w:ascii="LMMono10" w:hAnsi="LMMono10"/>
          <w:color w:val="4F9905"/>
          <w:sz w:val="20"/>
          <w:szCs w:val="20"/>
          <w:lang w:val="en-US"/>
        </w:rPr>
        <w:t>marker_index</w:t>
      </w:r>
      <w:proofErr w:type="spellEnd"/>
      <w:r w:rsidRPr="00DF34BC">
        <w:rPr>
          <w:rFonts w:ascii="LMMono10" w:hAnsi="LMMono10"/>
          <w:color w:val="4F9905"/>
          <w:sz w:val="20"/>
          <w:szCs w:val="20"/>
          <w:lang w:val="en-US"/>
        </w:rPr>
        <w:t>’</w:t>
      </w:r>
      <w:r w:rsidRPr="00DF34BC">
        <w:rPr>
          <w:rFonts w:ascii="LMMono10" w:hAnsi="LMMono10"/>
          <w:sz w:val="20"/>
          <w:szCs w:val="20"/>
          <w:lang w:val="en-US"/>
        </w:rPr>
        <w:t>)</w:t>
      </w:r>
    </w:p>
    <w:p w14:paraId="24C91114" w14:textId="02413766" w:rsidR="00721155" w:rsidRDefault="00721155" w:rsidP="00721155">
      <w:pPr>
        <w:pStyle w:val="berschrift1"/>
        <w:rPr>
          <w:lang w:val="en-US"/>
        </w:rPr>
      </w:pPr>
      <w:r>
        <w:rPr>
          <w:lang w:val="en-US"/>
        </w:rPr>
        <w:t>X. Linear Regression</w:t>
      </w:r>
    </w:p>
    <w:p w14:paraId="474475FC" w14:textId="0D243504" w:rsidR="008A04A2" w:rsidRDefault="008A04A2" w:rsidP="008A04A2">
      <w:pPr>
        <w:rPr>
          <w:lang w:val="en-US"/>
        </w:rPr>
      </w:pPr>
    </w:p>
    <w:p w14:paraId="410479FA" w14:textId="2F959B46" w:rsidR="008A04A2" w:rsidRDefault="008A04A2" w:rsidP="008A04A2">
      <w:pPr>
        <w:rPr>
          <w:rFonts w:ascii="Calibri" w:hAnsi="Calibri" w:cs="Calibri"/>
          <w:lang w:val="en-US"/>
        </w:rPr>
      </w:pPr>
      <w:r>
        <w:rPr>
          <w:rFonts w:ascii="Calibri" w:hAnsi="Calibri" w:cs="Calibri"/>
          <w:lang w:val="en-US"/>
        </w:rPr>
        <w:t xml:space="preserve">Does y (response variable) depend on </w:t>
      </w:r>
      <w:proofErr w:type="spellStart"/>
      <w:r>
        <w:rPr>
          <w:rFonts w:ascii="Calibri" w:hAnsi="Calibri" w:cs="Calibri"/>
          <w:lang w:val="en-US"/>
        </w:rPr>
        <w:t>xj</w:t>
      </w:r>
      <w:proofErr w:type="spellEnd"/>
      <w:r>
        <w:rPr>
          <w:rFonts w:ascii="Calibri" w:hAnsi="Calibri" w:cs="Calibri"/>
          <w:lang w:val="en-US"/>
        </w:rPr>
        <w:t xml:space="preserve"> (explanatory) everything else being the same?</w:t>
      </w:r>
    </w:p>
    <w:p w14:paraId="16225817" w14:textId="070309AF" w:rsidR="008A04A2" w:rsidRDefault="008A04A2" w:rsidP="008A04A2">
      <w:pPr>
        <w:rPr>
          <w:lang w:val="en-US"/>
        </w:rPr>
      </w:pPr>
      <w:r w:rsidRPr="008A04A2">
        <w:rPr>
          <w:noProof/>
          <w:lang w:val="en-US"/>
        </w:rPr>
        <w:drawing>
          <wp:inline distT="0" distB="0" distL="0" distR="0" wp14:anchorId="26FF4883" wp14:editId="149A3E8E">
            <wp:extent cx="3232298" cy="189023"/>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7711" cy="195772"/>
                    </a:xfrm>
                    <a:prstGeom prst="rect">
                      <a:avLst/>
                    </a:prstGeom>
                  </pic:spPr>
                </pic:pic>
              </a:graphicData>
            </a:graphic>
          </wp:inline>
        </w:drawing>
      </w:r>
    </w:p>
    <w:p w14:paraId="1776E924" w14:textId="4649D9EF" w:rsidR="0035321C" w:rsidRPr="0035321C" w:rsidRDefault="0035321C" w:rsidP="008A04A2">
      <w:pPr>
        <w:rPr>
          <w:rFonts w:ascii="Calibri" w:hAnsi="Calibri"/>
          <w:b/>
          <w:bCs/>
          <w:lang w:val="en-US"/>
        </w:rPr>
      </w:pPr>
      <w:r w:rsidRPr="0035321C">
        <w:rPr>
          <w:rFonts w:ascii="Calibri" w:hAnsi="Calibri"/>
          <w:b/>
          <w:bCs/>
          <w:lang w:val="en-US"/>
        </w:rPr>
        <w:sym w:font="Wingdings" w:char="F0E0"/>
      </w:r>
      <w:r w:rsidRPr="0035321C">
        <w:rPr>
          <w:rFonts w:ascii="Calibri" w:hAnsi="Calibri"/>
          <w:b/>
          <w:bCs/>
          <w:lang w:val="en-US"/>
        </w:rPr>
        <w:t xml:space="preserve"> Probability of y given x</w:t>
      </w:r>
    </w:p>
    <w:p w14:paraId="4E344C2C" w14:textId="35C9F704" w:rsidR="008A04A2" w:rsidRDefault="008A04A2" w:rsidP="008A04A2">
      <w:pPr>
        <w:rPr>
          <w:lang w:val="en-US"/>
        </w:rPr>
      </w:pPr>
    </w:p>
    <w:p w14:paraId="785A8CEA" w14:textId="1850216E" w:rsidR="008A04A2" w:rsidRDefault="008A04A2" w:rsidP="008A04A2">
      <w:pPr>
        <w:rPr>
          <w:rFonts w:ascii="Calibri" w:hAnsi="Calibri"/>
          <w:lang w:val="en-US"/>
        </w:rPr>
      </w:pPr>
      <w:r>
        <w:rPr>
          <w:rFonts w:ascii="Calibri" w:hAnsi="Calibri"/>
          <w:lang w:val="en-US"/>
        </w:rPr>
        <w:t xml:space="preserve">Generally, </w:t>
      </w:r>
      <w:r w:rsidR="000B402F">
        <w:rPr>
          <w:rFonts w:ascii="Calibri" w:hAnsi="Calibri"/>
          <w:lang w:val="en-US"/>
        </w:rPr>
        <w:t xml:space="preserve">the H0 above is </w:t>
      </w:r>
      <w:r>
        <w:rPr>
          <w:rFonts w:ascii="Calibri" w:hAnsi="Calibri"/>
          <w:lang w:val="en-US"/>
        </w:rPr>
        <w:t>i</w:t>
      </w:r>
      <w:r w:rsidRPr="008A04A2">
        <w:rPr>
          <w:rFonts w:ascii="Calibri" w:hAnsi="Calibri"/>
          <w:lang w:val="en-US"/>
        </w:rPr>
        <w:t>mpractical</w:t>
      </w:r>
      <w:r w:rsidR="000B402F">
        <w:rPr>
          <w:rFonts w:ascii="Calibri" w:hAnsi="Calibri"/>
          <w:lang w:val="en-US"/>
        </w:rPr>
        <w:t xml:space="preserve"> because</w:t>
      </w:r>
      <w:r w:rsidRPr="008A04A2">
        <w:rPr>
          <w:rFonts w:ascii="Calibri" w:hAnsi="Calibri"/>
          <w:lang w:val="en-US"/>
        </w:rPr>
        <w:t xml:space="preserve">: </w:t>
      </w:r>
    </w:p>
    <w:p w14:paraId="67114C7C" w14:textId="3D00ED21" w:rsidR="008A04A2" w:rsidRDefault="000B402F" w:rsidP="008A04A2">
      <w:pPr>
        <w:pStyle w:val="Listenabsatz"/>
        <w:numPr>
          <w:ilvl w:val="0"/>
          <w:numId w:val="7"/>
        </w:numPr>
        <w:rPr>
          <w:rFonts w:ascii="Calibri" w:hAnsi="Calibri"/>
          <w:lang w:val="en-US"/>
        </w:rPr>
      </w:pPr>
      <w:r>
        <w:rPr>
          <w:rFonts w:ascii="Calibri" w:hAnsi="Calibri"/>
          <w:lang w:val="en-US"/>
        </w:rPr>
        <w:t>Need to be able to c</w:t>
      </w:r>
      <w:r w:rsidR="008A04A2">
        <w:rPr>
          <w:rFonts w:ascii="Calibri" w:hAnsi="Calibri"/>
          <w:lang w:val="en-US"/>
        </w:rPr>
        <w:t>ondition on continuous variables</w:t>
      </w:r>
    </w:p>
    <w:p w14:paraId="39F0C89E" w14:textId="5505DE2E" w:rsidR="008A04A2" w:rsidRPr="008A04A2" w:rsidRDefault="000B402F" w:rsidP="008A04A2">
      <w:pPr>
        <w:pStyle w:val="Listenabsatz"/>
        <w:numPr>
          <w:ilvl w:val="0"/>
          <w:numId w:val="7"/>
        </w:numPr>
        <w:rPr>
          <w:rFonts w:ascii="Calibri" w:hAnsi="Calibri"/>
          <w:lang w:val="en-US"/>
        </w:rPr>
      </w:pPr>
      <w:r>
        <w:rPr>
          <w:rFonts w:ascii="Calibri" w:hAnsi="Calibri"/>
          <w:lang w:val="en-US"/>
        </w:rPr>
        <w:t>Need to deal with any type</w:t>
      </w:r>
      <w:r w:rsidR="008A04A2">
        <w:rPr>
          <w:rFonts w:ascii="Calibri" w:hAnsi="Calibri"/>
          <w:lang w:val="en-US"/>
        </w:rPr>
        <w:t xml:space="preserve"> distribution</w:t>
      </w:r>
    </w:p>
    <w:p w14:paraId="36872B5A" w14:textId="2CDC9007" w:rsidR="008A04A2" w:rsidRPr="008A04A2" w:rsidRDefault="000B402F" w:rsidP="008A04A2">
      <w:pPr>
        <w:pStyle w:val="Listenabsatz"/>
        <w:numPr>
          <w:ilvl w:val="0"/>
          <w:numId w:val="7"/>
        </w:numPr>
        <w:rPr>
          <w:rFonts w:ascii="Calibri" w:hAnsi="Calibri"/>
          <w:lang w:val="en-US"/>
        </w:rPr>
      </w:pPr>
      <w:r>
        <w:rPr>
          <w:rFonts w:ascii="Calibri" w:hAnsi="Calibri"/>
          <w:lang w:val="en-US"/>
        </w:rPr>
        <w:t xml:space="preserve">Combinatorial explosion of strata: </w:t>
      </w:r>
      <w:r w:rsidR="008A04A2">
        <w:rPr>
          <w:rFonts w:ascii="Calibri" w:hAnsi="Calibri"/>
          <w:lang w:val="en-US"/>
        </w:rPr>
        <w:t xml:space="preserve">for every new factor, more strata, loss of </w:t>
      </w:r>
      <w:r>
        <w:rPr>
          <w:rFonts w:ascii="Calibri" w:hAnsi="Calibri"/>
          <w:lang w:val="en-US"/>
        </w:rPr>
        <w:t xml:space="preserve">statistical </w:t>
      </w:r>
      <w:r w:rsidR="008A04A2">
        <w:rPr>
          <w:rFonts w:ascii="Calibri" w:hAnsi="Calibri"/>
          <w:lang w:val="en-US"/>
        </w:rPr>
        <w:t>power</w:t>
      </w:r>
    </w:p>
    <w:p w14:paraId="42AF4F50" w14:textId="1DF28ED7" w:rsidR="008A04A2" w:rsidRDefault="008A04A2" w:rsidP="008A04A2">
      <w:pPr>
        <w:rPr>
          <w:lang w:val="en-US"/>
        </w:rPr>
      </w:pPr>
    </w:p>
    <w:p w14:paraId="1F4CABEB" w14:textId="32E100A3" w:rsidR="008A04A2" w:rsidRPr="006321E9" w:rsidRDefault="008A04A2" w:rsidP="008A04A2">
      <w:pPr>
        <w:rPr>
          <w:rFonts w:ascii="Calibri" w:hAnsi="Calibri"/>
          <w:b/>
          <w:bCs/>
          <w:u w:val="single"/>
          <w:lang w:val="en-US"/>
        </w:rPr>
      </w:pPr>
      <w:r w:rsidRPr="006321E9">
        <w:rPr>
          <w:rFonts w:ascii="Calibri" w:hAnsi="Calibri"/>
          <w:b/>
          <w:bCs/>
          <w:u w:val="single"/>
          <w:lang w:val="en-US"/>
        </w:rPr>
        <w:t>Linear regression assumptions:</w:t>
      </w:r>
    </w:p>
    <w:p w14:paraId="32490802" w14:textId="5412854C" w:rsidR="00852D15" w:rsidRDefault="00C36309" w:rsidP="00852D15">
      <w:pPr>
        <w:pStyle w:val="Listenabsatz"/>
        <w:numPr>
          <w:ilvl w:val="0"/>
          <w:numId w:val="26"/>
        </w:numPr>
        <w:rPr>
          <w:rFonts w:ascii="Calibri" w:hAnsi="Calibri"/>
          <w:lang w:val="en-US"/>
        </w:rPr>
      </w:pPr>
      <w:r w:rsidRPr="00852D15">
        <w:rPr>
          <w:rFonts w:ascii="Calibri" w:hAnsi="Calibri"/>
          <w:b/>
          <w:bCs/>
          <w:lang w:val="en-US"/>
        </w:rPr>
        <w:t xml:space="preserve">Errors </w:t>
      </w:r>
      <w:r w:rsidR="00881098">
        <w:rPr>
          <w:rFonts w:ascii="Calibri" w:hAnsi="Calibri"/>
          <w:b/>
          <w:bCs/>
          <w:lang w:val="en-US"/>
        </w:rPr>
        <w:t xml:space="preserve">e </w:t>
      </w:r>
      <w:r w:rsidR="00C32C2C" w:rsidRPr="006A68C6">
        <w:rPr>
          <w:rFonts w:ascii="Calibri" w:hAnsi="Calibri"/>
          <w:lang w:val="en-US"/>
        </w:rPr>
        <w:t>(&amp; Residuals</w:t>
      </w:r>
      <w:r w:rsidR="00881098">
        <w:rPr>
          <w:rFonts w:ascii="Calibri" w:hAnsi="Calibri"/>
          <w:lang w:val="en-US"/>
        </w:rPr>
        <w:t xml:space="preserve"> ê</w:t>
      </w:r>
      <w:r w:rsidR="00C32C2C" w:rsidRPr="006A68C6">
        <w:rPr>
          <w:rFonts w:ascii="Calibri" w:hAnsi="Calibri"/>
          <w:lang w:val="en-US"/>
        </w:rPr>
        <w:t>)</w:t>
      </w:r>
      <w:r w:rsidR="00C32C2C">
        <w:rPr>
          <w:rFonts w:ascii="Calibri" w:hAnsi="Calibri"/>
          <w:b/>
          <w:bCs/>
          <w:lang w:val="en-US"/>
        </w:rPr>
        <w:t xml:space="preserve"> </w:t>
      </w:r>
      <w:r w:rsidRPr="00852D15">
        <w:rPr>
          <w:rFonts w:ascii="Calibri" w:hAnsi="Calibri"/>
          <w:b/>
          <w:bCs/>
          <w:lang w:val="en-US"/>
        </w:rPr>
        <w:t>are identically and independently distributed</w:t>
      </w:r>
      <w:r w:rsidRPr="00852D15">
        <w:rPr>
          <w:rFonts w:ascii="Calibri" w:hAnsi="Calibri"/>
          <w:lang w:val="en-US"/>
        </w:rPr>
        <w:t xml:space="preserve"> </w:t>
      </w:r>
    </w:p>
    <w:p w14:paraId="53CD685C" w14:textId="73E697CF" w:rsidR="00852D15" w:rsidRDefault="00C36309" w:rsidP="00852D15">
      <w:pPr>
        <w:pStyle w:val="Listenabsatz"/>
        <w:numPr>
          <w:ilvl w:val="0"/>
          <w:numId w:val="26"/>
        </w:numPr>
        <w:rPr>
          <w:rFonts w:ascii="Calibri" w:hAnsi="Calibri"/>
          <w:lang w:val="en-US"/>
        </w:rPr>
      </w:pPr>
      <w:r w:rsidRPr="00F352D9">
        <w:rPr>
          <w:rFonts w:ascii="Calibri" w:hAnsi="Calibri"/>
          <w:b/>
          <w:bCs/>
          <w:lang w:val="en-US"/>
        </w:rPr>
        <w:t>Errors</w:t>
      </w:r>
      <w:r w:rsidRPr="00852D15">
        <w:rPr>
          <w:rFonts w:ascii="Calibri" w:hAnsi="Calibri"/>
          <w:lang w:val="en-US"/>
        </w:rPr>
        <w:t xml:space="preserve"> </w:t>
      </w:r>
      <w:r w:rsidR="00881098">
        <w:rPr>
          <w:rFonts w:ascii="Calibri" w:hAnsi="Calibri"/>
          <w:lang w:val="en-US"/>
        </w:rPr>
        <w:t xml:space="preserve">e </w:t>
      </w:r>
      <w:r w:rsidRPr="00852D15">
        <w:rPr>
          <w:rFonts w:ascii="Calibri" w:hAnsi="Calibri"/>
          <w:lang w:val="en-US"/>
        </w:rPr>
        <w:t xml:space="preserve">follow a </w:t>
      </w:r>
      <w:r w:rsidRPr="00852D15">
        <w:rPr>
          <w:rFonts w:ascii="Calibri" w:hAnsi="Calibri"/>
          <w:b/>
          <w:bCs/>
          <w:lang w:val="en-US"/>
        </w:rPr>
        <w:t>normal distribution</w:t>
      </w:r>
      <w:r w:rsidRPr="00852D15">
        <w:rPr>
          <w:rFonts w:ascii="Calibri" w:hAnsi="Calibri"/>
          <w:lang w:val="en-US"/>
        </w:rPr>
        <w:t xml:space="preserve"> </w:t>
      </w:r>
      <w:proofErr w:type="gramStart"/>
      <w:r w:rsidRPr="00852D15">
        <w:rPr>
          <w:rFonts w:ascii="Calibri" w:hAnsi="Calibri"/>
          <w:lang w:val="en-US"/>
        </w:rPr>
        <w:t>( =</w:t>
      </w:r>
      <w:proofErr w:type="gramEnd"/>
      <w:r w:rsidRPr="00852D15">
        <w:rPr>
          <w:rFonts w:ascii="Calibri" w:hAnsi="Calibri"/>
          <w:lang w:val="en-US"/>
        </w:rPr>
        <w:t xml:space="preserve"> Conditional distribution is </w:t>
      </w:r>
      <w:r w:rsidRPr="00852D15">
        <w:rPr>
          <w:rFonts w:ascii="Calibri" w:hAnsi="Calibri"/>
          <w:b/>
          <w:bCs/>
          <w:lang w:val="en-US"/>
        </w:rPr>
        <w:t>Gaussian</w:t>
      </w:r>
      <w:r w:rsidRPr="00852D15">
        <w:rPr>
          <w:rFonts w:ascii="Calibri" w:hAnsi="Calibri"/>
          <w:lang w:val="en-US"/>
        </w:rPr>
        <w:t xml:space="preserve"> distribution</w:t>
      </w:r>
    </w:p>
    <w:p w14:paraId="701AFD8E" w14:textId="19AF7423" w:rsidR="00253D02" w:rsidRPr="00253D02" w:rsidRDefault="00253D02" w:rsidP="00253D02">
      <w:pPr>
        <w:pStyle w:val="Listenabsatz"/>
        <w:numPr>
          <w:ilvl w:val="1"/>
          <w:numId w:val="26"/>
        </w:numPr>
        <w:shd w:val="clear" w:color="auto" w:fill="FFFFFF"/>
        <w:spacing w:before="100" w:beforeAutospacing="1" w:after="100" w:afterAutospacing="1"/>
        <w:rPr>
          <w:rFonts w:ascii="Calibri" w:hAnsi="Calibri"/>
          <w:lang w:val="en-US"/>
        </w:rPr>
      </w:pPr>
      <w:r w:rsidRPr="007369D3">
        <w:rPr>
          <w:rFonts w:ascii="Calibri" w:hAnsi="Calibri"/>
          <w:lang w:val="en-US"/>
        </w:rPr>
        <w:t xml:space="preserve">The Gaussian assumption of the </w:t>
      </w:r>
      <w:r w:rsidRPr="00875AB5">
        <w:rPr>
          <w:rFonts w:ascii="Calibri" w:hAnsi="Calibri"/>
          <w:b/>
          <w:bCs/>
          <w:lang w:val="en-US"/>
        </w:rPr>
        <w:t>errors</w:t>
      </w:r>
      <w:r w:rsidRPr="007369D3">
        <w:rPr>
          <w:rFonts w:ascii="Calibri" w:hAnsi="Calibri"/>
          <w:lang w:val="en-US"/>
        </w:rPr>
        <w:t xml:space="preserve"> is key to all statistical tests. An implication that the errors follow a Gaussian distribution is that the residuals also follow a Gaussian distribution. </w:t>
      </w:r>
    </w:p>
    <w:p w14:paraId="5E2C414F" w14:textId="55C1F4B5" w:rsidR="00945101" w:rsidRPr="00852D15" w:rsidRDefault="00945101" w:rsidP="00852D15">
      <w:pPr>
        <w:pStyle w:val="Listenabsatz"/>
        <w:numPr>
          <w:ilvl w:val="0"/>
          <w:numId w:val="26"/>
        </w:numPr>
        <w:rPr>
          <w:rFonts w:ascii="Calibri" w:hAnsi="Calibri"/>
          <w:lang w:val="en-US"/>
        </w:rPr>
      </w:pPr>
      <w:r w:rsidRPr="00852D15">
        <w:rPr>
          <w:rFonts w:ascii="Calibri" w:hAnsi="Calibri"/>
          <w:lang w:val="en-US"/>
        </w:rPr>
        <w:t xml:space="preserve">Conditional expectation of y is a </w:t>
      </w:r>
      <w:r w:rsidR="00735723" w:rsidRPr="00852D15">
        <w:rPr>
          <w:rFonts w:ascii="Calibri" w:hAnsi="Calibri"/>
          <w:b/>
          <w:bCs/>
          <w:lang w:val="en-US"/>
        </w:rPr>
        <w:t>linear combination</w:t>
      </w:r>
      <w:r w:rsidR="00735723" w:rsidRPr="00852D15">
        <w:rPr>
          <w:rFonts w:ascii="Calibri" w:hAnsi="Calibri"/>
          <w:lang w:val="en-US"/>
        </w:rPr>
        <w:t xml:space="preserve"> of the explanatory variables</w:t>
      </w:r>
    </w:p>
    <w:p w14:paraId="777F0CF4" w14:textId="369DB14D" w:rsidR="00735723" w:rsidRDefault="00735723" w:rsidP="008A04A2">
      <w:pPr>
        <w:pStyle w:val="Listenabsatz"/>
        <w:numPr>
          <w:ilvl w:val="0"/>
          <w:numId w:val="7"/>
        </w:numPr>
        <w:rPr>
          <w:rFonts w:ascii="Calibri" w:hAnsi="Calibri"/>
          <w:lang w:val="en-US"/>
        </w:rPr>
      </w:pPr>
      <w:r w:rsidRPr="00735723">
        <w:rPr>
          <w:rFonts w:ascii="Calibri" w:hAnsi="Calibri"/>
          <w:noProof/>
          <w:lang w:val="en-US"/>
        </w:rPr>
        <w:drawing>
          <wp:inline distT="0" distB="0" distL="0" distR="0" wp14:anchorId="518DAC8C" wp14:editId="6AE9D341">
            <wp:extent cx="2062717" cy="158671"/>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7382" cy="166722"/>
                    </a:xfrm>
                    <a:prstGeom prst="rect">
                      <a:avLst/>
                    </a:prstGeom>
                  </pic:spPr>
                </pic:pic>
              </a:graphicData>
            </a:graphic>
          </wp:inline>
        </w:drawing>
      </w:r>
    </w:p>
    <w:p w14:paraId="4AAD50CD" w14:textId="50C98E5F" w:rsidR="006C3EF0" w:rsidRDefault="00735723" w:rsidP="006C3EF0">
      <w:pPr>
        <w:pStyle w:val="Listenabsatz"/>
        <w:numPr>
          <w:ilvl w:val="1"/>
          <w:numId w:val="7"/>
        </w:numPr>
        <w:rPr>
          <w:rFonts w:ascii="Calibri" w:hAnsi="Calibri"/>
          <w:lang w:val="en-US"/>
        </w:rPr>
      </w:pPr>
      <w:r>
        <w:rPr>
          <w:rFonts w:ascii="Calibri" w:hAnsi="Calibri"/>
          <w:lang w:val="en-US"/>
        </w:rPr>
        <w:t xml:space="preserve">Assumptions allow us to deal with continuous </w:t>
      </w:r>
      <w:r w:rsidR="006C3EF0">
        <w:rPr>
          <w:rFonts w:ascii="Calibri" w:hAnsi="Calibri"/>
          <w:lang w:val="en-US"/>
        </w:rPr>
        <w:t xml:space="preserve">&amp; discrete explanatory </w:t>
      </w:r>
      <w:r>
        <w:rPr>
          <w:rFonts w:ascii="Calibri" w:hAnsi="Calibri"/>
          <w:lang w:val="en-US"/>
        </w:rPr>
        <w:t xml:space="preserve">variables </w:t>
      </w:r>
    </w:p>
    <w:p w14:paraId="0C5C701F" w14:textId="2451447C" w:rsidR="008A65DB" w:rsidRDefault="00F352D9" w:rsidP="006C3EF0">
      <w:pPr>
        <w:pStyle w:val="Listenabsatz"/>
        <w:numPr>
          <w:ilvl w:val="1"/>
          <w:numId w:val="7"/>
        </w:numPr>
        <w:rPr>
          <w:rFonts w:ascii="Calibri" w:hAnsi="Calibri"/>
          <w:lang w:val="en-US"/>
        </w:rPr>
      </w:pPr>
      <w:r>
        <w:rPr>
          <w:rFonts w:ascii="Calibri" w:hAnsi="Calibri"/>
          <w:noProof/>
          <w:lang w:val="en-US"/>
        </w:rPr>
        <mc:AlternateContent>
          <mc:Choice Requires="wps">
            <w:drawing>
              <wp:anchor distT="0" distB="0" distL="114300" distR="114300" simplePos="0" relativeHeight="251724800" behindDoc="0" locked="0" layoutInCell="1" allowOverlap="1" wp14:anchorId="3433D986" wp14:editId="4A803165">
                <wp:simplePos x="0" y="0"/>
                <wp:positionH relativeFrom="column">
                  <wp:posOffset>5165871</wp:posOffset>
                </wp:positionH>
                <wp:positionV relativeFrom="paragraph">
                  <wp:posOffset>-635</wp:posOffset>
                </wp:positionV>
                <wp:extent cx="1441939" cy="1916723"/>
                <wp:effectExtent l="0" t="0" r="19050" b="13970"/>
                <wp:wrapNone/>
                <wp:docPr id="69" name="Textfeld 69"/>
                <wp:cNvGraphicFramePr/>
                <a:graphic xmlns:a="http://schemas.openxmlformats.org/drawingml/2006/main">
                  <a:graphicData uri="http://schemas.microsoft.com/office/word/2010/wordprocessingShape">
                    <wps:wsp>
                      <wps:cNvSpPr txBox="1"/>
                      <wps:spPr>
                        <a:xfrm>
                          <a:off x="0" y="0"/>
                          <a:ext cx="1441939" cy="1916723"/>
                        </a:xfrm>
                        <a:prstGeom prst="rect">
                          <a:avLst/>
                        </a:prstGeom>
                        <a:solidFill>
                          <a:schemeClr val="lt1"/>
                        </a:solidFill>
                        <a:ln w="6350">
                          <a:solidFill>
                            <a:prstClr val="black"/>
                          </a:solidFill>
                        </a:ln>
                      </wps:spPr>
                      <wps:txbx>
                        <w:txbxContent>
                          <w:p w14:paraId="2F80A75A" w14:textId="1406C895" w:rsidR="00BB0233" w:rsidRPr="00F352D9" w:rsidRDefault="00BB0233" w:rsidP="00F352D9">
                            <w:pPr>
                              <w:rPr>
                                <w:rFonts w:ascii="Calibri" w:hAnsi="Calibri"/>
                                <w:i/>
                                <w:iCs/>
                                <w:sz w:val="20"/>
                                <w:szCs w:val="20"/>
                                <w:lang w:val="en-US"/>
                              </w:rPr>
                            </w:pPr>
                            <w:r w:rsidRPr="00F352D9">
                              <w:rPr>
                                <w:rFonts w:ascii="Calibri" w:hAnsi="Calibri"/>
                                <w:b/>
                                <w:bCs/>
                                <w:i/>
                                <w:iCs/>
                                <w:sz w:val="20"/>
                                <w:szCs w:val="20"/>
                                <w:lang w:val="en-US"/>
                              </w:rPr>
                              <w:t>Error</w:t>
                            </w:r>
                            <w:r w:rsidRPr="00F352D9">
                              <w:rPr>
                                <w:rFonts w:ascii="Calibri" w:hAnsi="Calibri"/>
                                <w:i/>
                                <w:iCs/>
                                <w:sz w:val="20"/>
                                <w:szCs w:val="20"/>
                                <w:lang w:val="en-US"/>
                              </w:rPr>
                              <w:t xml:space="preserve"> =</w:t>
                            </w:r>
                            <w:r w:rsidRPr="00F352D9">
                              <w:rPr>
                                <w:rFonts w:ascii="Arial" w:hAnsi="Arial" w:cs="Arial"/>
                                <w:i/>
                                <w:iCs/>
                                <w:color w:val="242729"/>
                                <w:sz w:val="20"/>
                                <w:szCs w:val="20"/>
                                <w:shd w:val="clear" w:color="auto" w:fill="FFFFFF"/>
                                <w:lang w:val="en-US"/>
                              </w:rPr>
                              <w:t xml:space="preserve"> </w:t>
                            </w:r>
                            <w:r w:rsidRPr="00F352D9">
                              <w:rPr>
                                <w:rFonts w:ascii="Calibri" w:hAnsi="Calibri"/>
                                <w:i/>
                                <w:iCs/>
                                <w:sz w:val="20"/>
                                <w:szCs w:val="20"/>
                                <w:lang w:val="en-US"/>
                              </w:rPr>
                              <w:t>difference between the observed value and the true value (unobserved)</w:t>
                            </w:r>
                          </w:p>
                          <w:p w14:paraId="6349A736" w14:textId="6AF24E06" w:rsidR="00BB0233" w:rsidRPr="00F352D9" w:rsidRDefault="00BB0233" w:rsidP="00F352D9">
                            <w:pPr>
                              <w:rPr>
                                <w:rFonts w:ascii="Calibri" w:hAnsi="Calibri"/>
                                <w:i/>
                                <w:iCs/>
                                <w:sz w:val="20"/>
                                <w:szCs w:val="20"/>
                                <w:lang w:val="en-US"/>
                              </w:rPr>
                            </w:pPr>
                            <w:r w:rsidRPr="00F352D9">
                              <w:rPr>
                                <w:rFonts w:ascii="Calibri" w:hAnsi="Calibri"/>
                                <w:b/>
                                <w:bCs/>
                                <w:i/>
                                <w:iCs/>
                                <w:sz w:val="20"/>
                                <w:szCs w:val="20"/>
                                <w:lang w:val="en-US"/>
                              </w:rPr>
                              <w:t>Residual</w:t>
                            </w:r>
                            <w:r w:rsidRPr="00F352D9">
                              <w:rPr>
                                <w:rFonts w:ascii="Calibri" w:hAnsi="Calibri"/>
                                <w:i/>
                                <w:iCs/>
                                <w:sz w:val="20"/>
                                <w:szCs w:val="20"/>
                                <w:lang w:val="en-US"/>
                              </w:rPr>
                              <w:t xml:space="preserve"> = difference between </w:t>
                            </w:r>
                            <w:r>
                              <w:rPr>
                                <w:rFonts w:ascii="Calibri" w:hAnsi="Calibri"/>
                                <w:i/>
                                <w:iCs/>
                                <w:sz w:val="20"/>
                                <w:szCs w:val="20"/>
                                <w:lang w:val="en-US"/>
                              </w:rPr>
                              <w:t xml:space="preserve">the </w:t>
                            </w:r>
                            <w:r w:rsidRPr="00F352D9">
                              <w:rPr>
                                <w:rFonts w:ascii="Calibri" w:hAnsi="Calibri"/>
                                <w:i/>
                                <w:iCs/>
                                <w:sz w:val="20"/>
                                <w:szCs w:val="20"/>
                                <w:lang w:val="en-US"/>
                              </w:rPr>
                              <w:t>predicted value (by the model)</w:t>
                            </w:r>
                            <w:r>
                              <w:rPr>
                                <w:rFonts w:ascii="Calibri" w:hAnsi="Calibri"/>
                                <w:i/>
                                <w:iCs/>
                                <w:sz w:val="20"/>
                                <w:szCs w:val="20"/>
                                <w:lang w:val="en-US"/>
                              </w:rPr>
                              <w:t xml:space="preserve"> and the</w:t>
                            </w:r>
                            <w:r w:rsidRPr="00F352D9">
                              <w:rPr>
                                <w:rFonts w:ascii="Calibri" w:hAnsi="Calibri"/>
                                <w:i/>
                                <w:iCs/>
                                <w:sz w:val="20"/>
                                <w:szCs w:val="20"/>
                                <w:lang w:val="en-US"/>
                              </w:rPr>
                              <w:t xml:space="preserve"> observed</w:t>
                            </w:r>
                            <w:r>
                              <w:rPr>
                                <w:rFonts w:ascii="Calibri" w:hAnsi="Calibri"/>
                                <w:i/>
                                <w:iCs/>
                                <w:sz w:val="20"/>
                                <w:szCs w:val="20"/>
                                <w:lang w:val="en-US"/>
                              </w:rPr>
                              <w:t>/ actual</w:t>
                            </w:r>
                            <w:r w:rsidRPr="00F352D9">
                              <w:rPr>
                                <w:rFonts w:ascii="Calibri" w:hAnsi="Calibri"/>
                                <w:i/>
                                <w:iCs/>
                                <w:sz w:val="20"/>
                                <w:szCs w:val="20"/>
                                <w:lang w:val="en-US"/>
                              </w:rPr>
                              <w:t xml:space="preserve"> value </w:t>
                            </w:r>
                          </w:p>
                          <w:p w14:paraId="033EC389" w14:textId="754CCD7B" w:rsidR="00BB0233" w:rsidRPr="00F352D9" w:rsidRDefault="00BB0233">
                            <w:pPr>
                              <w:rPr>
                                <w:rFonts w:ascii="Calibri" w:hAnsi="Calibri"/>
                                <w:i/>
                                <w:iCs/>
                                <w:sz w:val="20"/>
                                <w:szCs w:val="20"/>
                                <w:lang w:val="en-US"/>
                              </w:rPr>
                            </w:pPr>
                            <w:r w:rsidRPr="00F352D9">
                              <w:rPr>
                                <w:rFonts w:ascii="Calibri" w:hAnsi="Calibri"/>
                                <w:i/>
                                <w:iCs/>
                                <w:sz w:val="20"/>
                                <w:szCs w:val="20"/>
                                <w:lang w:val="en-US"/>
                              </w:rPr>
                              <w:sym w:font="Wingdings" w:char="F0E0"/>
                            </w:r>
                            <w:r w:rsidRPr="00F352D9">
                              <w:rPr>
                                <w:rFonts w:ascii="Calibri" w:hAnsi="Calibri"/>
                                <w:i/>
                                <w:iCs/>
                                <w:sz w:val="20"/>
                                <w:szCs w:val="20"/>
                                <w:lang w:val="en-US"/>
                              </w:rPr>
                              <w:t xml:space="preserve"> only have access to residuals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D986" id="Textfeld 69" o:spid="_x0000_s1027" type="#_x0000_t202" style="position:absolute;left:0;text-align:left;margin-left:406.75pt;margin-top:-.05pt;width:113.55pt;height:15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" fillcolor="white [3201]" strokeweight=".5pt">
                <v:textbox>
                  <w:txbxContent>
                    <w:p w14:paraId="2F80A75A" w14:textId="1406C895" w:rsidR="00BB0233" w:rsidRPr="00F352D9" w:rsidRDefault="00BB0233" w:rsidP="00F352D9">
                      <w:pPr>
                        <w:rPr>
                          <w:rFonts w:ascii="Calibri" w:hAnsi="Calibri"/>
                          <w:i/>
                          <w:iCs/>
                          <w:sz w:val="20"/>
                          <w:szCs w:val="20"/>
                          <w:lang w:val="en-US"/>
                        </w:rPr>
                      </w:pPr>
                      <w:r w:rsidRPr="00F352D9">
                        <w:rPr>
                          <w:rFonts w:ascii="Calibri" w:hAnsi="Calibri"/>
                          <w:b/>
                          <w:bCs/>
                          <w:i/>
                          <w:iCs/>
                          <w:sz w:val="20"/>
                          <w:szCs w:val="20"/>
                          <w:lang w:val="en-US"/>
                        </w:rPr>
                        <w:t>Error</w:t>
                      </w:r>
                      <w:r w:rsidRPr="00F352D9">
                        <w:rPr>
                          <w:rFonts w:ascii="Calibri" w:hAnsi="Calibri"/>
                          <w:i/>
                          <w:iCs/>
                          <w:sz w:val="20"/>
                          <w:szCs w:val="20"/>
                          <w:lang w:val="en-US"/>
                        </w:rPr>
                        <w:t xml:space="preserve"> =</w:t>
                      </w:r>
                      <w:r w:rsidRPr="00F352D9">
                        <w:rPr>
                          <w:rFonts w:ascii="Arial" w:hAnsi="Arial" w:cs="Arial"/>
                          <w:i/>
                          <w:iCs/>
                          <w:color w:val="242729"/>
                          <w:sz w:val="20"/>
                          <w:szCs w:val="20"/>
                          <w:shd w:val="clear" w:color="auto" w:fill="FFFFFF"/>
                          <w:lang w:val="en-US"/>
                        </w:rPr>
                        <w:t xml:space="preserve"> </w:t>
                      </w:r>
                      <w:r w:rsidRPr="00F352D9">
                        <w:rPr>
                          <w:rFonts w:ascii="Calibri" w:hAnsi="Calibri"/>
                          <w:i/>
                          <w:iCs/>
                          <w:sz w:val="20"/>
                          <w:szCs w:val="20"/>
                          <w:lang w:val="en-US"/>
                        </w:rPr>
                        <w:t>difference between the observed value and the true value (unobserved)</w:t>
                      </w:r>
                    </w:p>
                    <w:p w14:paraId="6349A736" w14:textId="6AF24E06" w:rsidR="00BB0233" w:rsidRPr="00F352D9" w:rsidRDefault="00BB0233" w:rsidP="00F352D9">
                      <w:pPr>
                        <w:rPr>
                          <w:rFonts w:ascii="Calibri" w:hAnsi="Calibri"/>
                          <w:i/>
                          <w:iCs/>
                          <w:sz w:val="20"/>
                          <w:szCs w:val="20"/>
                          <w:lang w:val="en-US"/>
                        </w:rPr>
                      </w:pPr>
                      <w:r w:rsidRPr="00F352D9">
                        <w:rPr>
                          <w:rFonts w:ascii="Calibri" w:hAnsi="Calibri"/>
                          <w:b/>
                          <w:bCs/>
                          <w:i/>
                          <w:iCs/>
                          <w:sz w:val="20"/>
                          <w:szCs w:val="20"/>
                          <w:lang w:val="en-US"/>
                        </w:rPr>
                        <w:t>Residual</w:t>
                      </w:r>
                      <w:r w:rsidRPr="00F352D9">
                        <w:rPr>
                          <w:rFonts w:ascii="Calibri" w:hAnsi="Calibri"/>
                          <w:i/>
                          <w:iCs/>
                          <w:sz w:val="20"/>
                          <w:szCs w:val="20"/>
                          <w:lang w:val="en-US"/>
                        </w:rPr>
                        <w:t xml:space="preserve"> = difference between </w:t>
                      </w:r>
                      <w:r>
                        <w:rPr>
                          <w:rFonts w:ascii="Calibri" w:hAnsi="Calibri"/>
                          <w:i/>
                          <w:iCs/>
                          <w:sz w:val="20"/>
                          <w:szCs w:val="20"/>
                          <w:lang w:val="en-US"/>
                        </w:rPr>
                        <w:t xml:space="preserve">the </w:t>
                      </w:r>
                      <w:r w:rsidRPr="00F352D9">
                        <w:rPr>
                          <w:rFonts w:ascii="Calibri" w:hAnsi="Calibri"/>
                          <w:i/>
                          <w:iCs/>
                          <w:sz w:val="20"/>
                          <w:szCs w:val="20"/>
                          <w:lang w:val="en-US"/>
                        </w:rPr>
                        <w:t>predicted value (by the model)</w:t>
                      </w:r>
                      <w:r>
                        <w:rPr>
                          <w:rFonts w:ascii="Calibri" w:hAnsi="Calibri"/>
                          <w:i/>
                          <w:iCs/>
                          <w:sz w:val="20"/>
                          <w:szCs w:val="20"/>
                          <w:lang w:val="en-US"/>
                        </w:rPr>
                        <w:t xml:space="preserve"> and the</w:t>
                      </w:r>
                      <w:r w:rsidRPr="00F352D9">
                        <w:rPr>
                          <w:rFonts w:ascii="Calibri" w:hAnsi="Calibri"/>
                          <w:i/>
                          <w:iCs/>
                          <w:sz w:val="20"/>
                          <w:szCs w:val="20"/>
                          <w:lang w:val="en-US"/>
                        </w:rPr>
                        <w:t xml:space="preserve"> observed</w:t>
                      </w:r>
                      <w:r>
                        <w:rPr>
                          <w:rFonts w:ascii="Calibri" w:hAnsi="Calibri"/>
                          <w:i/>
                          <w:iCs/>
                          <w:sz w:val="20"/>
                          <w:szCs w:val="20"/>
                          <w:lang w:val="en-US"/>
                        </w:rPr>
                        <w:t>/ actual</w:t>
                      </w:r>
                      <w:r w:rsidRPr="00F352D9">
                        <w:rPr>
                          <w:rFonts w:ascii="Calibri" w:hAnsi="Calibri"/>
                          <w:i/>
                          <w:iCs/>
                          <w:sz w:val="20"/>
                          <w:szCs w:val="20"/>
                          <w:lang w:val="en-US"/>
                        </w:rPr>
                        <w:t xml:space="preserve"> value </w:t>
                      </w:r>
                    </w:p>
                    <w:p w14:paraId="033EC389" w14:textId="754CCD7B" w:rsidR="00BB0233" w:rsidRPr="00F352D9" w:rsidRDefault="00BB0233">
                      <w:pPr>
                        <w:rPr>
                          <w:rFonts w:ascii="Calibri" w:hAnsi="Calibri"/>
                          <w:i/>
                          <w:iCs/>
                          <w:sz w:val="20"/>
                          <w:szCs w:val="20"/>
                          <w:lang w:val="en-US"/>
                        </w:rPr>
                      </w:pPr>
                      <w:r w:rsidRPr="00F352D9">
                        <w:rPr>
                          <w:rFonts w:ascii="Calibri" w:hAnsi="Calibri"/>
                          <w:i/>
                          <w:iCs/>
                          <w:sz w:val="20"/>
                          <w:szCs w:val="20"/>
                          <w:lang w:val="en-US"/>
                        </w:rPr>
                        <w:sym w:font="Wingdings" w:char="F0E0"/>
                      </w:r>
                      <w:r w:rsidRPr="00F352D9">
                        <w:rPr>
                          <w:rFonts w:ascii="Calibri" w:hAnsi="Calibri"/>
                          <w:i/>
                          <w:iCs/>
                          <w:sz w:val="20"/>
                          <w:szCs w:val="20"/>
                          <w:lang w:val="en-US"/>
                        </w:rPr>
                        <w:t xml:space="preserve"> only have access to residuals</w:t>
                      </w:r>
                    </w:p>
                  </w:txbxContent>
                </v:textbox>
              </v:shape>
            </w:pict>
          </mc:Fallback>
        </mc:AlternateContent>
      </w:r>
      <w:r w:rsidR="00735723" w:rsidRPr="006C3EF0">
        <w:rPr>
          <w:rFonts w:ascii="Calibri" w:hAnsi="Calibri"/>
          <w:lang w:val="en-US"/>
        </w:rPr>
        <w:t xml:space="preserve">Effects of explanatory variables do not depend on the value of other </w:t>
      </w:r>
      <w:r w:rsidR="006C3EF0" w:rsidRPr="006C3EF0">
        <w:rPr>
          <w:rFonts w:ascii="Calibri" w:hAnsi="Calibri"/>
          <w:lang w:val="en-US"/>
        </w:rPr>
        <w:t>variables</w:t>
      </w:r>
      <w:r w:rsidR="00735723" w:rsidRPr="006C3EF0">
        <w:rPr>
          <w:rFonts w:ascii="Calibri" w:hAnsi="Calibri"/>
          <w:lang w:val="en-US"/>
        </w:rPr>
        <w:t>; Effects do not change between strata</w:t>
      </w:r>
    </w:p>
    <w:p w14:paraId="5E04B683" w14:textId="2AFAB5D0" w:rsidR="00735723" w:rsidRDefault="006C3EF0" w:rsidP="00C36309">
      <w:pPr>
        <w:pStyle w:val="Listenabsatz"/>
        <w:ind w:left="2160"/>
        <w:rPr>
          <w:rFonts w:ascii="Calibri" w:hAnsi="Calibri"/>
          <w:lang w:val="en-US"/>
        </w:rPr>
      </w:pPr>
      <w:r w:rsidRPr="006C3EF0">
        <w:rPr>
          <w:rFonts w:ascii="Calibri" w:hAnsi="Calibri"/>
          <w:lang w:val="en-US"/>
        </w:rPr>
        <w:sym w:font="Wingdings" w:char="F0E0"/>
      </w:r>
      <w:r>
        <w:rPr>
          <w:rFonts w:ascii="Calibri" w:hAnsi="Calibri"/>
          <w:lang w:val="en-US"/>
        </w:rPr>
        <w:t xml:space="preserve">no </w:t>
      </w:r>
      <w:r w:rsidR="008A65DB">
        <w:rPr>
          <w:rFonts w:ascii="Calibri" w:hAnsi="Calibri"/>
          <w:lang w:val="en-US"/>
        </w:rPr>
        <w:t>categorical</w:t>
      </w:r>
      <w:r>
        <w:rPr>
          <w:rFonts w:ascii="Calibri" w:hAnsi="Calibri"/>
          <w:lang w:val="en-US"/>
        </w:rPr>
        <w:t xml:space="preserve"> explosion of strat</w:t>
      </w:r>
      <w:r w:rsidR="00217577">
        <w:rPr>
          <w:rFonts w:ascii="Calibri" w:hAnsi="Calibri"/>
          <w:lang w:val="en-US"/>
        </w:rPr>
        <w:t>a</w:t>
      </w:r>
    </w:p>
    <w:p w14:paraId="53DF49AA" w14:textId="029C7B4A" w:rsidR="00735723" w:rsidRPr="00D03D07" w:rsidRDefault="00735723" w:rsidP="00735723">
      <w:pPr>
        <w:rPr>
          <w:rFonts w:ascii="Calibri" w:hAnsi="Calibri"/>
          <w:b/>
          <w:bCs/>
          <w:u w:val="single"/>
          <w:lang w:val="en-US"/>
        </w:rPr>
      </w:pPr>
      <w:r w:rsidRPr="00D03D07">
        <w:rPr>
          <w:rFonts w:ascii="Calibri" w:hAnsi="Calibri"/>
          <w:b/>
          <w:bCs/>
          <w:u w:val="single"/>
          <w:lang w:val="en-US"/>
        </w:rPr>
        <w:t>Limitations of assumptions:</w:t>
      </w:r>
    </w:p>
    <w:p w14:paraId="48326C9F" w14:textId="5153F869" w:rsidR="00735723" w:rsidRDefault="00735723" w:rsidP="00735723">
      <w:pPr>
        <w:pStyle w:val="Listenabsatz"/>
        <w:numPr>
          <w:ilvl w:val="0"/>
          <w:numId w:val="7"/>
        </w:numPr>
        <w:rPr>
          <w:rFonts w:ascii="Calibri" w:hAnsi="Calibri"/>
          <w:lang w:val="en-US"/>
        </w:rPr>
      </w:pPr>
      <w:r>
        <w:rPr>
          <w:rFonts w:ascii="Calibri" w:hAnsi="Calibri"/>
          <w:lang w:val="en-US"/>
        </w:rPr>
        <w:t xml:space="preserve">Gaussian assumption </w:t>
      </w:r>
      <w:proofErr w:type="gramStart"/>
      <w:r>
        <w:rPr>
          <w:rFonts w:ascii="Calibri" w:hAnsi="Calibri"/>
          <w:lang w:val="en-US"/>
        </w:rPr>
        <w:t>limiting</w:t>
      </w:r>
      <w:r w:rsidR="00D03D07">
        <w:rPr>
          <w:rFonts w:ascii="Calibri" w:hAnsi="Calibri"/>
          <w:lang w:val="en-US"/>
        </w:rPr>
        <w:t>:</w:t>
      </w:r>
      <w:proofErr w:type="gramEnd"/>
      <w:r w:rsidR="00D03D07">
        <w:rPr>
          <w:rFonts w:ascii="Calibri" w:hAnsi="Calibri"/>
          <w:lang w:val="en-US"/>
        </w:rPr>
        <w:t xml:space="preserve"> </w:t>
      </w:r>
      <w:r>
        <w:rPr>
          <w:rFonts w:ascii="Calibri" w:hAnsi="Calibri"/>
          <w:lang w:val="en-US"/>
        </w:rPr>
        <w:t xml:space="preserve">cannot deal with binary </w:t>
      </w:r>
      <w:r w:rsidR="00D03D07">
        <w:rPr>
          <w:rFonts w:ascii="Calibri" w:hAnsi="Calibri"/>
          <w:lang w:val="en-US"/>
        </w:rPr>
        <w:t>response</w:t>
      </w:r>
      <w:r>
        <w:rPr>
          <w:rFonts w:ascii="Calibri" w:hAnsi="Calibri"/>
          <w:lang w:val="en-US"/>
        </w:rPr>
        <w:t xml:space="preserve"> variables</w:t>
      </w:r>
    </w:p>
    <w:p w14:paraId="36924D53" w14:textId="7606D269" w:rsidR="00735723" w:rsidRDefault="00D03D07" w:rsidP="00735723">
      <w:pPr>
        <w:pStyle w:val="Listenabsatz"/>
        <w:numPr>
          <w:ilvl w:val="0"/>
          <w:numId w:val="7"/>
        </w:numPr>
        <w:rPr>
          <w:rFonts w:ascii="Calibri" w:hAnsi="Calibri"/>
          <w:lang w:val="en-US"/>
        </w:rPr>
      </w:pPr>
      <w:r>
        <w:rPr>
          <w:rFonts w:ascii="Calibri" w:hAnsi="Calibri"/>
          <w:lang w:val="en-US"/>
        </w:rPr>
        <w:t>Assumption that v</w:t>
      </w:r>
      <w:r w:rsidR="00735723">
        <w:rPr>
          <w:rFonts w:ascii="Calibri" w:hAnsi="Calibri"/>
          <w:lang w:val="en-US"/>
        </w:rPr>
        <w:t xml:space="preserve">ariance is </w:t>
      </w:r>
      <w:r>
        <w:rPr>
          <w:rFonts w:ascii="Calibri" w:hAnsi="Calibri"/>
          <w:lang w:val="en-US"/>
        </w:rPr>
        <w:t>independent</w:t>
      </w:r>
      <w:r w:rsidR="00735723">
        <w:rPr>
          <w:rFonts w:ascii="Calibri" w:hAnsi="Calibri"/>
          <w:lang w:val="en-US"/>
        </w:rPr>
        <w:t xml:space="preserve"> of strata c</w:t>
      </w:r>
      <w:r>
        <w:rPr>
          <w:rFonts w:ascii="Calibri" w:hAnsi="Calibri"/>
          <w:lang w:val="en-US"/>
        </w:rPr>
        <w:t>a</w:t>
      </w:r>
      <w:r w:rsidR="00735723">
        <w:rPr>
          <w:rFonts w:ascii="Calibri" w:hAnsi="Calibri"/>
          <w:lang w:val="en-US"/>
        </w:rPr>
        <w:t xml:space="preserve">n be problem </w:t>
      </w:r>
    </w:p>
    <w:p w14:paraId="50374960" w14:textId="3EAA6011" w:rsidR="00735723" w:rsidRDefault="00735723" w:rsidP="00735723">
      <w:pPr>
        <w:rPr>
          <w:rFonts w:ascii="Calibri" w:hAnsi="Calibri"/>
          <w:lang w:val="en-US"/>
        </w:rPr>
      </w:pPr>
    </w:p>
    <w:p w14:paraId="29343528" w14:textId="08BAC777" w:rsidR="00735723" w:rsidRDefault="00735723" w:rsidP="00735723">
      <w:pPr>
        <w:rPr>
          <w:rFonts w:ascii="Calibri" w:hAnsi="Calibri"/>
          <w:lang w:val="en-US"/>
        </w:rPr>
      </w:pPr>
      <w:r w:rsidRPr="009B0FF5">
        <w:rPr>
          <w:rFonts w:ascii="Calibri" w:hAnsi="Calibri"/>
          <w:b/>
          <w:bCs/>
          <w:lang w:val="en-US"/>
        </w:rPr>
        <w:t>Applications</w:t>
      </w:r>
      <w:r>
        <w:rPr>
          <w:rFonts w:ascii="Calibri" w:hAnsi="Calibri"/>
          <w:lang w:val="en-US"/>
        </w:rPr>
        <w:t xml:space="preserve"> of LR:</w:t>
      </w:r>
    </w:p>
    <w:p w14:paraId="0082E791" w14:textId="703C7782" w:rsidR="00735723" w:rsidRDefault="00735723" w:rsidP="00735723">
      <w:pPr>
        <w:pStyle w:val="Listenabsatz"/>
        <w:numPr>
          <w:ilvl w:val="0"/>
          <w:numId w:val="7"/>
        </w:numPr>
        <w:rPr>
          <w:rFonts w:ascii="Calibri" w:hAnsi="Calibri"/>
          <w:lang w:val="en-US"/>
        </w:rPr>
      </w:pPr>
      <w:r w:rsidRPr="00735723">
        <w:rPr>
          <w:rFonts w:ascii="Calibri" w:hAnsi="Calibri"/>
          <w:noProof/>
          <w:lang w:val="en-US"/>
        </w:rPr>
        <w:drawing>
          <wp:anchor distT="0" distB="0" distL="114300" distR="114300" simplePos="0" relativeHeight="251678720" behindDoc="0" locked="0" layoutInCell="1" allowOverlap="1" wp14:anchorId="18CD8470" wp14:editId="663DE9BA">
            <wp:simplePos x="0" y="0"/>
            <wp:positionH relativeFrom="column">
              <wp:posOffset>2672523</wp:posOffset>
            </wp:positionH>
            <wp:positionV relativeFrom="paragraph">
              <wp:posOffset>39724</wp:posOffset>
            </wp:positionV>
            <wp:extent cx="658495" cy="136525"/>
            <wp:effectExtent l="0" t="0" r="1905" b="3175"/>
            <wp:wrapThrough wrapText="bothSides">
              <wp:wrapPolygon edited="0">
                <wp:start x="0" y="0"/>
                <wp:lineTo x="0" y="20093"/>
                <wp:lineTo x="21246" y="20093"/>
                <wp:lineTo x="21246"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58495" cy="1365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lang w:val="en-US"/>
        </w:rPr>
        <w:t xml:space="preserve">Test conditional dependence: H0: </w:t>
      </w:r>
    </w:p>
    <w:p w14:paraId="5AC1A87E" w14:textId="107819A6" w:rsidR="00735723" w:rsidRDefault="00735723" w:rsidP="00735723">
      <w:pPr>
        <w:pStyle w:val="Listenabsatz"/>
        <w:numPr>
          <w:ilvl w:val="0"/>
          <w:numId w:val="7"/>
        </w:numPr>
        <w:rPr>
          <w:rFonts w:ascii="Calibri" w:hAnsi="Calibri"/>
          <w:lang w:val="en-US"/>
        </w:rPr>
      </w:pPr>
      <w:r>
        <w:rPr>
          <w:rFonts w:ascii="Calibri" w:hAnsi="Calibri"/>
          <w:lang w:val="en-US"/>
        </w:rPr>
        <w:t>Estimate effects of one variable on the response variable</w:t>
      </w:r>
      <w:r w:rsidR="00077CEA">
        <w:rPr>
          <w:rFonts w:ascii="Calibri" w:hAnsi="Calibri"/>
          <w:lang w:val="en-US"/>
        </w:rPr>
        <w:t>: Estimating beta</w:t>
      </w:r>
    </w:p>
    <w:p w14:paraId="3B718B6F" w14:textId="3B47F8A5" w:rsidR="00735723" w:rsidRDefault="00735723" w:rsidP="00735723">
      <w:pPr>
        <w:pStyle w:val="Listenabsatz"/>
        <w:numPr>
          <w:ilvl w:val="0"/>
          <w:numId w:val="7"/>
        </w:numPr>
        <w:rPr>
          <w:rFonts w:ascii="Calibri" w:hAnsi="Calibri"/>
          <w:lang w:val="en-US"/>
        </w:rPr>
      </w:pPr>
      <w:r>
        <w:rPr>
          <w:rFonts w:ascii="Calibri" w:hAnsi="Calibri"/>
          <w:lang w:val="en-US"/>
        </w:rPr>
        <w:t>Predict the value of y</w:t>
      </w:r>
    </w:p>
    <w:p w14:paraId="531AA436" w14:textId="333AB221" w:rsidR="00735723" w:rsidRDefault="00735723" w:rsidP="00735723">
      <w:pPr>
        <w:pStyle w:val="Listenabsatz"/>
        <w:numPr>
          <w:ilvl w:val="0"/>
          <w:numId w:val="7"/>
        </w:numPr>
        <w:rPr>
          <w:rFonts w:ascii="Calibri" w:hAnsi="Calibri"/>
          <w:lang w:val="en-US"/>
        </w:rPr>
      </w:pPr>
      <w:r>
        <w:rPr>
          <w:rFonts w:ascii="Calibri" w:hAnsi="Calibri"/>
          <w:lang w:val="en-US"/>
        </w:rPr>
        <w:t xml:space="preserve">Quantify how much variation of y can be explained by </w:t>
      </w:r>
      <w:r w:rsidR="00077CEA">
        <w:rPr>
          <w:rFonts w:ascii="Calibri" w:hAnsi="Calibri"/>
          <w:lang w:val="en-US"/>
        </w:rPr>
        <w:t>explanatory variables</w:t>
      </w:r>
    </w:p>
    <w:p w14:paraId="05BFAEAC" w14:textId="24B43B41" w:rsidR="005D0366" w:rsidRDefault="005D0366" w:rsidP="005D0366">
      <w:pPr>
        <w:rPr>
          <w:rFonts w:ascii="Calibri" w:hAnsi="Calibri"/>
          <w:lang w:val="en-US"/>
        </w:rPr>
      </w:pPr>
    </w:p>
    <w:p w14:paraId="3151FC90" w14:textId="2DA57FA1" w:rsidR="005D0366" w:rsidRPr="00077CEA" w:rsidRDefault="00DA24FE" w:rsidP="00077CEA">
      <w:pPr>
        <w:pStyle w:val="berschrift2"/>
        <w:rPr>
          <w:b/>
          <w:bCs/>
          <w:lang w:val="en-US"/>
        </w:rPr>
      </w:pPr>
      <w:r w:rsidRPr="00077CEA">
        <w:rPr>
          <w:b/>
          <w:bCs/>
          <w:lang w:val="en-US"/>
        </w:rPr>
        <w:t>Univariate Regression</w:t>
      </w:r>
    </w:p>
    <w:p w14:paraId="0E39CC8B" w14:textId="4D860772" w:rsidR="001B5C62" w:rsidRPr="00077CEA" w:rsidRDefault="0035321C" w:rsidP="001B5C62">
      <w:pPr>
        <w:pStyle w:val="Listenabsatz"/>
        <w:numPr>
          <w:ilvl w:val="0"/>
          <w:numId w:val="7"/>
        </w:numPr>
        <w:rPr>
          <w:rFonts w:ascii="Calibri" w:hAnsi="Calibri"/>
          <w:lang w:val="en-US"/>
        </w:rPr>
      </w:pPr>
      <w:r>
        <w:rPr>
          <w:rFonts w:ascii="Calibri" w:hAnsi="Calibri"/>
          <w:lang w:val="en-US"/>
        </w:rPr>
        <w:t xml:space="preserve">Probability of y given x </w:t>
      </w:r>
      <w:r w:rsidRPr="0035321C">
        <w:rPr>
          <w:rFonts w:ascii="Calibri" w:hAnsi="Calibri"/>
          <w:lang w:val="en-US"/>
        </w:rPr>
        <w:sym w:font="Wingdings" w:char="F0E0"/>
      </w:r>
      <w:r>
        <w:rPr>
          <w:rFonts w:ascii="Calibri" w:hAnsi="Calibri"/>
          <w:lang w:val="en-US"/>
        </w:rPr>
        <w:t xml:space="preserve"> Stratifying </w:t>
      </w:r>
    </w:p>
    <w:p w14:paraId="37345A90" w14:textId="425C0568" w:rsidR="001B5C62" w:rsidRPr="004E238F" w:rsidRDefault="004E238F" w:rsidP="001B5C62">
      <w:pPr>
        <w:rPr>
          <w:rFonts w:ascii="Calibri" w:hAnsi="Calibri"/>
          <w:b/>
          <w:bCs/>
          <w:lang w:val="en-US"/>
        </w:rPr>
      </w:pPr>
      <w:r w:rsidRPr="004E238F">
        <w:rPr>
          <w:rFonts w:ascii="Calibri" w:hAnsi="Calibri"/>
          <w:b/>
          <w:bCs/>
          <w:lang w:val="en-US"/>
        </w:rPr>
        <w:lastRenderedPageBreak/>
        <w:t>Fitting</w:t>
      </w:r>
      <w:r>
        <w:rPr>
          <w:rFonts w:ascii="Calibri" w:hAnsi="Calibri"/>
          <w:lang w:val="en-US"/>
        </w:rPr>
        <w:t xml:space="preserve"> a Linear Regression, estimating the parameters, is based on </w:t>
      </w:r>
      <w:r w:rsidRPr="004E238F">
        <w:rPr>
          <w:rFonts w:ascii="Calibri" w:hAnsi="Calibri"/>
          <w:b/>
          <w:bCs/>
          <w:lang w:val="en-US"/>
        </w:rPr>
        <w:t>Maximum Likelihood Principle:</w:t>
      </w:r>
    </w:p>
    <w:p w14:paraId="76F3CAA3" w14:textId="50F7695D" w:rsidR="001B5C62" w:rsidRPr="001B5C62" w:rsidRDefault="00FA7C59" w:rsidP="001B5C62">
      <w:pPr>
        <w:pStyle w:val="Listenabsatz"/>
        <w:numPr>
          <w:ilvl w:val="0"/>
          <w:numId w:val="7"/>
        </w:numPr>
        <w:rPr>
          <w:rFonts w:ascii="Calibri" w:hAnsi="Calibri"/>
          <w:lang w:val="en-US"/>
        </w:rPr>
      </w:pPr>
      <w:r w:rsidRPr="001B5C62">
        <w:rPr>
          <w:rFonts w:ascii="Calibri" w:hAnsi="Calibri"/>
          <w:lang w:val="en-US"/>
        </w:rPr>
        <w:t>C</w:t>
      </w:r>
      <w:r w:rsidR="001B5C62" w:rsidRPr="001B5C62">
        <w:rPr>
          <w:rFonts w:ascii="Calibri" w:hAnsi="Calibri"/>
          <w:lang w:val="en-US"/>
        </w:rPr>
        <w:t>hoos</w:t>
      </w:r>
      <w:r>
        <w:rPr>
          <w:rFonts w:ascii="Calibri" w:hAnsi="Calibri"/>
          <w:lang w:val="en-US"/>
        </w:rPr>
        <w:t xml:space="preserve">e </w:t>
      </w:r>
      <w:r w:rsidR="001B5C62" w:rsidRPr="001B5C62">
        <w:rPr>
          <w:rFonts w:ascii="Calibri" w:hAnsi="Calibri"/>
          <w:lang w:val="en-US"/>
        </w:rPr>
        <w:t xml:space="preserve">parameter values for which the data is most probable </w:t>
      </w:r>
    </w:p>
    <w:p w14:paraId="4ABC001F" w14:textId="1F77CA44" w:rsidR="001B5C62" w:rsidRPr="00171C89" w:rsidRDefault="00DC2664" w:rsidP="001B5C62">
      <w:pPr>
        <w:pStyle w:val="Listenabsatz"/>
        <w:numPr>
          <w:ilvl w:val="0"/>
          <w:numId w:val="7"/>
        </w:numPr>
        <w:rPr>
          <w:rFonts w:ascii="Calibri" w:hAnsi="Calibri"/>
          <w:b/>
          <w:bCs/>
          <w:lang w:val="en-US"/>
        </w:rPr>
      </w:pPr>
      <w:r>
        <w:rPr>
          <w:rFonts w:ascii="Calibri" w:hAnsi="Calibri"/>
          <w:lang w:val="en-US"/>
        </w:rPr>
        <w:t>Assuming conditional independence</w:t>
      </w:r>
      <w:r w:rsidR="00171C89">
        <w:rPr>
          <w:rFonts w:ascii="Calibri" w:hAnsi="Calibri"/>
          <w:lang w:val="en-US"/>
        </w:rPr>
        <w:t>, likelihood (probability of the data given the parameter)</w:t>
      </w:r>
    </w:p>
    <w:p w14:paraId="2482B341" w14:textId="7FB5DD91" w:rsidR="00171C89" w:rsidRPr="00FF29D9" w:rsidRDefault="00FF29D9" w:rsidP="001B5C62">
      <w:pPr>
        <w:pStyle w:val="Listenabsatz"/>
        <w:numPr>
          <w:ilvl w:val="0"/>
          <w:numId w:val="7"/>
        </w:numPr>
        <w:rPr>
          <w:rFonts w:ascii="Calibri" w:hAnsi="Calibri"/>
          <w:b/>
          <w:bCs/>
          <w:lang w:val="en-US"/>
        </w:rPr>
      </w:pPr>
      <w:r w:rsidRPr="00FF29D9">
        <w:rPr>
          <w:rFonts w:ascii="Calibri" w:hAnsi="Calibri"/>
          <w:noProof/>
          <w:lang w:val="en-US"/>
        </w:rPr>
        <w:drawing>
          <wp:anchor distT="0" distB="0" distL="114300" distR="114300" simplePos="0" relativeHeight="251679744" behindDoc="0" locked="0" layoutInCell="1" allowOverlap="1" wp14:anchorId="4392C9E2" wp14:editId="552A8D82">
            <wp:simplePos x="0" y="0"/>
            <wp:positionH relativeFrom="column">
              <wp:posOffset>3331210</wp:posOffset>
            </wp:positionH>
            <wp:positionV relativeFrom="paragraph">
              <wp:posOffset>238789</wp:posOffset>
            </wp:positionV>
            <wp:extent cx="2498090" cy="567690"/>
            <wp:effectExtent l="0" t="0" r="3810" b="3810"/>
            <wp:wrapThrough wrapText="bothSides">
              <wp:wrapPolygon edited="0">
                <wp:start x="0" y="0"/>
                <wp:lineTo x="0" y="21262"/>
                <wp:lineTo x="21523" y="21262"/>
                <wp:lineTo x="21523" y="0"/>
                <wp:lineTo x="0" y="0"/>
              </wp:wrapPolygon>
            </wp:wrapThrough>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2498090" cy="5676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lang w:val="en-US"/>
        </w:rPr>
        <w:t xml:space="preserve">We assume Gaussian: Max likelihood </w:t>
      </w:r>
      <w:r w:rsidR="00390C9F">
        <w:rPr>
          <w:rFonts w:ascii="Calibri" w:hAnsi="Calibri"/>
          <w:lang w:val="en-US"/>
        </w:rPr>
        <w:t>of this model (</w:t>
      </w:r>
      <w:r>
        <w:rPr>
          <w:rFonts w:ascii="Calibri" w:hAnsi="Calibri"/>
          <w:lang w:val="en-US"/>
        </w:rPr>
        <w:t>with Gaussian assumption</w:t>
      </w:r>
      <w:r w:rsidR="00390C9F">
        <w:rPr>
          <w:rFonts w:ascii="Calibri" w:hAnsi="Calibri"/>
          <w:lang w:val="en-US"/>
        </w:rPr>
        <w:t>)</w:t>
      </w:r>
      <w:r>
        <w:rPr>
          <w:rFonts w:ascii="Calibri" w:hAnsi="Calibri"/>
          <w:lang w:val="en-US"/>
        </w:rPr>
        <w:t xml:space="preserve"> = </w:t>
      </w:r>
      <w:r w:rsidRPr="007D0DFA">
        <w:rPr>
          <w:rFonts w:ascii="Calibri" w:hAnsi="Calibri"/>
          <w:b/>
          <w:bCs/>
          <w:lang w:val="en-US"/>
        </w:rPr>
        <w:t>Minimizing the sums of the squared errors</w:t>
      </w:r>
      <w:r>
        <w:rPr>
          <w:rFonts w:ascii="Calibri" w:hAnsi="Calibri"/>
          <w:lang w:val="en-US"/>
        </w:rPr>
        <w:t xml:space="preserve"> (Least squares</w:t>
      </w:r>
      <w:r w:rsidR="00390C9F">
        <w:rPr>
          <w:rFonts w:ascii="Calibri" w:hAnsi="Calibri"/>
          <w:lang w:val="en-US"/>
        </w:rPr>
        <w:t xml:space="preserve"> estimates</w:t>
      </w:r>
      <w:r w:rsidRPr="00176243">
        <w:rPr>
          <w:rFonts w:ascii="Calibri" w:hAnsi="Calibri"/>
          <w:b/>
          <w:bCs/>
          <w:lang w:val="en-US"/>
        </w:rPr>
        <w:t>)</w:t>
      </w:r>
      <w:r w:rsidRPr="00176243">
        <w:rPr>
          <w:b/>
          <w:bCs/>
          <w:noProof/>
          <w:lang w:val="en-US"/>
        </w:rPr>
        <w:t xml:space="preserve"> </w:t>
      </w:r>
      <w:r w:rsidR="00176243" w:rsidRPr="00176243">
        <w:rPr>
          <w:b/>
          <w:bCs/>
          <w:noProof/>
          <w:lang w:val="en-US"/>
        </w:rPr>
        <w:t>=</w:t>
      </w:r>
      <w:r w:rsidR="00176243" w:rsidRPr="00176243">
        <w:rPr>
          <w:rFonts w:ascii="Calibri" w:hAnsi="Calibri"/>
          <w:b/>
          <w:bCs/>
          <w:lang w:val="en-US"/>
        </w:rPr>
        <w:t xml:space="preserve"> RSS</w:t>
      </w:r>
    </w:p>
    <w:p w14:paraId="435AFB47" w14:textId="7D525C2C" w:rsidR="00FF29D9" w:rsidRPr="00291DCD" w:rsidRDefault="00FF29D9" w:rsidP="00FF29D9">
      <w:pPr>
        <w:pStyle w:val="Listenabsatz"/>
        <w:numPr>
          <w:ilvl w:val="1"/>
          <w:numId w:val="7"/>
        </w:numPr>
        <w:rPr>
          <w:rFonts w:ascii="Calibri" w:hAnsi="Calibri"/>
          <w:b/>
          <w:bCs/>
          <w:lang w:val="en-US"/>
        </w:rPr>
      </w:pPr>
      <w:r w:rsidRPr="00FF29D9">
        <w:rPr>
          <w:rFonts w:ascii="Calibri" w:hAnsi="Calibri"/>
          <w:noProof/>
          <w:lang w:val="en-US"/>
        </w:rPr>
        <w:drawing>
          <wp:anchor distT="0" distB="0" distL="114300" distR="114300" simplePos="0" relativeHeight="251680768" behindDoc="0" locked="0" layoutInCell="1" allowOverlap="1" wp14:anchorId="104F9FF7" wp14:editId="44B36256">
            <wp:simplePos x="0" y="0"/>
            <wp:positionH relativeFrom="column">
              <wp:posOffset>4107815</wp:posOffset>
            </wp:positionH>
            <wp:positionV relativeFrom="paragraph">
              <wp:posOffset>391160</wp:posOffset>
            </wp:positionV>
            <wp:extent cx="1870710" cy="122555"/>
            <wp:effectExtent l="0" t="0" r="0" b="4445"/>
            <wp:wrapThrough wrapText="bothSides">
              <wp:wrapPolygon edited="0">
                <wp:start x="0" y="0"/>
                <wp:lineTo x="0" y="20145"/>
                <wp:lineTo x="21409" y="20145"/>
                <wp:lineTo x="21409" y="0"/>
                <wp:lineTo x="0" y="0"/>
              </wp:wrapPolygon>
            </wp:wrapThrough>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0710" cy="1225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lang w:val="en-US"/>
        </w:rPr>
        <w:t>Least squares criterion as model fitting criterion</w:t>
      </w:r>
      <w:r w:rsidRPr="00FF29D9">
        <w:rPr>
          <w:noProof/>
          <w:lang w:val="en-US"/>
        </w:rPr>
        <w:t xml:space="preserve"> </w:t>
      </w:r>
    </w:p>
    <w:p w14:paraId="3A6B3362" w14:textId="6B834BC3" w:rsidR="002F292E" w:rsidRPr="002F292E" w:rsidRDefault="00291DCD" w:rsidP="002F292E">
      <w:pPr>
        <w:pStyle w:val="Listenabsatz"/>
        <w:numPr>
          <w:ilvl w:val="1"/>
          <w:numId w:val="7"/>
        </w:numPr>
        <w:rPr>
          <w:rFonts w:ascii="Calibri" w:hAnsi="Calibri"/>
          <w:lang w:val="en-US"/>
        </w:rPr>
      </w:pPr>
      <w:r w:rsidRPr="00881098">
        <w:rPr>
          <w:rFonts w:ascii="Calibri" w:hAnsi="Calibri"/>
          <w:b/>
          <w:bCs/>
          <w:lang w:val="en-US"/>
        </w:rPr>
        <w:t>Error</w:t>
      </w:r>
      <w:r w:rsidRPr="00291DCD">
        <w:rPr>
          <w:rFonts w:ascii="Calibri" w:hAnsi="Calibri"/>
          <w:lang w:val="en-US"/>
        </w:rPr>
        <w:t xml:space="preserve"> = </w:t>
      </w:r>
      <w:r w:rsidR="001D2F5A">
        <w:rPr>
          <w:rFonts w:ascii="Calibri" w:hAnsi="Calibri"/>
          <w:lang w:val="en-US"/>
        </w:rPr>
        <w:t>difference</w:t>
      </w:r>
      <w:r w:rsidRPr="00291DCD">
        <w:rPr>
          <w:rFonts w:ascii="Calibri" w:hAnsi="Calibri"/>
          <w:lang w:val="en-US"/>
        </w:rPr>
        <w:t xml:space="preserve"> between </w:t>
      </w:r>
      <w:r w:rsidR="00D53E00" w:rsidRPr="00291DCD">
        <w:rPr>
          <w:rFonts w:ascii="Calibri" w:hAnsi="Calibri"/>
          <w:lang w:val="en-US"/>
        </w:rPr>
        <w:t>observed</w:t>
      </w:r>
      <w:r w:rsidRPr="00291DCD">
        <w:rPr>
          <w:rFonts w:ascii="Calibri" w:hAnsi="Calibri"/>
          <w:lang w:val="en-US"/>
        </w:rPr>
        <w:t xml:space="preserve"> value and </w:t>
      </w:r>
      <w:r w:rsidR="00887923">
        <w:rPr>
          <w:rFonts w:ascii="Calibri" w:hAnsi="Calibri"/>
          <w:lang w:val="en-US"/>
        </w:rPr>
        <w:t>expected</w:t>
      </w:r>
      <w:r w:rsidR="00881098">
        <w:rPr>
          <w:rFonts w:ascii="Calibri" w:hAnsi="Calibri"/>
          <w:lang w:val="en-US"/>
        </w:rPr>
        <w:t xml:space="preserve"> (true)</w:t>
      </w:r>
      <w:r w:rsidRPr="00291DCD">
        <w:rPr>
          <w:rFonts w:ascii="Calibri" w:hAnsi="Calibri"/>
          <w:lang w:val="en-US"/>
        </w:rPr>
        <w:t xml:space="preserve"> value</w:t>
      </w:r>
    </w:p>
    <w:p w14:paraId="1DC2D9FB" w14:textId="139E0FF4" w:rsidR="00F36F21" w:rsidRPr="001F3BDC" w:rsidRDefault="001F3BDC" w:rsidP="001F3BDC">
      <w:pPr>
        <w:pStyle w:val="Listenabsatz"/>
        <w:numPr>
          <w:ilvl w:val="1"/>
          <w:numId w:val="7"/>
        </w:numPr>
        <w:rPr>
          <w:rFonts w:ascii="Calibri" w:hAnsi="Calibri"/>
          <w:lang w:val="en-US"/>
        </w:rPr>
      </w:pPr>
      <w:r w:rsidRPr="001F3BDC">
        <w:rPr>
          <w:rFonts w:ascii="Calibri" w:hAnsi="Calibri"/>
          <w:noProof/>
          <w:lang w:val="en-US"/>
        </w:rPr>
        <w:drawing>
          <wp:anchor distT="0" distB="0" distL="114300" distR="114300" simplePos="0" relativeHeight="251691008" behindDoc="0" locked="0" layoutInCell="1" allowOverlap="1" wp14:anchorId="7F02E0CB" wp14:editId="0226D20B">
            <wp:simplePos x="0" y="0"/>
            <wp:positionH relativeFrom="column">
              <wp:posOffset>-493395</wp:posOffset>
            </wp:positionH>
            <wp:positionV relativeFrom="paragraph">
              <wp:posOffset>0</wp:posOffset>
            </wp:positionV>
            <wp:extent cx="3713480" cy="2290445"/>
            <wp:effectExtent l="0" t="0" r="0" b="0"/>
            <wp:wrapThrough wrapText="bothSides">
              <wp:wrapPolygon edited="0">
                <wp:start x="0" y="0"/>
                <wp:lineTo x="0" y="21438"/>
                <wp:lineTo x="21497" y="21438"/>
                <wp:lineTo x="21497" y="0"/>
                <wp:lineTo x="0" y="0"/>
              </wp:wrapPolygon>
            </wp:wrapThrough>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13480" cy="22904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9984" behindDoc="0" locked="0" layoutInCell="1" allowOverlap="1" wp14:anchorId="53AF1C99" wp14:editId="7F7CDFA3">
            <wp:simplePos x="0" y="0"/>
            <wp:positionH relativeFrom="column">
              <wp:posOffset>3300730</wp:posOffset>
            </wp:positionH>
            <wp:positionV relativeFrom="paragraph">
              <wp:posOffset>0</wp:posOffset>
            </wp:positionV>
            <wp:extent cx="3353435" cy="1791335"/>
            <wp:effectExtent l="0" t="0" r="0" b="0"/>
            <wp:wrapThrough wrapText="bothSides">
              <wp:wrapPolygon edited="0">
                <wp:start x="0" y="0"/>
                <wp:lineTo x="0" y="21439"/>
                <wp:lineTo x="21514" y="21439"/>
                <wp:lineTo x="21514" y="0"/>
                <wp:lineTo x="0" y="0"/>
              </wp:wrapPolygon>
            </wp:wrapThrough>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53435" cy="1791335"/>
                    </a:xfrm>
                    <a:prstGeom prst="rect">
                      <a:avLst/>
                    </a:prstGeom>
                  </pic:spPr>
                </pic:pic>
              </a:graphicData>
            </a:graphic>
            <wp14:sizeRelH relativeFrom="page">
              <wp14:pctWidth>0</wp14:pctWidth>
            </wp14:sizeRelH>
            <wp14:sizeRelV relativeFrom="page">
              <wp14:pctHeight>0</wp14:pctHeight>
            </wp14:sizeRelV>
          </wp:anchor>
        </w:drawing>
      </w:r>
    </w:p>
    <w:p w14:paraId="4A6D58F6" w14:textId="5FFAA204" w:rsidR="001D2F5A" w:rsidRDefault="001D2F5A" w:rsidP="00F36F21">
      <w:pPr>
        <w:rPr>
          <w:rFonts w:ascii="Calibri" w:hAnsi="Calibri"/>
          <w:lang w:val="en-US"/>
        </w:rPr>
      </w:pPr>
    </w:p>
    <w:p w14:paraId="2D266CB0" w14:textId="2EB1E892" w:rsidR="001D2F5A" w:rsidRDefault="001D2F5A" w:rsidP="00F36F21">
      <w:pPr>
        <w:rPr>
          <w:rFonts w:ascii="Calibri" w:hAnsi="Calibri"/>
          <w:lang w:val="en-US"/>
        </w:rPr>
      </w:pPr>
      <w:r w:rsidRPr="001D2F5A">
        <w:rPr>
          <w:rFonts w:ascii="Calibri" w:hAnsi="Calibri"/>
          <w:noProof/>
          <w:lang w:val="en-US"/>
        </w:rPr>
        <w:drawing>
          <wp:inline distT="0" distB="0" distL="0" distR="0" wp14:anchorId="6316B056" wp14:editId="7877C5E1">
            <wp:extent cx="5537200" cy="5080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7200" cy="508000"/>
                    </a:xfrm>
                    <a:prstGeom prst="rect">
                      <a:avLst/>
                    </a:prstGeom>
                  </pic:spPr>
                </pic:pic>
              </a:graphicData>
            </a:graphic>
          </wp:inline>
        </w:drawing>
      </w:r>
    </w:p>
    <w:p w14:paraId="7A33EDBF" w14:textId="5BA1DE72" w:rsidR="001D2F5A" w:rsidRPr="001D2F5A" w:rsidRDefault="001D2F5A" w:rsidP="00F36F21">
      <w:pPr>
        <w:rPr>
          <w:rFonts w:ascii="Calibri" w:hAnsi="Calibri"/>
          <w:b/>
          <w:bCs/>
          <w:lang w:val="en-US"/>
        </w:rPr>
      </w:pPr>
      <w:r w:rsidRPr="001D2F5A">
        <w:rPr>
          <w:rFonts w:ascii="Calibri" w:hAnsi="Calibri"/>
          <w:b/>
          <w:bCs/>
          <w:lang w:val="en-US"/>
        </w:rPr>
        <w:t>Result:</w:t>
      </w:r>
    </w:p>
    <w:p w14:paraId="6749DD3F" w14:textId="4995C8F1" w:rsidR="001D2F5A" w:rsidRDefault="001D2F5A" w:rsidP="00F36F21">
      <w:pPr>
        <w:rPr>
          <w:rFonts w:ascii="Calibri" w:hAnsi="Calibri"/>
          <w:lang w:val="en-US"/>
        </w:rPr>
      </w:pPr>
      <w:r w:rsidRPr="001D2F5A">
        <w:rPr>
          <w:rFonts w:ascii="Calibri" w:hAnsi="Calibri"/>
          <w:noProof/>
          <w:lang w:val="en-US"/>
        </w:rPr>
        <w:drawing>
          <wp:inline distT="0" distB="0" distL="0" distR="0" wp14:anchorId="25D9417A" wp14:editId="1AB1B678">
            <wp:extent cx="2171700" cy="571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1700" cy="571500"/>
                    </a:xfrm>
                    <a:prstGeom prst="rect">
                      <a:avLst/>
                    </a:prstGeom>
                  </pic:spPr>
                </pic:pic>
              </a:graphicData>
            </a:graphic>
          </wp:inline>
        </w:drawing>
      </w:r>
    </w:p>
    <w:p w14:paraId="124A8F82" w14:textId="7DFE8C0E" w:rsidR="00442D6F" w:rsidRPr="005B1F3E" w:rsidRDefault="00442D6F" w:rsidP="00F36F21">
      <w:pPr>
        <w:rPr>
          <w:rFonts w:ascii="Calibri" w:hAnsi="Calibri"/>
          <w:b/>
          <w:bCs/>
          <w:lang w:val="en-US"/>
        </w:rPr>
      </w:pPr>
      <w:r w:rsidRPr="005B1F3E">
        <w:rPr>
          <w:rFonts w:ascii="Calibri" w:hAnsi="Calibri"/>
          <w:b/>
          <w:bCs/>
          <w:lang w:val="en-US"/>
        </w:rPr>
        <w:t>Interpretation of fitted coefficients:</w:t>
      </w:r>
    </w:p>
    <w:p w14:paraId="294FEC73" w14:textId="705838DB" w:rsidR="00442D6F" w:rsidRDefault="00390C9F" w:rsidP="00442D6F">
      <w:pPr>
        <w:pStyle w:val="Listenabsatz"/>
        <w:numPr>
          <w:ilvl w:val="0"/>
          <w:numId w:val="7"/>
        </w:numPr>
        <w:rPr>
          <w:rFonts w:ascii="Calibri" w:hAnsi="Calibri"/>
          <w:lang w:val="en-US"/>
        </w:rPr>
      </w:pPr>
      <w:r>
        <w:rPr>
          <w:rFonts w:ascii="Calibri" w:hAnsi="Calibri"/>
          <w:lang w:val="en-US"/>
        </w:rPr>
        <w:t xml:space="preserve">(Pearson) </w:t>
      </w:r>
      <w:r w:rsidR="00442D6F">
        <w:rPr>
          <w:rFonts w:ascii="Calibri" w:hAnsi="Calibri"/>
          <w:lang w:val="en-US"/>
        </w:rPr>
        <w:t xml:space="preserve">Correlation </w:t>
      </w:r>
      <w:r w:rsidR="005B1F3E">
        <w:rPr>
          <w:rFonts w:ascii="Calibri" w:hAnsi="Calibri"/>
          <w:lang w:val="en-US"/>
        </w:rPr>
        <w:t xml:space="preserve">between </w:t>
      </w:r>
      <w:proofErr w:type="spellStart"/>
      <w:r w:rsidR="005B1F3E">
        <w:rPr>
          <w:rFonts w:ascii="Calibri" w:hAnsi="Calibri"/>
          <w:lang w:val="en-US"/>
        </w:rPr>
        <w:t>x&amp;y</w:t>
      </w:r>
      <w:proofErr w:type="spellEnd"/>
      <w:r w:rsidR="005B1F3E">
        <w:rPr>
          <w:rFonts w:ascii="Calibri" w:hAnsi="Calibri"/>
          <w:lang w:val="en-US"/>
        </w:rPr>
        <w:t xml:space="preserve"> </w:t>
      </w:r>
      <w:r w:rsidR="00442D6F">
        <w:rPr>
          <w:rFonts w:ascii="Calibri" w:hAnsi="Calibri"/>
          <w:lang w:val="en-US"/>
        </w:rPr>
        <w:t>= 1: regression line predicts an increase in y by the same number of standard deviation</w:t>
      </w:r>
      <w:r w:rsidR="005B1F3E">
        <w:rPr>
          <w:rFonts w:ascii="Calibri" w:hAnsi="Calibri"/>
          <w:lang w:val="en-US"/>
        </w:rPr>
        <w:t>s</w:t>
      </w:r>
    </w:p>
    <w:p w14:paraId="2F1EAC05" w14:textId="333763F0" w:rsidR="00442D6F" w:rsidRDefault="00442D6F" w:rsidP="00442D6F">
      <w:pPr>
        <w:pStyle w:val="Listenabsatz"/>
        <w:numPr>
          <w:ilvl w:val="0"/>
          <w:numId w:val="7"/>
        </w:numPr>
        <w:rPr>
          <w:rFonts w:ascii="Calibri" w:hAnsi="Calibri"/>
          <w:lang w:val="en-US"/>
        </w:rPr>
      </w:pPr>
      <w:r>
        <w:rPr>
          <w:rFonts w:ascii="Calibri" w:hAnsi="Calibri"/>
          <w:lang w:val="en-US"/>
        </w:rPr>
        <w:t>Cor = 0: Don’t use x</w:t>
      </w:r>
      <w:r w:rsidR="005B1F3E">
        <w:rPr>
          <w:rFonts w:ascii="Calibri" w:hAnsi="Calibri"/>
          <w:lang w:val="en-US"/>
        </w:rPr>
        <w:t xml:space="preserve"> for prediction</w:t>
      </w:r>
      <w:r>
        <w:rPr>
          <w:rFonts w:ascii="Calibri" w:hAnsi="Calibri"/>
          <w:lang w:val="en-US"/>
        </w:rPr>
        <w:t xml:space="preserve">; predict only population average </w:t>
      </w:r>
    </w:p>
    <w:p w14:paraId="6F01CF0F" w14:textId="279836F6" w:rsidR="005B1F3E" w:rsidRPr="005B1F3E" w:rsidRDefault="005B1F3E" w:rsidP="005B1F3E">
      <w:pPr>
        <w:pStyle w:val="Listenabsatz"/>
        <w:numPr>
          <w:ilvl w:val="0"/>
          <w:numId w:val="7"/>
        </w:numPr>
        <w:rPr>
          <w:rFonts w:ascii="Calibri" w:hAnsi="Calibri"/>
          <w:lang w:val="en-US"/>
        </w:rPr>
      </w:pPr>
      <w:r>
        <w:rPr>
          <w:rFonts w:ascii="Calibri" w:hAnsi="Calibri"/>
          <w:lang w:val="en-US"/>
        </w:rPr>
        <w:t xml:space="preserve">Cor between 0 </w:t>
      </w:r>
      <w:r w:rsidR="00FD3AF5">
        <w:rPr>
          <w:rFonts w:ascii="Calibri" w:hAnsi="Calibri"/>
          <w:lang w:val="en-US"/>
        </w:rPr>
        <w:t>-</w:t>
      </w:r>
      <w:r>
        <w:rPr>
          <w:rFonts w:ascii="Calibri" w:hAnsi="Calibri"/>
          <w:lang w:val="en-US"/>
        </w:rPr>
        <w:t xml:space="preserve"> 1: prediction of y is closer to its average than x to its average (in standard units)</w:t>
      </w:r>
    </w:p>
    <w:p w14:paraId="2852BADB" w14:textId="218DDE7D" w:rsidR="00442D6F" w:rsidRDefault="00442D6F" w:rsidP="00442D6F">
      <w:pPr>
        <w:pStyle w:val="Listenabsatz"/>
        <w:numPr>
          <w:ilvl w:val="0"/>
          <w:numId w:val="7"/>
        </w:numPr>
        <w:rPr>
          <w:rFonts w:ascii="Calibri" w:hAnsi="Calibri"/>
          <w:lang w:val="en-US"/>
        </w:rPr>
      </w:pPr>
      <w:r>
        <w:rPr>
          <w:rFonts w:ascii="Calibri" w:hAnsi="Calibri"/>
          <w:lang w:val="en-US"/>
        </w:rPr>
        <w:t>Cor = -1; predict reduction instead of increase</w:t>
      </w:r>
    </w:p>
    <w:p w14:paraId="6318F083" w14:textId="6B88196B" w:rsidR="000B2280" w:rsidRDefault="000B2280" w:rsidP="000B2280">
      <w:pPr>
        <w:rPr>
          <w:rFonts w:ascii="Calibri" w:hAnsi="Calibri"/>
          <w:lang w:val="en-US"/>
        </w:rPr>
      </w:pPr>
    </w:p>
    <w:p w14:paraId="5F441EF9" w14:textId="2B97D5E6" w:rsidR="000B2280" w:rsidRPr="0043549B" w:rsidRDefault="007A33FE" w:rsidP="000B2280">
      <w:pPr>
        <w:rPr>
          <w:rFonts w:ascii="Calibri" w:hAnsi="Calibri"/>
          <w:b/>
          <w:bCs/>
          <w:lang w:val="en-US"/>
        </w:rPr>
      </w:pPr>
      <w:r w:rsidRPr="0043549B">
        <w:rPr>
          <w:rFonts w:ascii="Calibri" w:hAnsi="Calibri"/>
          <w:b/>
          <w:bCs/>
          <w:lang w:val="en-US"/>
        </w:rPr>
        <w:t>In R:</w:t>
      </w:r>
    </w:p>
    <w:p w14:paraId="7AF5A846" w14:textId="1161BFCE" w:rsidR="007A33FE" w:rsidRPr="00D655FA" w:rsidRDefault="00FF684E" w:rsidP="007A33FE">
      <w:pPr>
        <w:pStyle w:val="Listenabsatz"/>
        <w:numPr>
          <w:ilvl w:val="0"/>
          <w:numId w:val="7"/>
        </w:numPr>
        <w:rPr>
          <w:rFonts w:ascii="Calibri" w:hAnsi="Calibri"/>
          <w:highlight w:val="cyan"/>
          <w:lang w:val="en-US"/>
        </w:rPr>
      </w:pPr>
      <w:proofErr w:type="spellStart"/>
      <w:r>
        <w:rPr>
          <w:rFonts w:ascii="Calibri" w:hAnsi="Calibri"/>
          <w:highlight w:val="cyan"/>
          <w:lang w:val="en-US"/>
        </w:rPr>
        <w:t>Lm_model</w:t>
      </w:r>
      <w:proofErr w:type="spellEnd"/>
      <w:r w:rsidR="007A33FE" w:rsidRPr="00D655FA">
        <w:rPr>
          <w:rFonts w:ascii="Calibri" w:hAnsi="Calibri"/>
          <w:highlight w:val="cyan"/>
          <w:lang w:val="en-US"/>
        </w:rPr>
        <w:t xml:space="preserve"> &lt;- </w:t>
      </w:r>
      <w:proofErr w:type="spellStart"/>
      <w:proofErr w:type="gramStart"/>
      <w:r w:rsidR="007A33FE" w:rsidRPr="00D655FA">
        <w:rPr>
          <w:rFonts w:ascii="Calibri" w:hAnsi="Calibri"/>
          <w:highlight w:val="cyan"/>
          <w:lang w:val="en-US"/>
        </w:rPr>
        <w:t>lm</w:t>
      </w:r>
      <w:proofErr w:type="spellEnd"/>
      <w:r w:rsidR="007A33FE" w:rsidRPr="00D655FA">
        <w:rPr>
          <w:rFonts w:ascii="Calibri" w:hAnsi="Calibri"/>
          <w:highlight w:val="cyan"/>
          <w:lang w:val="en-US"/>
        </w:rPr>
        <w:t>(</w:t>
      </w:r>
      <w:proofErr w:type="gramEnd"/>
      <w:r w:rsidR="007A33FE" w:rsidRPr="00D655FA">
        <w:rPr>
          <w:rFonts w:ascii="Calibri" w:hAnsi="Calibri"/>
          <w:highlight w:val="cyan"/>
          <w:lang w:val="en-US"/>
        </w:rPr>
        <w:t>y ~ x, data = …)</w:t>
      </w:r>
    </w:p>
    <w:p w14:paraId="03E51980" w14:textId="07B86048" w:rsidR="007A33FE" w:rsidRPr="00D655FA" w:rsidRDefault="007A33FE" w:rsidP="007A33FE">
      <w:pPr>
        <w:pStyle w:val="Listenabsatz"/>
        <w:numPr>
          <w:ilvl w:val="0"/>
          <w:numId w:val="7"/>
        </w:numPr>
        <w:rPr>
          <w:rFonts w:ascii="Calibri" w:hAnsi="Calibri"/>
          <w:highlight w:val="cyan"/>
          <w:lang w:val="en-US"/>
        </w:rPr>
      </w:pPr>
      <w:proofErr w:type="gramStart"/>
      <w:r w:rsidRPr="00D655FA">
        <w:rPr>
          <w:rFonts w:ascii="Calibri" w:hAnsi="Calibri"/>
          <w:highlight w:val="cyan"/>
          <w:lang w:val="en-US"/>
        </w:rPr>
        <w:t>coefficients(</w:t>
      </w:r>
      <w:proofErr w:type="spellStart"/>
      <w:proofErr w:type="gramEnd"/>
      <w:r w:rsidR="00FF684E">
        <w:rPr>
          <w:rFonts w:ascii="Calibri" w:hAnsi="Calibri"/>
          <w:highlight w:val="cyan"/>
          <w:lang w:val="en-US"/>
        </w:rPr>
        <w:t>Lm_model</w:t>
      </w:r>
      <w:proofErr w:type="spellEnd"/>
      <w:r w:rsidRPr="00D655FA">
        <w:rPr>
          <w:rFonts w:ascii="Calibri" w:hAnsi="Calibri"/>
          <w:highlight w:val="cyan"/>
          <w:lang w:val="en-US"/>
        </w:rPr>
        <w:t>)</w:t>
      </w:r>
    </w:p>
    <w:p w14:paraId="26189296" w14:textId="7921AF05" w:rsidR="007A33FE" w:rsidRDefault="007A33FE" w:rsidP="007A33FE">
      <w:pPr>
        <w:pStyle w:val="Listenabsatz"/>
        <w:numPr>
          <w:ilvl w:val="0"/>
          <w:numId w:val="7"/>
        </w:numPr>
        <w:rPr>
          <w:rFonts w:ascii="Calibri" w:hAnsi="Calibri"/>
          <w:lang w:val="en-US"/>
        </w:rPr>
      </w:pPr>
      <w:r>
        <w:rPr>
          <w:rFonts w:ascii="Calibri" w:hAnsi="Calibri"/>
          <w:lang w:val="en-US"/>
        </w:rPr>
        <w:t xml:space="preserve">in </w:t>
      </w:r>
      <w:proofErr w:type="spellStart"/>
      <w:r>
        <w:rPr>
          <w:rFonts w:ascii="Calibri" w:hAnsi="Calibri"/>
          <w:lang w:val="en-US"/>
        </w:rPr>
        <w:t>ggplot</w:t>
      </w:r>
      <w:proofErr w:type="spellEnd"/>
      <w:r>
        <w:rPr>
          <w:rFonts w:ascii="Calibri" w:hAnsi="Calibri"/>
          <w:lang w:val="en-US"/>
        </w:rPr>
        <w:t xml:space="preserve">: </w:t>
      </w:r>
      <w:r w:rsidR="002A652E" w:rsidRPr="002A652E">
        <w:rPr>
          <w:rFonts w:ascii="Calibri" w:hAnsi="Calibri"/>
          <w:highlight w:val="cyan"/>
          <w:lang w:val="en-US"/>
        </w:rPr>
        <w:t>+</w:t>
      </w:r>
      <w:r w:rsidR="002A652E">
        <w:rPr>
          <w:rFonts w:ascii="Calibri" w:hAnsi="Calibri"/>
          <w:lang w:val="en-US"/>
        </w:rPr>
        <w:t xml:space="preserve"> </w:t>
      </w:r>
      <w:proofErr w:type="spellStart"/>
      <w:r w:rsidRPr="00D655FA">
        <w:rPr>
          <w:rFonts w:ascii="Calibri" w:hAnsi="Calibri"/>
          <w:highlight w:val="cyan"/>
          <w:lang w:val="en-US"/>
        </w:rPr>
        <w:t>geom_</w:t>
      </w:r>
      <w:proofErr w:type="gramStart"/>
      <w:r w:rsidRPr="00D655FA">
        <w:rPr>
          <w:rFonts w:ascii="Calibri" w:hAnsi="Calibri"/>
          <w:highlight w:val="cyan"/>
          <w:lang w:val="en-US"/>
        </w:rPr>
        <w:t>smooth</w:t>
      </w:r>
      <w:proofErr w:type="spellEnd"/>
      <w:r w:rsidRPr="00D655FA">
        <w:rPr>
          <w:rFonts w:ascii="Calibri" w:hAnsi="Calibri"/>
          <w:highlight w:val="cyan"/>
          <w:lang w:val="en-US"/>
        </w:rPr>
        <w:t>(</w:t>
      </w:r>
      <w:proofErr w:type="gramEnd"/>
      <w:r w:rsidRPr="00D655FA">
        <w:rPr>
          <w:rFonts w:ascii="Calibri" w:hAnsi="Calibri"/>
          <w:highlight w:val="cyan"/>
          <w:lang w:val="en-US"/>
        </w:rPr>
        <w:t>method = “</w:t>
      </w:r>
      <w:proofErr w:type="spellStart"/>
      <w:r w:rsidRPr="00D655FA">
        <w:rPr>
          <w:rFonts w:ascii="Calibri" w:hAnsi="Calibri"/>
          <w:highlight w:val="cyan"/>
          <w:lang w:val="en-US"/>
        </w:rPr>
        <w:t>lm</w:t>
      </w:r>
      <w:proofErr w:type="spellEnd"/>
      <w:r w:rsidRPr="00D655FA">
        <w:rPr>
          <w:rFonts w:ascii="Calibri" w:hAnsi="Calibri"/>
          <w:highlight w:val="cyan"/>
          <w:lang w:val="en-US"/>
        </w:rPr>
        <w:t>”)</w:t>
      </w:r>
    </w:p>
    <w:p w14:paraId="075CACEF" w14:textId="77777777" w:rsidR="00C02078" w:rsidRDefault="0043549B" w:rsidP="0043549B">
      <w:pPr>
        <w:pStyle w:val="Listenabsatz"/>
        <w:numPr>
          <w:ilvl w:val="0"/>
          <w:numId w:val="7"/>
        </w:numPr>
        <w:rPr>
          <w:rFonts w:ascii="Calibri" w:hAnsi="Calibri"/>
          <w:lang w:val="en-US"/>
        </w:rPr>
      </w:pPr>
      <w:r>
        <w:rPr>
          <w:rFonts w:ascii="Calibri" w:hAnsi="Calibri"/>
          <w:lang w:val="en-US"/>
        </w:rPr>
        <w:t>Prediction:</w:t>
      </w:r>
      <w:r w:rsidR="00C02078">
        <w:rPr>
          <w:rFonts w:ascii="Calibri" w:hAnsi="Calibri"/>
          <w:lang w:val="en-US"/>
        </w:rPr>
        <w:t xml:space="preserve"> </w:t>
      </w:r>
      <w:proofErr w:type="spellStart"/>
      <w:r w:rsidR="00C02078">
        <w:rPr>
          <w:rFonts w:ascii="Calibri" w:hAnsi="Calibri"/>
          <w:lang w:val="en-US"/>
        </w:rPr>
        <w:t>lm</w:t>
      </w:r>
      <w:proofErr w:type="spellEnd"/>
      <w:r w:rsidR="00C02078">
        <w:rPr>
          <w:rFonts w:ascii="Calibri" w:hAnsi="Calibri"/>
          <w:lang w:val="en-US"/>
        </w:rPr>
        <w:t>-object as input, returns prediction:</w:t>
      </w:r>
    </w:p>
    <w:p w14:paraId="2320D159" w14:textId="354085E0" w:rsidR="0043549B" w:rsidRPr="00C02078" w:rsidRDefault="0043549B" w:rsidP="00C02078">
      <w:pPr>
        <w:pStyle w:val="Listenabsatz"/>
        <w:numPr>
          <w:ilvl w:val="1"/>
          <w:numId w:val="7"/>
        </w:numPr>
        <w:rPr>
          <w:rFonts w:ascii="Calibri" w:hAnsi="Calibri"/>
          <w:highlight w:val="cyan"/>
          <w:lang w:val="en-US"/>
        </w:rPr>
      </w:pPr>
      <w:r>
        <w:rPr>
          <w:rFonts w:ascii="Calibri" w:hAnsi="Calibri"/>
          <w:lang w:val="en-US"/>
        </w:rPr>
        <w:t xml:space="preserve"> </w:t>
      </w:r>
      <w:proofErr w:type="spellStart"/>
      <w:r w:rsidRPr="00C02078">
        <w:rPr>
          <w:rFonts w:ascii="Calibri" w:hAnsi="Calibri"/>
          <w:highlight w:val="cyan"/>
          <w:lang w:val="en-US"/>
        </w:rPr>
        <w:t>y_hat</w:t>
      </w:r>
      <w:proofErr w:type="spellEnd"/>
      <w:r w:rsidRPr="00C02078">
        <w:rPr>
          <w:rFonts w:ascii="Calibri" w:hAnsi="Calibri"/>
          <w:highlight w:val="cyan"/>
          <w:lang w:val="en-US"/>
        </w:rPr>
        <w:t xml:space="preserve"> &lt;- </w:t>
      </w:r>
      <w:proofErr w:type="gramStart"/>
      <w:r w:rsidRPr="00C02078">
        <w:rPr>
          <w:rFonts w:ascii="Calibri" w:hAnsi="Calibri"/>
          <w:highlight w:val="cyan"/>
          <w:lang w:val="en-US"/>
        </w:rPr>
        <w:t>predict(</w:t>
      </w:r>
      <w:proofErr w:type="spellStart"/>
      <w:proofErr w:type="gramEnd"/>
      <w:r w:rsidR="00FF684E" w:rsidRPr="00C02078">
        <w:rPr>
          <w:rFonts w:ascii="Calibri" w:hAnsi="Calibri"/>
          <w:highlight w:val="cyan"/>
          <w:lang w:val="en-US"/>
        </w:rPr>
        <w:t>Lm_model</w:t>
      </w:r>
      <w:proofErr w:type="spellEnd"/>
      <w:r w:rsidRPr="00C02078">
        <w:rPr>
          <w:rFonts w:ascii="Calibri" w:hAnsi="Calibri"/>
          <w:highlight w:val="cyan"/>
          <w:lang w:val="en-US"/>
        </w:rPr>
        <w:t xml:space="preserve">, </w:t>
      </w:r>
      <w:proofErr w:type="spellStart"/>
      <w:r w:rsidRPr="00C02078">
        <w:rPr>
          <w:rFonts w:ascii="Calibri" w:hAnsi="Calibri"/>
          <w:highlight w:val="cyan"/>
          <w:lang w:val="en-US"/>
        </w:rPr>
        <w:t>se.fit</w:t>
      </w:r>
      <w:proofErr w:type="spellEnd"/>
      <w:r w:rsidRPr="00C02078">
        <w:rPr>
          <w:rFonts w:ascii="Calibri" w:hAnsi="Calibri"/>
          <w:highlight w:val="cyan"/>
          <w:lang w:val="en-US"/>
        </w:rPr>
        <w:t xml:space="preserve"> = TRUE)</w:t>
      </w:r>
    </w:p>
    <w:p w14:paraId="725B73CE" w14:textId="5C75829E" w:rsidR="0043549B" w:rsidRPr="00EA4A13" w:rsidRDefault="0043549B" w:rsidP="0043549B">
      <w:pPr>
        <w:pStyle w:val="Listenabsatz"/>
        <w:numPr>
          <w:ilvl w:val="1"/>
          <w:numId w:val="7"/>
        </w:numPr>
        <w:rPr>
          <w:rFonts w:ascii="Calibri" w:hAnsi="Calibri"/>
          <w:highlight w:val="cyan"/>
          <w:lang w:val="en-US"/>
        </w:rPr>
      </w:pPr>
      <w:r w:rsidRPr="00EA4A13">
        <w:rPr>
          <w:rFonts w:ascii="Calibri" w:hAnsi="Calibri"/>
          <w:highlight w:val="cyan"/>
          <w:lang w:val="en-US"/>
        </w:rPr>
        <w:t>names(</w:t>
      </w:r>
      <w:proofErr w:type="spellStart"/>
      <w:r w:rsidRPr="00EA4A13">
        <w:rPr>
          <w:rFonts w:ascii="Calibri" w:hAnsi="Calibri"/>
          <w:highlight w:val="cyan"/>
          <w:lang w:val="en-US"/>
        </w:rPr>
        <w:t>y_hat</w:t>
      </w:r>
      <w:proofErr w:type="spellEnd"/>
      <w:r w:rsidRPr="00EA4A13">
        <w:rPr>
          <w:rFonts w:ascii="Calibri" w:hAnsi="Calibri"/>
          <w:highlight w:val="cyan"/>
          <w:lang w:val="en-US"/>
        </w:rPr>
        <w:t xml:space="preserve">) </w:t>
      </w:r>
    </w:p>
    <w:p w14:paraId="61E5D694" w14:textId="3CA939C7" w:rsidR="0043549B" w:rsidRPr="00BC1C0D" w:rsidRDefault="00BC1C0D" w:rsidP="007A33FE">
      <w:pPr>
        <w:pStyle w:val="Listenabsatz"/>
        <w:numPr>
          <w:ilvl w:val="0"/>
          <w:numId w:val="7"/>
        </w:numPr>
        <w:rPr>
          <w:rFonts w:ascii="Calibri" w:hAnsi="Calibri"/>
          <w:highlight w:val="cyan"/>
          <w:lang w:val="en-US"/>
        </w:rPr>
      </w:pPr>
      <w:r w:rsidRPr="00BC1C0D">
        <w:rPr>
          <w:rFonts w:ascii="Calibri" w:hAnsi="Calibri"/>
          <w:highlight w:val="cyan"/>
          <w:lang w:val="en-US"/>
        </w:rPr>
        <w:lastRenderedPageBreak/>
        <w:t>summary(</w:t>
      </w:r>
      <w:proofErr w:type="spellStart"/>
      <w:r w:rsidRPr="00BC1C0D">
        <w:rPr>
          <w:rFonts w:ascii="Calibri" w:hAnsi="Calibri"/>
          <w:highlight w:val="cyan"/>
          <w:lang w:val="en-US"/>
        </w:rPr>
        <w:t>lm_</w:t>
      </w:r>
      <w:proofErr w:type="gramStart"/>
      <w:r w:rsidRPr="00BC1C0D">
        <w:rPr>
          <w:rFonts w:ascii="Calibri" w:hAnsi="Calibri"/>
          <w:highlight w:val="cyan"/>
          <w:lang w:val="en-US"/>
        </w:rPr>
        <w:t>model</w:t>
      </w:r>
      <w:proofErr w:type="spellEnd"/>
      <w:r w:rsidRPr="00BC1C0D">
        <w:rPr>
          <w:rFonts w:ascii="Calibri" w:hAnsi="Calibri"/>
          <w:highlight w:val="cyan"/>
          <w:lang w:val="en-US"/>
        </w:rPr>
        <w:t>)$</w:t>
      </w:r>
      <w:proofErr w:type="spellStart"/>
      <w:proofErr w:type="gramEnd"/>
      <w:r w:rsidRPr="00BC1C0D">
        <w:rPr>
          <w:rFonts w:ascii="Calibri" w:hAnsi="Calibri"/>
          <w:highlight w:val="cyan"/>
          <w:lang w:val="en-US"/>
        </w:rPr>
        <w:t>coef</w:t>
      </w:r>
      <w:proofErr w:type="spellEnd"/>
    </w:p>
    <w:p w14:paraId="2A788F96" w14:textId="77777777" w:rsidR="00D55BF5" w:rsidRDefault="00D55BF5" w:rsidP="00881098">
      <w:pPr>
        <w:pStyle w:val="Listenabsatz"/>
        <w:numPr>
          <w:ilvl w:val="0"/>
          <w:numId w:val="7"/>
        </w:numPr>
        <w:rPr>
          <w:rFonts w:ascii="Calibri" w:hAnsi="Calibri"/>
          <w:lang w:val="en-US"/>
        </w:rPr>
      </w:pPr>
      <w:r w:rsidRPr="00D55BF5">
        <w:rPr>
          <w:rFonts w:ascii="Calibri" w:hAnsi="Calibri"/>
          <w:lang w:val="en-US"/>
        </w:rPr>
        <w:t xml:space="preserve">Feature Matrix: </w:t>
      </w:r>
      <w:proofErr w:type="spellStart"/>
      <w:proofErr w:type="gramStart"/>
      <w:r w:rsidRPr="00D55BF5">
        <w:rPr>
          <w:rFonts w:ascii="Calibri" w:hAnsi="Calibri"/>
          <w:highlight w:val="cyan"/>
          <w:lang w:val="en-US"/>
        </w:rPr>
        <w:t>model.matrix</w:t>
      </w:r>
      <w:proofErr w:type="spellEnd"/>
      <w:proofErr w:type="gramEnd"/>
      <w:r w:rsidRPr="00D55BF5">
        <w:rPr>
          <w:rFonts w:ascii="Calibri" w:hAnsi="Calibri"/>
          <w:lang w:val="en-US"/>
        </w:rPr>
        <w:t>(</w:t>
      </w:r>
      <w:proofErr w:type="spellStart"/>
      <w:r w:rsidRPr="00D55BF5">
        <w:rPr>
          <w:rFonts w:ascii="Calibri" w:hAnsi="Calibri"/>
          <w:lang w:val="en-US"/>
        </w:rPr>
        <w:t>Sepal.Width</w:t>
      </w:r>
      <w:proofErr w:type="spellEnd"/>
      <w:r w:rsidRPr="00D55BF5">
        <w:rPr>
          <w:rFonts w:ascii="Calibri" w:hAnsi="Calibri"/>
          <w:lang w:val="en-US"/>
        </w:rPr>
        <w:t xml:space="preserve"> ~</w:t>
      </w:r>
      <w:proofErr w:type="spellStart"/>
      <w:r w:rsidRPr="00D55BF5">
        <w:rPr>
          <w:rFonts w:ascii="Calibri" w:hAnsi="Calibri"/>
          <w:lang w:val="en-US"/>
        </w:rPr>
        <w:t>Sepal.Length</w:t>
      </w:r>
      <w:proofErr w:type="spellEnd"/>
      <w:r w:rsidRPr="00D55BF5">
        <w:rPr>
          <w:rFonts w:ascii="Calibri" w:hAnsi="Calibri"/>
          <w:lang w:val="en-US"/>
        </w:rPr>
        <w:t xml:space="preserve"> * Species, data=</w:t>
      </w:r>
      <w:proofErr w:type="spellStart"/>
      <w:r w:rsidRPr="00D55BF5">
        <w:rPr>
          <w:rFonts w:ascii="Calibri" w:hAnsi="Calibri"/>
          <w:lang w:val="en-US"/>
        </w:rPr>
        <w:t>iris_dt</w:t>
      </w:r>
      <w:proofErr w:type="spellEnd"/>
      <w:r w:rsidRPr="00D55BF5">
        <w:rPr>
          <w:rFonts w:ascii="Calibri" w:hAnsi="Calibri"/>
          <w:lang w:val="en-US"/>
        </w:rPr>
        <w:t>)</w:t>
      </w:r>
    </w:p>
    <w:p w14:paraId="4A9F0A07" w14:textId="733DF1F7" w:rsidR="00FB3D7B" w:rsidRPr="00D55BF5" w:rsidRDefault="00FB3D7B" w:rsidP="00881098">
      <w:pPr>
        <w:pStyle w:val="Listenabsatz"/>
        <w:numPr>
          <w:ilvl w:val="0"/>
          <w:numId w:val="7"/>
        </w:numPr>
        <w:rPr>
          <w:rFonts w:ascii="Calibri" w:hAnsi="Calibri"/>
          <w:lang w:val="en-US"/>
        </w:rPr>
      </w:pPr>
      <w:r w:rsidRPr="00D55BF5">
        <w:rPr>
          <w:rFonts w:ascii="Calibri" w:hAnsi="Calibri"/>
          <w:i/>
          <w:iCs/>
          <w:lang w:val="en-US"/>
        </w:rPr>
        <w:t>Regression towards the mean</w:t>
      </w:r>
      <w:r w:rsidRPr="00D55BF5">
        <w:rPr>
          <w:rFonts w:ascii="Calibri" w:hAnsi="Calibri"/>
          <w:lang w:val="en-US"/>
        </w:rPr>
        <w:t xml:space="preserve"> in extreme scenarios: children of extremely tall parents still tall relative to </w:t>
      </w:r>
      <w:r w:rsidR="00FD3AF5" w:rsidRPr="00D55BF5">
        <w:rPr>
          <w:rFonts w:ascii="Calibri" w:hAnsi="Calibri"/>
          <w:lang w:val="en-US"/>
        </w:rPr>
        <w:t>general</w:t>
      </w:r>
      <w:r w:rsidRPr="00D55BF5">
        <w:rPr>
          <w:rFonts w:ascii="Calibri" w:hAnsi="Calibri"/>
          <w:lang w:val="en-US"/>
        </w:rPr>
        <w:t xml:space="preserve"> population, but smaller than parents us</w:t>
      </w:r>
      <w:r w:rsidR="00FD3AF5" w:rsidRPr="00D55BF5">
        <w:rPr>
          <w:rFonts w:ascii="Calibri" w:hAnsi="Calibri"/>
          <w:lang w:val="en-US"/>
        </w:rPr>
        <w:t>u</w:t>
      </w:r>
      <w:r w:rsidRPr="00D55BF5">
        <w:rPr>
          <w:rFonts w:ascii="Calibri" w:hAnsi="Calibri"/>
          <w:lang w:val="en-US"/>
        </w:rPr>
        <w:t>ally -&gt; regress towards mean</w:t>
      </w:r>
    </w:p>
    <w:p w14:paraId="77CBFAEA" w14:textId="77777777" w:rsidR="00FB3D7B" w:rsidRDefault="00FB3D7B" w:rsidP="000B2280">
      <w:pPr>
        <w:rPr>
          <w:rFonts w:ascii="Calibri" w:hAnsi="Calibri"/>
          <w:lang w:val="en-US"/>
        </w:rPr>
      </w:pPr>
    </w:p>
    <w:p w14:paraId="025F1EF6" w14:textId="1C08BE7F" w:rsidR="00E027D6" w:rsidRDefault="00E027D6" w:rsidP="000B2280">
      <w:pPr>
        <w:rPr>
          <w:rFonts w:ascii="Calibri" w:hAnsi="Calibri"/>
          <w:lang w:val="en-US"/>
        </w:rPr>
      </w:pPr>
      <w:r>
        <w:rPr>
          <w:rFonts w:ascii="Calibri" w:hAnsi="Calibri"/>
          <w:lang w:val="en-US"/>
        </w:rPr>
        <w:t xml:space="preserve">How well does the model </w:t>
      </w:r>
      <w:r w:rsidR="00CA55BF">
        <w:rPr>
          <w:rFonts w:ascii="Calibri" w:hAnsi="Calibri"/>
          <w:lang w:val="en-US"/>
        </w:rPr>
        <w:t xml:space="preserve">represent our </w:t>
      </w:r>
      <w:proofErr w:type="gramStart"/>
      <w:r w:rsidR="00CA55BF">
        <w:rPr>
          <w:rFonts w:ascii="Calibri" w:hAnsi="Calibri"/>
          <w:lang w:val="en-US"/>
        </w:rPr>
        <w:t>data:</w:t>
      </w:r>
      <w:proofErr w:type="gramEnd"/>
      <w:r>
        <w:rPr>
          <w:rFonts w:ascii="Calibri" w:hAnsi="Calibri"/>
          <w:lang w:val="en-US"/>
        </w:rPr>
        <w:t xml:space="preserve"> </w:t>
      </w:r>
    </w:p>
    <w:p w14:paraId="503D42C7" w14:textId="64D91276" w:rsidR="00E027D6" w:rsidRDefault="00E027D6" w:rsidP="00E027D6">
      <w:pPr>
        <w:pStyle w:val="Listenabsatz"/>
        <w:numPr>
          <w:ilvl w:val="0"/>
          <w:numId w:val="7"/>
        </w:numPr>
        <w:rPr>
          <w:rFonts w:ascii="Calibri" w:hAnsi="Calibri"/>
          <w:lang w:val="en-US"/>
        </w:rPr>
      </w:pPr>
      <w:r>
        <w:rPr>
          <w:rFonts w:ascii="Calibri" w:hAnsi="Calibri"/>
          <w:lang w:val="en-US"/>
        </w:rPr>
        <w:t xml:space="preserve">R^2: </w:t>
      </w:r>
      <w:r w:rsidRPr="00E027D6">
        <w:rPr>
          <w:rFonts w:ascii="Calibri" w:hAnsi="Calibri"/>
          <w:i/>
          <w:iCs/>
          <w:lang w:val="en-US"/>
        </w:rPr>
        <w:t xml:space="preserve">coefficient of determination </w:t>
      </w:r>
      <w:r w:rsidRPr="00E027D6">
        <w:rPr>
          <w:rFonts w:ascii="Calibri" w:hAnsi="Calibri"/>
          <w:lang w:val="en-US"/>
        </w:rPr>
        <w:t>= percentage of variance explained by the model</w:t>
      </w:r>
    </w:p>
    <w:p w14:paraId="76A612B4" w14:textId="00A2C1D0" w:rsidR="00CA55BF" w:rsidRDefault="00CA55BF" w:rsidP="00CA55BF">
      <w:pPr>
        <w:pStyle w:val="Listenabsatz"/>
        <w:numPr>
          <w:ilvl w:val="1"/>
          <w:numId w:val="7"/>
        </w:numPr>
        <w:rPr>
          <w:rFonts w:ascii="Calibri" w:hAnsi="Calibri"/>
          <w:lang w:val="en-US"/>
        </w:rPr>
      </w:pPr>
      <w:r>
        <w:rPr>
          <w:rFonts w:ascii="Calibri" w:hAnsi="Calibri"/>
          <w:lang w:val="en-US"/>
        </w:rPr>
        <w:t xml:space="preserve">R^2 = </w:t>
      </w:r>
      <w:r w:rsidR="002476E4">
        <w:rPr>
          <w:rFonts w:ascii="Calibri" w:hAnsi="Calibri"/>
          <w:lang w:val="en-US"/>
        </w:rPr>
        <w:t>1 – (</w:t>
      </w:r>
      <w:r>
        <w:rPr>
          <w:rFonts w:ascii="Calibri" w:hAnsi="Calibri"/>
          <w:lang w:val="en-US"/>
        </w:rPr>
        <w:t>Residual sum of squares / sum of squares</w:t>
      </w:r>
      <w:r w:rsidR="002476E4">
        <w:rPr>
          <w:rFonts w:ascii="Calibri" w:hAnsi="Calibri"/>
          <w:lang w:val="en-US"/>
        </w:rPr>
        <w:t>)</w:t>
      </w:r>
    </w:p>
    <w:p w14:paraId="685039A6" w14:textId="484F1011" w:rsidR="002476E4" w:rsidRDefault="002476E4" w:rsidP="00CA55BF">
      <w:pPr>
        <w:pStyle w:val="Listenabsatz"/>
        <w:numPr>
          <w:ilvl w:val="1"/>
          <w:numId w:val="7"/>
        </w:numPr>
        <w:rPr>
          <w:rFonts w:ascii="Calibri" w:hAnsi="Calibri"/>
          <w:lang w:val="en-US"/>
        </w:rPr>
      </w:pPr>
      <w:r>
        <w:rPr>
          <w:rFonts w:ascii="Calibri" w:hAnsi="Calibri"/>
          <w:lang w:val="en-US"/>
        </w:rPr>
        <w:t>1: Residuals are zero, Model fits perfectly</w:t>
      </w:r>
    </w:p>
    <w:p w14:paraId="1C2838A4" w14:textId="68111885" w:rsidR="002476E4" w:rsidRPr="00E027D6" w:rsidRDefault="002476E4" w:rsidP="00CA55BF">
      <w:pPr>
        <w:pStyle w:val="Listenabsatz"/>
        <w:numPr>
          <w:ilvl w:val="1"/>
          <w:numId w:val="7"/>
        </w:numPr>
        <w:rPr>
          <w:rFonts w:ascii="Calibri" w:hAnsi="Calibri"/>
          <w:lang w:val="en-US"/>
        </w:rPr>
      </w:pPr>
      <w:r>
        <w:rPr>
          <w:rFonts w:ascii="Calibri" w:hAnsi="Calibri"/>
          <w:lang w:val="en-US"/>
        </w:rPr>
        <w:t>0: Model learned no variation, but at least the global mean: RSS = SS</w:t>
      </w:r>
    </w:p>
    <w:p w14:paraId="68D7A46F" w14:textId="7AC6262D" w:rsidR="00CA55BF" w:rsidRPr="00B01019" w:rsidRDefault="003D4457" w:rsidP="00B01019">
      <w:pPr>
        <w:pStyle w:val="Listenabsatz"/>
        <w:numPr>
          <w:ilvl w:val="0"/>
          <w:numId w:val="7"/>
        </w:numPr>
        <w:rPr>
          <w:rFonts w:ascii="Calibri" w:hAnsi="Calibri"/>
          <w:lang w:val="en-US"/>
        </w:rPr>
      </w:pPr>
      <w:r>
        <w:rPr>
          <w:rFonts w:ascii="Calibri" w:hAnsi="Calibri"/>
          <w:lang w:val="en-US"/>
        </w:rPr>
        <w:t xml:space="preserve">In R: </w:t>
      </w:r>
      <w:r w:rsidRPr="003D4457">
        <w:rPr>
          <w:rFonts w:ascii="Calibri" w:hAnsi="Calibri"/>
          <w:highlight w:val="cyan"/>
          <w:lang w:val="en-US"/>
        </w:rPr>
        <w:t>summary(</w:t>
      </w:r>
      <w:proofErr w:type="spellStart"/>
      <w:r w:rsidRPr="003D4457">
        <w:rPr>
          <w:rFonts w:ascii="Calibri" w:hAnsi="Calibri"/>
          <w:highlight w:val="cyan"/>
          <w:lang w:val="en-US"/>
        </w:rPr>
        <w:t>lm_</w:t>
      </w:r>
      <w:proofErr w:type="gramStart"/>
      <w:r w:rsidRPr="003D4457">
        <w:rPr>
          <w:rFonts w:ascii="Calibri" w:hAnsi="Calibri"/>
          <w:highlight w:val="cyan"/>
          <w:lang w:val="en-US"/>
        </w:rPr>
        <w:t>model</w:t>
      </w:r>
      <w:proofErr w:type="spellEnd"/>
      <w:r w:rsidRPr="003D4457">
        <w:rPr>
          <w:rFonts w:ascii="Calibri" w:hAnsi="Calibri"/>
          <w:highlight w:val="cyan"/>
          <w:lang w:val="en-US"/>
        </w:rPr>
        <w:t>)$</w:t>
      </w:r>
      <w:proofErr w:type="spellStart"/>
      <w:proofErr w:type="gramEnd"/>
      <w:r w:rsidRPr="003D4457">
        <w:rPr>
          <w:rFonts w:ascii="Calibri" w:hAnsi="Calibri"/>
          <w:highlight w:val="cyan"/>
          <w:lang w:val="en-US"/>
        </w:rPr>
        <w:t>r.squared</w:t>
      </w:r>
      <w:proofErr w:type="spellEnd"/>
    </w:p>
    <w:p w14:paraId="7D3F4322" w14:textId="1DA302E2" w:rsidR="007052C2" w:rsidRDefault="007052C2" w:rsidP="007052C2">
      <w:pPr>
        <w:rPr>
          <w:rFonts w:ascii="Calibri" w:hAnsi="Calibri"/>
          <w:lang w:val="en-US"/>
        </w:rPr>
      </w:pPr>
    </w:p>
    <w:p w14:paraId="31A563DB" w14:textId="270C6EC7" w:rsidR="007052C2" w:rsidRDefault="007052C2" w:rsidP="00127B3C">
      <w:pPr>
        <w:pStyle w:val="berschrift2"/>
        <w:rPr>
          <w:b/>
          <w:bCs/>
          <w:lang w:val="en-US"/>
        </w:rPr>
      </w:pPr>
      <w:r w:rsidRPr="00572490">
        <w:rPr>
          <w:b/>
          <w:bCs/>
          <w:lang w:val="en-US"/>
        </w:rPr>
        <w:t>Multivariate linear regression:</w:t>
      </w:r>
    </w:p>
    <w:p w14:paraId="5B1B93FC" w14:textId="52224D40" w:rsidR="00765C2E" w:rsidRDefault="00765C2E" w:rsidP="00765C2E">
      <w:pPr>
        <w:pStyle w:val="Listenabsatz"/>
        <w:numPr>
          <w:ilvl w:val="0"/>
          <w:numId w:val="7"/>
        </w:numPr>
        <w:rPr>
          <w:rFonts w:ascii="Calibri" w:hAnsi="Calibri"/>
          <w:lang w:val="en-US"/>
        </w:rPr>
      </w:pPr>
      <w:r>
        <w:rPr>
          <w:rFonts w:ascii="Calibri" w:hAnsi="Calibri"/>
          <w:lang w:val="en-US"/>
        </w:rPr>
        <w:t>= Linear regression against multiple variables</w:t>
      </w:r>
    </w:p>
    <w:p w14:paraId="230285F6" w14:textId="1A7BAC28" w:rsidR="00765C2E" w:rsidRDefault="00D53FCC" w:rsidP="00D53FCC">
      <w:pPr>
        <w:pStyle w:val="Listenabsatz"/>
        <w:numPr>
          <w:ilvl w:val="1"/>
          <w:numId w:val="7"/>
        </w:numPr>
        <w:rPr>
          <w:rFonts w:ascii="Calibri" w:hAnsi="Calibri"/>
          <w:lang w:val="en-US"/>
        </w:rPr>
      </w:pPr>
      <w:proofErr w:type="gramStart"/>
      <w:r>
        <w:rPr>
          <w:rFonts w:ascii="Calibri" w:hAnsi="Calibri"/>
          <w:lang w:val="en-US"/>
        </w:rPr>
        <w:t>E.g.</w:t>
      </w:r>
      <w:proofErr w:type="gramEnd"/>
      <w:r>
        <w:rPr>
          <w:rFonts w:ascii="Calibri" w:hAnsi="Calibri"/>
          <w:lang w:val="en-US"/>
        </w:rPr>
        <w:t xml:space="preserve"> s</w:t>
      </w:r>
      <w:r w:rsidR="00765C2E" w:rsidRPr="00765C2E">
        <w:rPr>
          <w:rFonts w:ascii="Calibri" w:hAnsi="Calibri"/>
          <w:lang w:val="en-US"/>
        </w:rPr>
        <w:t xml:space="preserve">tratifying by one effect to see if subgroups still show same slope </w:t>
      </w:r>
      <w:r w:rsidR="008557FB">
        <w:rPr>
          <w:rFonts w:ascii="Calibri" w:hAnsi="Calibri"/>
          <w:lang w:val="en-US"/>
        </w:rPr>
        <w:t>(beta)</w:t>
      </w:r>
    </w:p>
    <w:p w14:paraId="15882A57" w14:textId="6BA1F892" w:rsidR="008557FB" w:rsidRPr="00DB08DD" w:rsidRDefault="008557FB" w:rsidP="00DB08DD">
      <w:pPr>
        <w:pStyle w:val="Listenabsatz"/>
        <w:numPr>
          <w:ilvl w:val="1"/>
          <w:numId w:val="7"/>
        </w:numPr>
        <w:shd w:val="clear" w:color="auto" w:fill="FFFFFF"/>
        <w:spacing w:before="100" w:beforeAutospacing="1" w:after="100" w:afterAutospacing="1"/>
      </w:pPr>
      <w:proofErr w:type="gramStart"/>
      <w:r w:rsidRPr="008557FB">
        <w:rPr>
          <w:rFonts w:ascii="MathJax_Main" w:hAnsi="MathJax_Main"/>
          <w:color w:val="333333"/>
          <w:sz w:val="22"/>
          <w:szCs w:val="22"/>
        </w:rPr>
        <w:t>E[</w:t>
      </w:r>
      <w:proofErr w:type="gramEnd"/>
      <w:r w:rsidRPr="008557FB">
        <w:rPr>
          <w:rFonts w:ascii="MathJax_Math" w:hAnsi="MathJax_Math"/>
          <w:i/>
          <w:iCs/>
          <w:color w:val="333333"/>
          <w:sz w:val="22"/>
          <w:szCs w:val="22"/>
        </w:rPr>
        <w:t xml:space="preserve">R </w:t>
      </w:r>
      <w:r>
        <w:rPr>
          <w:rFonts w:ascii="MathJax_Main" w:hAnsi="MathJax_Main"/>
          <w:color w:val="333333"/>
          <w:sz w:val="22"/>
          <w:szCs w:val="22"/>
        </w:rPr>
        <w:t>|</w:t>
      </w:r>
      <w:r w:rsidRPr="008557FB">
        <w:rPr>
          <w:rFonts w:ascii="MathJax_Main" w:hAnsi="MathJax_Main"/>
          <w:color w:val="333333"/>
          <w:sz w:val="22"/>
          <w:szCs w:val="22"/>
        </w:rPr>
        <w:t xml:space="preserve"> </w:t>
      </w:r>
      <w:r w:rsidRPr="008557FB">
        <w:rPr>
          <w:rFonts w:ascii="MathJax_Math" w:hAnsi="MathJax_Math"/>
          <w:i/>
          <w:iCs/>
          <w:color w:val="333333"/>
          <w:sz w:val="22"/>
          <w:szCs w:val="22"/>
        </w:rPr>
        <w:t xml:space="preserve">BB </w:t>
      </w:r>
      <w:r w:rsidRPr="008557FB">
        <w:rPr>
          <w:rFonts w:ascii="MathJax_Main" w:hAnsi="MathJax_Main"/>
          <w:color w:val="333333"/>
          <w:sz w:val="22"/>
          <w:szCs w:val="22"/>
        </w:rPr>
        <w:t xml:space="preserve">= </w:t>
      </w:r>
      <w:r w:rsidRPr="008557FB">
        <w:rPr>
          <w:rFonts w:ascii="MathJax_Math" w:hAnsi="MathJax_Math"/>
          <w:i/>
          <w:iCs/>
          <w:color w:val="333333"/>
          <w:sz w:val="22"/>
          <w:szCs w:val="22"/>
        </w:rPr>
        <w:t>x</w:t>
      </w:r>
      <w:r w:rsidRPr="008557FB">
        <w:rPr>
          <w:rFonts w:ascii="MathJax_Main" w:hAnsi="MathJax_Main"/>
          <w:color w:val="333333"/>
          <w:position w:val="-4"/>
          <w:sz w:val="16"/>
          <w:szCs w:val="16"/>
        </w:rPr>
        <w:t>1</w:t>
      </w:r>
      <w:r w:rsidRPr="008557FB">
        <w:rPr>
          <w:rFonts w:ascii="MathJax_Main" w:hAnsi="MathJax_Main"/>
          <w:color w:val="333333"/>
          <w:sz w:val="22"/>
          <w:szCs w:val="22"/>
        </w:rPr>
        <w:t xml:space="preserve">, </w:t>
      </w:r>
      <w:r w:rsidRPr="008557FB">
        <w:rPr>
          <w:rFonts w:ascii="MathJax_Math" w:hAnsi="MathJax_Math"/>
          <w:i/>
          <w:iCs/>
          <w:color w:val="333333"/>
          <w:sz w:val="22"/>
          <w:szCs w:val="22"/>
        </w:rPr>
        <w:t xml:space="preserve">HR </w:t>
      </w:r>
      <w:r w:rsidRPr="008557FB">
        <w:rPr>
          <w:rFonts w:ascii="MathJax_Main" w:hAnsi="MathJax_Main"/>
          <w:color w:val="333333"/>
          <w:sz w:val="22"/>
          <w:szCs w:val="22"/>
        </w:rPr>
        <w:t xml:space="preserve">= </w:t>
      </w:r>
      <w:r w:rsidRPr="008557FB">
        <w:rPr>
          <w:rFonts w:ascii="MathJax_Math" w:hAnsi="MathJax_Math"/>
          <w:i/>
          <w:iCs/>
          <w:color w:val="333333"/>
          <w:sz w:val="22"/>
          <w:szCs w:val="22"/>
        </w:rPr>
        <w:t>x</w:t>
      </w:r>
      <w:r w:rsidRPr="008557FB">
        <w:rPr>
          <w:rFonts w:ascii="MathJax_Main" w:hAnsi="MathJax_Main"/>
          <w:color w:val="333333"/>
          <w:position w:val="-4"/>
          <w:sz w:val="16"/>
          <w:szCs w:val="16"/>
        </w:rPr>
        <w:t>2</w:t>
      </w:r>
      <w:r w:rsidRPr="008557FB">
        <w:rPr>
          <w:rFonts w:ascii="MathJax_Main" w:hAnsi="MathJax_Main"/>
          <w:color w:val="333333"/>
          <w:sz w:val="22"/>
          <w:szCs w:val="22"/>
        </w:rPr>
        <w:t xml:space="preserve">] = </w:t>
      </w:r>
      <w:r w:rsidR="00971537">
        <w:rPr>
          <w:rFonts w:ascii="MathJax_Math" w:hAnsi="MathJax_Math"/>
          <w:i/>
          <w:iCs/>
          <w:color w:val="333333"/>
          <w:sz w:val="22"/>
          <w:szCs w:val="22"/>
        </w:rPr>
        <w:t>b</w:t>
      </w:r>
      <w:r w:rsidRPr="008557FB">
        <w:rPr>
          <w:rFonts w:ascii="MathJax_Main" w:hAnsi="MathJax_Main"/>
          <w:color w:val="333333"/>
          <w:position w:val="-4"/>
          <w:sz w:val="16"/>
          <w:szCs w:val="16"/>
        </w:rPr>
        <w:t xml:space="preserve">0 </w:t>
      </w:r>
      <w:r w:rsidRPr="008557FB">
        <w:rPr>
          <w:rFonts w:ascii="MathJax_Main" w:hAnsi="MathJax_Main"/>
          <w:color w:val="333333"/>
          <w:sz w:val="22"/>
          <w:szCs w:val="22"/>
        </w:rPr>
        <w:t xml:space="preserve">+ </w:t>
      </w:r>
      <w:r w:rsidR="00971537">
        <w:rPr>
          <w:rFonts w:ascii="MathJax_Math" w:hAnsi="MathJax_Math"/>
          <w:i/>
          <w:iCs/>
          <w:color w:val="333333"/>
          <w:sz w:val="22"/>
          <w:szCs w:val="22"/>
        </w:rPr>
        <w:t>b1</w:t>
      </w:r>
      <w:r w:rsidRPr="008557FB">
        <w:rPr>
          <w:rFonts w:ascii="MathJax_Math" w:hAnsi="MathJax_Math"/>
          <w:i/>
          <w:iCs/>
          <w:color w:val="333333"/>
          <w:sz w:val="22"/>
          <w:szCs w:val="22"/>
        </w:rPr>
        <w:t>x</w:t>
      </w:r>
      <w:r w:rsidRPr="008557FB">
        <w:rPr>
          <w:rFonts w:ascii="MathJax_Main" w:hAnsi="MathJax_Main"/>
          <w:color w:val="333333"/>
          <w:position w:val="-4"/>
          <w:sz w:val="16"/>
          <w:szCs w:val="16"/>
        </w:rPr>
        <w:t xml:space="preserve">1 </w:t>
      </w:r>
      <w:r w:rsidRPr="008557FB">
        <w:rPr>
          <w:rFonts w:ascii="MathJax_Main" w:hAnsi="MathJax_Main"/>
          <w:color w:val="333333"/>
          <w:sz w:val="22"/>
          <w:szCs w:val="22"/>
        </w:rPr>
        <w:t xml:space="preserve">+ </w:t>
      </w:r>
      <w:r w:rsidR="00971537">
        <w:rPr>
          <w:rFonts w:ascii="MathJax_Main" w:hAnsi="MathJax_Main"/>
          <w:color w:val="333333"/>
          <w:sz w:val="22"/>
          <w:szCs w:val="22"/>
        </w:rPr>
        <w:t>2</w:t>
      </w:r>
      <w:r w:rsidR="00971537">
        <w:rPr>
          <w:rFonts w:ascii="MathJax_Math" w:hAnsi="MathJax_Math"/>
          <w:i/>
          <w:iCs/>
          <w:color w:val="333333"/>
          <w:sz w:val="22"/>
          <w:szCs w:val="22"/>
        </w:rPr>
        <w:t>b</w:t>
      </w:r>
      <w:r w:rsidRPr="008557FB">
        <w:rPr>
          <w:rFonts w:ascii="MathJax_Math" w:hAnsi="MathJax_Math"/>
          <w:i/>
          <w:iCs/>
          <w:color w:val="333333"/>
          <w:sz w:val="22"/>
          <w:szCs w:val="22"/>
        </w:rPr>
        <w:t>x</w:t>
      </w:r>
      <w:r w:rsidRPr="008557FB">
        <w:rPr>
          <w:rFonts w:ascii="MathJax_Main" w:hAnsi="MathJax_Main"/>
          <w:color w:val="333333"/>
          <w:position w:val="-4"/>
          <w:sz w:val="16"/>
          <w:szCs w:val="16"/>
        </w:rPr>
        <w:t xml:space="preserve">2 </w:t>
      </w:r>
    </w:p>
    <w:p w14:paraId="1241447C" w14:textId="67771E0D" w:rsidR="007052C2" w:rsidRDefault="007052C2" w:rsidP="007052C2">
      <w:pPr>
        <w:pStyle w:val="Listenabsatz"/>
        <w:numPr>
          <w:ilvl w:val="0"/>
          <w:numId w:val="7"/>
        </w:numPr>
        <w:rPr>
          <w:rFonts w:ascii="Calibri" w:hAnsi="Calibri"/>
          <w:lang w:val="en-US"/>
        </w:rPr>
      </w:pPr>
      <w:r>
        <w:rPr>
          <w:rFonts w:ascii="Calibri" w:hAnsi="Calibri"/>
          <w:lang w:val="en-US"/>
        </w:rPr>
        <w:t xml:space="preserve">Explanatory variables are assumed to be independent </w:t>
      </w:r>
    </w:p>
    <w:p w14:paraId="4810FB52" w14:textId="10C5E246" w:rsidR="007052C2" w:rsidRDefault="00971537" w:rsidP="007052C2">
      <w:pPr>
        <w:pStyle w:val="Listenabsatz"/>
        <w:numPr>
          <w:ilvl w:val="0"/>
          <w:numId w:val="7"/>
        </w:numPr>
        <w:rPr>
          <w:rFonts w:ascii="Calibri" w:hAnsi="Calibri"/>
          <w:lang w:val="en-US"/>
        </w:rPr>
      </w:pPr>
      <w:r>
        <w:rPr>
          <w:rFonts w:ascii="Calibri" w:hAnsi="Calibri"/>
          <w:lang w:val="en-US"/>
        </w:rPr>
        <w:t>In principle</w:t>
      </w:r>
      <w:r w:rsidR="007052C2">
        <w:rPr>
          <w:rFonts w:ascii="Calibri" w:hAnsi="Calibri"/>
          <w:lang w:val="en-US"/>
        </w:rPr>
        <w:t xml:space="preserve"> same as for univariate</w:t>
      </w:r>
    </w:p>
    <w:p w14:paraId="07ADCD7E" w14:textId="77777777" w:rsidR="00971537" w:rsidRDefault="00971537" w:rsidP="007052C2">
      <w:pPr>
        <w:pStyle w:val="Listenabsatz"/>
        <w:numPr>
          <w:ilvl w:val="0"/>
          <w:numId w:val="7"/>
        </w:numPr>
        <w:rPr>
          <w:rFonts w:ascii="Calibri" w:hAnsi="Calibri"/>
          <w:lang w:val="en-US"/>
        </w:rPr>
      </w:pPr>
      <w:r>
        <w:rPr>
          <w:rFonts w:ascii="Calibri" w:hAnsi="Calibri"/>
          <w:lang w:val="en-US"/>
        </w:rPr>
        <w:t xml:space="preserve">Parameters (betas) estimated using </w:t>
      </w:r>
      <w:r w:rsidRPr="00971537">
        <w:rPr>
          <w:rFonts w:ascii="Calibri" w:hAnsi="Calibri"/>
          <w:b/>
          <w:bCs/>
          <w:lang w:val="en-US"/>
        </w:rPr>
        <w:t>LSE</w:t>
      </w:r>
      <w:r>
        <w:rPr>
          <w:rFonts w:ascii="Calibri" w:hAnsi="Calibri"/>
          <w:lang w:val="en-US"/>
        </w:rPr>
        <w:t xml:space="preserve">: </w:t>
      </w:r>
    </w:p>
    <w:p w14:paraId="5FC8D03B" w14:textId="010B8056" w:rsidR="007052C2" w:rsidRDefault="00971537" w:rsidP="00971537">
      <w:pPr>
        <w:pStyle w:val="Listenabsatz"/>
        <w:numPr>
          <w:ilvl w:val="1"/>
          <w:numId w:val="7"/>
        </w:numPr>
        <w:rPr>
          <w:rFonts w:ascii="Calibri" w:hAnsi="Calibri"/>
          <w:lang w:val="en-US"/>
        </w:rPr>
      </w:pPr>
      <w:r>
        <w:rPr>
          <w:rFonts w:ascii="Calibri" w:hAnsi="Calibri"/>
          <w:lang w:val="en-US"/>
        </w:rPr>
        <w:t xml:space="preserve">LSEs are </w:t>
      </w:r>
      <w:r w:rsidR="007052C2" w:rsidRPr="00F20D84">
        <w:rPr>
          <w:rFonts w:ascii="Calibri" w:hAnsi="Calibri"/>
          <w:b/>
          <w:bCs/>
          <w:lang w:val="en-US"/>
        </w:rPr>
        <w:t>unbiased</w:t>
      </w:r>
      <w:r>
        <w:rPr>
          <w:rFonts w:ascii="Calibri" w:hAnsi="Calibri"/>
          <w:b/>
          <w:bCs/>
          <w:lang w:val="en-US"/>
        </w:rPr>
        <w:t xml:space="preserve">: </w:t>
      </w:r>
      <w:r>
        <w:rPr>
          <w:rFonts w:ascii="Calibri" w:hAnsi="Calibri"/>
          <w:lang w:val="en-US"/>
        </w:rPr>
        <w:t>if the data truly originates from such a data generative model, the expected value of the estimates over repeated random realizations equals the true underlying parameter values</w:t>
      </w:r>
    </w:p>
    <w:p w14:paraId="3AAFDECA" w14:textId="22A42BBC" w:rsidR="00971537" w:rsidRDefault="00971537" w:rsidP="00971537">
      <w:pPr>
        <w:pStyle w:val="Listenabsatz"/>
        <w:numPr>
          <w:ilvl w:val="1"/>
          <w:numId w:val="7"/>
        </w:numPr>
        <w:rPr>
          <w:rFonts w:ascii="Calibri" w:hAnsi="Calibri"/>
          <w:lang w:val="en-US"/>
        </w:rPr>
      </w:pPr>
      <w:r>
        <w:rPr>
          <w:rFonts w:ascii="Calibri" w:hAnsi="Calibri"/>
          <w:lang w:val="en-US"/>
        </w:rPr>
        <w:t xml:space="preserve">Estimates are </w:t>
      </w:r>
      <w:r w:rsidRPr="00971537">
        <w:rPr>
          <w:rFonts w:ascii="Calibri" w:hAnsi="Calibri"/>
          <w:b/>
          <w:bCs/>
          <w:lang w:val="en-US"/>
        </w:rPr>
        <w:t>consistent</w:t>
      </w:r>
      <w:r>
        <w:rPr>
          <w:rFonts w:ascii="Calibri" w:hAnsi="Calibri"/>
          <w:lang w:val="en-US"/>
        </w:rPr>
        <w:t>: Converge to the true values with increasing sample size</w:t>
      </w:r>
    </w:p>
    <w:p w14:paraId="543AD27F" w14:textId="62E40BF8" w:rsidR="007052C2" w:rsidRDefault="007052C2" w:rsidP="007052C2">
      <w:pPr>
        <w:pStyle w:val="Listenabsatz"/>
        <w:numPr>
          <w:ilvl w:val="1"/>
          <w:numId w:val="7"/>
        </w:numPr>
        <w:rPr>
          <w:rFonts w:ascii="Calibri" w:hAnsi="Calibri"/>
          <w:lang w:val="en-US"/>
        </w:rPr>
      </w:pPr>
      <w:r>
        <w:rPr>
          <w:rFonts w:ascii="Calibri" w:hAnsi="Calibri"/>
          <w:lang w:val="en-US"/>
        </w:rPr>
        <w:t>True, even if explanatory variables are correlated (unless perfectly</w:t>
      </w:r>
      <w:r w:rsidR="00971537">
        <w:rPr>
          <w:rFonts w:ascii="Calibri" w:hAnsi="Calibri"/>
          <w:lang w:val="en-US"/>
        </w:rPr>
        <w:t>, then parameters become not identifiable</w:t>
      </w:r>
      <w:r>
        <w:rPr>
          <w:rFonts w:ascii="Calibri" w:hAnsi="Calibri"/>
          <w:lang w:val="en-US"/>
        </w:rPr>
        <w:t>)</w:t>
      </w:r>
    </w:p>
    <w:p w14:paraId="27DCAFC5" w14:textId="17769149" w:rsidR="0026531A" w:rsidRDefault="0026531A" w:rsidP="0026531A">
      <w:pPr>
        <w:rPr>
          <w:rFonts w:ascii="Calibri" w:hAnsi="Calibri"/>
          <w:lang w:val="en-US"/>
        </w:rPr>
      </w:pPr>
    </w:p>
    <w:p w14:paraId="56E0848E" w14:textId="71B5C91D" w:rsidR="0026531A" w:rsidRPr="00BC3F15" w:rsidRDefault="0026531A" w:rsidP="0026531A">
      <w:pPr>
        <w:rPr>
          <w:rFonts w:ascii="Calibri" w:hAnsi="Calibri"/>
          <w:b/>
          <w:bCs/>
          <w:u w:val="single"/>
          <w:lang w:val="en-US"/>
        </w:rPr>
      </w:pPr>
      <w:r w:rsidRPr="00BC3F15">
        <w:rPr>
          <w:rFonts w:ascii="Calibri" w:hAnsi="Calibri"/>
          <w:b/>
          <w:bCs/>
          <w:u w:val="single"/>
          <w:lang w:val="en-US"/>
        </w:rPr>
        <w:t>In R:</w:t>
      </w:r>
    </w:p>
    <w:p w14:paraId="085F7EF7" w14:textId="00B3B6BB" w:rsidR="0026531A" w:rsidRDefault="00C447B2" w:rsidP="0026531A">
      <w:pPr>
        <w:pStyle w:val="Listenabsatz"/>
        <w:numPr>
          <w:ilvl w:val="0"/>
          <w:numId w:val="7"/>
        </w:numPr>
        <w:rPr>
          <w:rFonts w:ascii="Calibri" w:hAnsi="Calibri"/>
          <w:highlight w:val="cyan"/>
          <w:lang w:val="en-US"/>
        </w:rPr>
      </w:pPr>
      <w:proofErr w:type="spellStart"/>
      <w:r>
        <w:rPr>
          <w:rFonts w:ascii="Calibri" w:hAnsi="Calibri"/>
          <w:highlight w:val="cyan"/>
          <w:lang w:val="en-US"/>
        </w:rPr>
        <w:t>l</w:t>
      </w:r>
      <w:r w:rsidR="0026531A">
        <w:rPr>
          <w:rFonts w:ascii="Calibri" w:hAnsi="Calibri"/>
          <w:highlight w:val="cyan"/>
          <w:lang w:val="en-US"/>
        </w:rPr>
        <w:t>m_model</w:t>
      </w:r>
      <w:proofErr w:type="spellEnd"/>
      <w:r w:rsidR="0026531A" w:rsidRPr="00D655FA">
        <w:rPr>
          <w:rFonts w:ascii="Calibri" w:hAnsi="Calibri"/>
          <w:highlight w:val="cyan"/>
          <w:lang w:val="en-US"/>
        </w:rPr>
        <w:t xml:space="preserve"> &lt;- </w:t>
      </w:r>
      <w:proofErr w:type="spellStart"/>
      <w:proofErr w:type="gramStart"/>
      <w:r w:rsidR="0026531A" w:rsidRPr="00D655FA">
        <w:rPr>
          <w:rFonts w:ascii="Calibri" w:hAnsi="Calibri"/>
          <w:highlight w:val="cyan"/>
          <w:lang w:val="en-US"/>
        </w:rPr>
        <w:t>lm</w:t>
      </w:r>
      <w:proofErr w:type="spellEnd"/>
      <w:r w:rsidR="0026531A" w:rsidRPr="00D655FA">
        <w:rPr>
          <w:rFonts w:ascii="Calibri" w:hAnsi="Calibri"/>
          <w:highlight w:val="cyan"/>
          <w:lang w:val="en-US"/>
        </w:rPr>
        <w:t>(</w:t>
      </w:r>
      <w:proofErr w:type="gramEnd"/>
      <w:r w:rsidR="0026531A" w:rsidRPr="00D655FA">
        <w:rPr>
          <w:rFonts w:ascii="Calibri" w:hAnsi="Calibri"/>
          <w:highlight w:val="cyan"/>
          <w:lang w:val="en-US"/>
        </w:rPr>
        <w:t>y ~ x</w:t>
      </w:r>
      <w:r w:rsidR="0026531A">
        <w:rPr>
          <w:rFonts w:ascii="Calibri" w:hAnsi="Calibri"/>
          <w:highlight w:val="cyan"/>
          <w:lang w:val="en-US"/>
        </w:rPr>
        <w:t xml:space="preserve"> </w:t>
      </w:r>
      <w:r w:rsidR="0026531A" w:rsidRPr="0026531A">
        <w:rPr>
          <w:rFonts w:ascii="Calibri" w:hAnsi="Calibri"/>
          <w:b/>
          <w:bCs/>
          <w:highlight w:val="cyan"/>
          <w:lang w:val="en-US"/>
        </w:rPr>
        <w:t>+ x</w:t>
      </w:r>
      <w:r w:rsidR="0026531A" w:rsidRPr="00D655FA">
        <w:rPr>
          <w:rFonts w:ascii="Calibri" w:hAnsi="Calibri"/>
          <w:highlight w:val="cyan"/>
          <w:lang w:val="en-US"/>
        </w:rPr>
        <w:t>, data = …)</w:t>
      </w:r>
    </w:p>
    <w:p w14:paraId="1D190885" w14:textId="645C814B" w:rsidR="004F16AA" w:rsidRDefault="004F16AA" w:rsidP="0026531A">
      <w:pPr>
        <w:pStyle w:val="Listenabsatz"/>
        <w:numPr>
          <w:ilvl w:val="0"/>
          <w:numId w:val="7"/>
        </w:numPr>
        <w:rPr>
          <w:rFonts w:ascii="Calibri" w:hAnsi="Calibri"/>
          <w:highlight w:val="cyan"/>
          <w:lang w:val="en-US"/>
        </w:rPr>
      </w:pPr>
      <w:proofErr w:type="spellStart"/>
      <w:r>
        <w:rPr>
          <w:rFonts w:ascii="Calibri" w:hAnsi="Calibri"/>
          <w:highlight w:val="cyan"/>
          <w:lang w:val="en-US"/>
        </w:rPr>
        <w:t>Coef</w:t>
      </w:r>
      <w:proofErr w:type="spellEnd"/>
      <w:r>
        <w:rPr>
          <w:rFonts w:ascii="Calibri" w:hAnsi="Calibri"/>
          <w:highlight w:val="cyan"/>
          <w:lang w:val="en-US"/>
        </w:rPr>
        <w:t>(</w:t>
      </w:r>
      <w:proofErr w:type="spellStart"/>
      <w:r>
        <w:rPr>
          <w:rFonts w:ascii="Calibri" w:hAnsi="Calibri"/>
          <w:highlight w:val="cyan"/>
          <w:lang w:val="en-US"/>
        </w:rPr>
        <w:t>lm_model</w:t>
      </w:r>
      <w:proofErr w:type="spellEnd"/>
      <w:r>
        <w:rPr>
          <w:rFonts w:ascii="Calibri" w:hAnsi="Calibri"/>
          <w:highlight w:val="cyan"/>
          <w:lang w:val="en-US"/>
        </w:rPr>
        <w:t>)</w:t>
      </w:r>
    </w:p>
    <w:p w14:paraId="4BD90B2A" w14:textId="7FED4CFA" w:rsidR="007F7D0E" w:rsidRDefault="007F7D0E" w:rsidP="0026531A">
      <w:pPr>
        <w:pStyle w:val="Listenabsatz"/>
        <w:numPr>
          <w:ilvl w:val="0"/>
          <w:numId w:val="7"/>
        </w:numPr>
        <w:rPr>
          <w:rFonts w:ascii="Calibri" w:hAnsi="Calibri"/>
          <w:highlight w:val="cyan"/>
          <w:lang w:val="en-US"/>
        </w:rPr>
      </w:pPr>
      <w:r>
        <w:rPr>
          <w:rFonts w:ascii="Calibri" w:hAnsi="Calibri"/>
          <w:highlight w:val="cyan"/>
          <w:lang w:val="en-US"/>
        </w:rPr>
        <w:t>Summary(</w:t>
      </w:r>
      <w:proofErr w:type="spellStart"/>
      <w:r>
        <w:rPr>
          <w:rFonts w:ascii="Calibri" w:hAnsi="Calibri"/>
          <w:highlight w:val="cyan"/>
          <w:lang w:val="en-US"/>
        </w:rPr>
        <w:t>lm_model</w:t>
      </w:r>
      <w:proofErr w:type="spellEnd"/>
      <w:r>
        <w:rPr>
          <w:rFonts w:ascii="Calibri" w:hAnsi="Calibri"/>
          <w:highlight w:val="cyan"/>
          <w:lang w:val="en-US"/>
        </w:rPr>
        <w:t>)</w:t>
      </w:r>
    </w:p>
    <w:p w14:paraId="206DCCC4" w14:textId="295A1455" w:rsidR="00493E19" w:rsidRDefault="00493E19" w:rsidP="0026531A">
      <w:pPr>
        <w:pStyle w:val="Listenabsatz"/>
        <w:numPr>
          <w:ilvl w:val="0"/>
          <w:numId w:val="7"/>
        </w:numPr>
        <w:rPr>
          <w:rFonts w:ascii="Calibri" w:hAnsi="Calibri"/>
          <w:lang w:val="en-US"/>
        </w:rPr>
      </w:pPr>
      <w:proofErr w:type="spellStart"/>
      <w:r w:rsidRPr="00493E19">
        <w:rPr>
          <w:rFonts w:ascii="Calibri" w:hAnsi="Calibri"/>
          <w:lang w:val="en-US"/>
        </w:rPr>
        <w:t>beta_hat</w:t>
      </w:r>
      <w:proofErr w:type="spellEnd"/>
      <w:r w:rsidRPr="00493E19">
        <w:rPr>
          <w:rFonts w:ascii="Calibri" w:hAnsi="Calibri"/>
          <w:lang w:val="en-US"/>
        </w:rPr>
        <w:t xml:space="preserve"> &lt;- </w:t>
      </w:r>
      <w:proofErr w:type="gramStart"/>
      <w:r w:rsidRPr="00243878">
        <w:rPr>
          <w:rFonts w:ascii="Calibri" w:hAnsi="Calibri"/>
          <w:highlight w:val="cyan"/>
          <w:lang w:val="en-US"/>
        </w:rPr>
        <w:t>replicate(</w:t>
      </w:r>
      <w:proofErr w:type="gramEnd"/>
      <w:r w:rsidRPr="00243878">
        <w:rPr>
          <w:rFonts w:ascii="Calibri" w:hAnsi="Calibri"/>
          <w:highlight w:val="cyan"/>
          <w:lang w:val="en-US"/>
        </w:rPr>
        <w:t>1000,</w:t>
      </w:r>
      <w:r w:rsidR="00F52277" w:rsidRPr="00243878">
        <w:rPr>
          <w:rFonts w:ascii="Calibri" w:hAnsi="Calibri"/>
          <w:highlight w:val="cyan"/>
          <w:lang w:val="en-US"/>
        </w:rPr>
        <w:t xml:space="preserve"> </w:t>
      </w:r>
      <w:r w:rsidRPr="00243878">
        <w:rPr>
          <w:rFonts w:ascii="Calibri" w:hAnsi="Calibri"/>
          <w:highlight w:val="cyan"/>
          <w:lang w:val="en-US"/>
        </w:rPr>
        <w:t>sim(</w:t>
      </w:r>
      <w:proofErr w:type="spellStart"/>
      <w:r w:rsidRPr="00243878">
        <w:rPr>
          <w:rFonts w:ascii="Calibri" w:hAnsi="Calibri"/>
          <w:highlight w:val="cyan"/>
          <w:lang w:val="en-US"/>
        </w:rPr>
        <w:t>alpha,beta,sigma_sq,x</w:t>
      </w:r>
      <w:proofErr w:type="spellEnd"/>
      <w:r w:rsidRPr="00243878">
        <w:rPr>
          <w:rFonts w:ascii="Calibri" w:hAnsi="Calibri"/>
          <w:highlight w:val="cyan"/>
          <w:lang w:val="en-US"/>
        </w:rPr>
        <w:t>)</w:t>
      </w:r>
      <w:r w:rsidR="00F52277">
        <w:rPr>
          <w:rFonts w:ascii="Calibri" w:hAnsi="Calibri"/>
          <w:highlight w:val="cyan"/>
          <w:lang w:val="en-US"/>
        </w:rPr>
        <w:t>$</w:t>
      </w:r>
      <w:proofErr w:type="spellStart"/>
      <w:r w:rsidR="00F52277">
        <w:rPr>
          <w:rFonts w:ascii="Calibri" w:hAnsi="Calibri"/>
          <w:highlight w:val="cyan"/>
          <w:lang w:val="en-US"/>
        </w:rPr>
        <w:t>coef</w:t>
      </w:r>
      <w:proofErr w:type="spellEnd"/>
      <w:r w:rsidRPr="00243878">
        <w:rPr>
          <w:rFonts w:ascii="Calibri" w:hAnsi="Calibri"/>
          <w:highlight w:val="cyan"/>
          <w:lang w:val="en-US"/>
        </w:rPr>
        <w:t>["x"]</w:t>
      </w:r>
      <w:r w:rsidR="00F52277">
        <w:rPr>
          <w:rFonts w:ascii="Calibri" w:hAnsi="Calibri"/>
          <w:highlight w:val="cyan"/>
          <w:lang w:val="en-US"/>
        </w:rPr>
        <w:t>)</w:t>
      </w:r>
    </w:p>
    <w:p w14:paraId="2597BD84" w14:textId="0AD4CA9E" w:rsidR="007F7D0E" w:rsidRPr="007F7D0E" w:rsidRDefault="007F7D0E" w:rsidP="0026531A">
      <w:pPr>
        <w:pStyle w:val="Listenabsatz"/>
        <w:numPr>
          <w:ilvl w:val="0"/>
          <w:numId w:val="7"/>
        </w:numPr>
        <w:rPr>
          <w:rFonts w:ascii="Calibri" w:hAnsi="Calibri"/>
          <w:lang w:val="en-US"/>
        </w:rPr>
      </w:pPr>
      <w:r w:rsidRPr="007F7D0E">
        <w:rPr>
          <w:rFonts w:ascii="Calibri" w:hAnsi="Calibri"/>
          <w:lang w:val="en-US"/>
        </w:rPr>
        <w:t xml:space="preserve">Computing the fitted values or predict response for new data: </w:t>
      </w:r>
      <w:r w:rsidRPr="007F7D0E">
        <w:rPr>
          <w:rFonts w:ascii="Calibri" w:hAnsi="Calibri"/>
          <w:highlight w:val="cyan"/>
          <w:lang w:val="en-US"/>
        </w:rPr>
        <w:t>Predict(</w:t>
      </w:r>
      <w:proofErr w:type="spellStart"/>
      <w:r w:rsidRPr="007F7D0E">
        <w:rPr>
          <w:rFonts w:ascii="Calibri" w:hAnsi="Calibri"/>
          <w:highlight w:val="cyan"/>
          <w:lang w:val="en-US"/>
        </w:rPr>
        <w:t>lm_model</w:t>
      </w:r>
      <w:proofErr w:type="spellEnd"/>
      <w:r w:rsidRPr="007F7D0E">
        <w:rPr>
          <w:rFonts w:ascii="Calibri" w:hAnsi="Calibri"/>
          <w:highlight w:val="cyan"/>
          <w:lang w:val="en-US"/>
        </w:rPr>
        <w:t>)</w:t>
      </w:r>
    </w:p>
    <w:p w14:paraId="324C2CC1" w14:textId="40DEE31E" w:rsidR="007F7D0E" w:rsidRPr="007F7D0E" w:rsidRDefault="007F7D0E" w:rsidP="007F7D0E">
      <w:pPr>
        <w:pStyle w:val="Listenabsatz"/>
        <w:numPr>
          <w:ilvl w:val="0"/>
          <w:numId w:val="7"/>
        </w:numPr>
        <w:rPr>
          <w:rFonts w:ascii="Calibri" w:hAnsi="Calibri"/>
          <w:lang w:val="en-US"/>
        </w:rPr>
      </w:pPr>
      <w:r w:rsidRPr="007F7D0E">
        <w:rPr>
          <w:rFonts w:ascii="Calibri" w:hAnsi="Calibri"/>
          <w:lang w:val="en-US"/>
        </w:rPr>
        <w:t xml:space="preserve">Compute the residuals: </w:t>
      </w:r>
      <w:proofErr w:type="spellStart"/>
      <w:r w:rsidR="00DB08DD">
        <w:rPr>
          <w:rFonts w:ascii="Calibri" w:hAnsi="Calibri"/>
          <w:highlight w:val="cyan"/>
          <w:lang w:val="en-US"/>
        </w:rPr>
        <w:t>r</w:t>
      </w:r>
      <w:r w:rsidRPr="007F7D0E">
        <w:rPr>
          <w:rFonts w:ascii="Calibri" w:hAnsi="Calibri"/>
          <w:highlight w:val="cyan"/>
          <w:lang w:val="en-US"/>
        </w:rPr>
        <w:t>esid</w:t>
      </w:r>
      <w:proofErr w:type="spellEnd"/>
      <w:r w:rsidRPr="007F7D0E">
        <w:rPr>
          <w:rFonts w:ascii="Calibri" w:hAnsi="Calibri"/>
          <w:highlight w:val="cyan"/>
          <w:lang w:val="en-US"/>
        </w:rPr>
        <w:t>(</w:t>
      </w:r>
      <w:proofErr w:type="spellStart"/>
      <w:r w:rsidRPr="007F7D0E">
        <w:rPr>
          <w:rFonts w:ascii="Calibri" w:hAnsi="Calibri"/>
          <w:highlight w:val="cyan"/>
          <w:lang w:val="en-US"/>
        </w:rPr>
        <w:t>lm_model</w:t>
      </w:r>
      <w:proofErr w:type="spellEnd"/>
      <w:r w:rsidRPr="007F7D0E">
        <w:rPr>
          <w:rFonts w:ascii="Calibri" w:hAnsi="Calibri"/>
          <w:highlight w:val="cyan"/>
          <w:lang w:val="en-US"/>
        </w:rPr>
        <w:t>)</w:t>
      </w:r>
    </w:p>
    <w:p w14:paraId="0502794A" w14:textId="47BC5C32" w:rsidR="006A1F7A" w:rsidRDefault="006A1F7A" w:rsidP="0026531A">
      <w:pPr>
        <w:pStyle w:val="Listenabsatz"/>
        <w:numPr>
          <w:ilvl w:val="0"/>
          <w:numId w:val="7"/>
        </w:numPr>
        <w:rPr>
          <w:rFonts w:ascii="Calibri" w:hAnsi="Calibri"/>
          <w:highlight w:val="cyan"/>
          <w:lang w:val="en-US"/>
        </w:rPr>
      </w:pPr>
      <w:r>
        <w:rPr>
          <w:rFonts w:ascii="Calibri" w:hAnsi="Calibri"/>
          <w:highlight w:val="cyan"/>
          <w:lang w:val="en-US"/>
        </w:rPr>
        <w:t xml:space="preserve">slope = </w:t>
      </w:r>
      <w:proofErr w:type="spellStart"/>
      <w:r>
        <w:rPr>
          <w:rFonts w:ascii="Calibri" w:hAnsi="Calibri"/>
          <w:highlight w:val="cyan"/>
          <w:lang w:val="en-US"/>
        </w:rPr>
        <w:t>get_slope</w:t>
      </w:r>
      <w:proofErr w:type="spellEnd"/>
      <w:r>
        <w:rPr>
          <w:rFonts w:ascii="Calibri" w:hAnsi="Calibri"/>
          <w:highlight w:val="cyan"/>
          <w:lang w:val="en-US"/>
        </w:rPr>
        <w:t>(</w:t>
      </w:r>
      <w:proofErr w:type="spellStart"/>
      <w:proofErr w:type="gramStart"/>
      <w:r>
        <w:rPr>
          <w:rFonts w:ascii="Calibri" w:hAnsi="Calibri"/>
          <w:highlight w:val="cyan"/>
          <w:lang w:val="en-US"/>
        </w:rPr>
        <w:t>y,x</w:t>
      </w:r>
      <w:proofErr w:type="spellEnd"/>
      <w:proofErr w:type="gramEnd"/>
      <w:r>
        <w:rPr>
          <w:rFonts w:ascii="Calibri" w:hAnsi="Calibri"/>
          <w:highlight w:val="cyan"/>
          <w:lang w:val="en-US"/>
        </w:rPr>
        <w:t>)</w:t>
      </w:r>
    </w:p>
    <w:p w14:paraId="2029D564" w14:textId="4FB548F9" w:rsidR="00833158" w:rsidRPr="00833158" w:rsidRDefault="00833158" w:rsidP="0026531A">
      <w:pPr>
        <w:pStyle w:val="Listenabsatz"/>
        <w:numPr>
          <w:ilvl w:val="0"/>
          <w:numId w:val="7"/>
        </w:numPr>
        <w:rPr>
          <w:rFonts w:ascii="Calibri" w:hAnsi="Calibri"/>
          <w:lang w:val="en-US"/>
        </w:rPr>
      </w:pPr>
      <w:r w:rsidRPr="00833158">
        <w:rPr>
          <w:rFonts w:ascii="Calibri" w:hAnsi="Calibri"/>
          <w:lang w:val="en-US"/>
        </w:rPr>
        <w:t xml:space="preserve">Stratifying: </w:t>
      </w:r>
    </w:p>
    <w:p w14:paraId="3C949247" w14:textId="05282315" w:rsidR="00833158" w:rsidRPr="00833158" w:rsidRDefault="00833158" w:rsidP="00833158">
      <w:pPr>
        <w:pStyle w:val="Listenabsatz"/>
        <w:numPr>
          <w:ilvl w:val="1"/>
          <w:numId w:val="7"/>
        </w:numPr>
        <w:shd w:val="clear" w:color="auto" w:fill="FFFFFF"/>
        <w:spacing w:before="100" w:beforeAutospacing="1" w:after="100" w:afterAutospacing="1"/>
      </w:pPr>
      <w:proofErr w:type="spellStart"/>
      <w:r w:rsidRPr="00833158">
        <w:rPr>
          <w:rFonts w:ascii="Menlo" w:hAnsi="Menlo" w:cs="Menlo"/>
          <w:color w:val="333333"/>
          <w:sz w:val="16"/>
          <w:szCs w:val="16"/>
        </w:rPr>
        <w:t>dat</w:t>
      </w:r>
      <w:proofErr w:type="spellEnd"/>
      <w:r w:rsidRPr="00833158">
        <w:rPr>
          <w:rFonts w:ascii="Menlo" w:hAnsi="Menlo" w:cs="Menlo"/>
          <w:color w:val="333333"/>
          <w:sz w:val="16"/>
          <w:szCs w:val="16"/>
        </w:rPr>
        <w:t xml:space="preserve"> &lt;- </w:t>
      </w:r>
      <w:proofErr w:type="spellStart"/>
      <w:r w:rsidRPr="00833158">
        <w:rPr>
          <w:rFonts w:ascii="Menlo" w:hAnsi="Menlo" w:cs="Menlo"/>
          <w:color w:val="333333"/>
          <w:sz w:val="16"/>
          <w:szCs w:val="16"/>
        </w:rPr>
        <w:t>Teams_</w:t>
      </w:r>
      <w:proofErr w:type="gramStart"/>
      <w:r w:rsidRPr="00833158">
        <w:rPr>
          <w:rFonts w:ascii="Menlo" w:hAnsi="Menlo" w:cs="Menlo"/>
          <w:color w:val="333333"/>
          <w:sz w:val="16"/>
          <w:szCs w:val="16"/>
        </w:rPr>
        <w:t>filt</w:t>
      </w:r>
      <w:proofErr w:type="spellEnd"/>
      <w:r w:rsidRPr="00833158">
        <w:rPr>
          <w:rFonts w:ascii="Menlo" w:hAnsi="Menlo" w:cs="Menlo"/>
          <w:color w:val="333333"/>
          <w:sz w:val="16"/>
          <w:szCs w:val="16"/>
        </w:rPr>
        <w:t>[</w:t>
      </w:r>
      <w:proofErr w:type="gramEnd"/>
      <w:r w:rsidRPr="00833158">
        <w:rPr>
          <w:rFonts w:ascii="Menlo" w:hAnsi="Menlo" w:cs="Menlo"/>
          <w:color w:val="333333"/>
          <w:sz w:val="16"/>
          <w:szCs w:val="16"/>
        </w:rPr>
        <w:t>,</w:t>
      </w:r>
      <w:proofErr w:type="spellStart"/>
      <w:r w:rsidRPr="00833158">
        <w:rPr>
          <w:rFonts w:ascii="Menlo" w:hAnsi="Menlo" w:cs="Menlo"/>
          <w:color w:val="333333"/>
          <w:sz w:val="16"/>
          <w:szCs w:val="16"/>
        </w:rPr>
        <w:t>HR_strata</w:t>
      </w:r>
      <w:proofErr w:type="spellEnd"/>
      <w:r w:rsidRPr="00833158">
        <w:rPr>
          <w:rFonts w:ascii="Menlo" w:hAnsi="Menlo" w:cs="Menlo"/>
          <w:color w:val="333333"/>
          <w:sz w:val="16"/>
          <w:szCs w:val="16"/>
        </w:rPr>
        <w:t xml:space="preserve"> </w:t>
      </w:r>
      <w:r w:rsidRPr="00833158">
        <w:rPr>
          <w:rFonts w:ascii="Menlo" w:hAnsi="Menlo" w:cs="Menlo"/>
          <w:color w:val="666666"/>
          <w:sz w:val="16"/>
          <w:szCs w:val="16"/>
        </w:rPr>
        <w:t>:</w:t>
      </w:r>
      <w:r w:rsidRPr="00833158">
        <w:rPr>
          <w:rFonts w:ascii="Menlo" w:hAnsi="Menlo" w:cs="Menlo"/>
          <w:b/>
          <w:bCs/>
          <w:color w:val="FF0000"/>
          <w:sz w:val="16"/>
          <w:szCs w:val="16"/>
        </w:rPr>
        <w:t xml:space="preserve">= </w:t>
      </w:r>
      <w:proofErr w:type="spellStart"/>
      <w:r w:rsidRPr="00833158">
        <w:rPr>
          <w:rFonts w:ascii="Menlo" w:hAnsi="Menlo" w:cs="Menlo"/>
          <w:b/>
          <w:bCs/>
          <w:color w:val="006D1E"/>
          <w:sz w:val="16"/>
          <w:szCs w:val="16"/>
        </w:rPr>
        <w:t>round</w:t>
      </w:r>
      <w:proofErr w:type="spellEnd"/>
      <w:r w:rsidRPr="00833158">
        <w:rPr>
          <w:rFonts w:ascii="Menlo" w:hAnsi="Menlo" w:cs="Menlo"/>
          <w:color w:val="333333"/>
          <w:sz w:val="16"/>
          <w:szCs w:val="16"/>
        </w:rPr>
        <w:t>(HR</w:t>
      </w:r>
      <w:r w:rsidRPr="00833158">
        <w:rPr>
          <w:rFonts w:ascii="Menlo" w:hAnsi="Menlo" w:cs="Menlo"/>
          <w:color w:val="666666"/>
          <w:sz w:val="16"/>
          <w:szCs w:val="16"/>
        </w:rPr>
        <w:t>/</w:t>
      </w:r>
      <w:r w:rsidRPr="00833158">
        <w:rPr>
          <w:rFonts w:ascii="Menlo" w:hAnsi="Menlo" w:cs="Menlo"/>
          <w:color w:val="333333"/>
          <w:sz w:val="16"/>
          <w:szCs w:val="16"/>
        </w:rPr>
        <w:t xml:space="preserve">G, </w:t>
      </w:r>
      <w:r w:rsidRPr="00833158">
        <w:rPr>
          <w:rFonts w:ascii="Menlo" w:hAnsi="Menlo" w:cs="Menlo"/>
          <w:color w:val="60F2AA"/>
          <w:sz w:val="16"/>
          <w:szCs w:val="16"/>
        </w:rPr>
        <w:t>1</w:t>
      </w:r>
      <w:r w:rsidRPr="00833158">
        <w:rPr>
          <w:rFonts w:ascii="Menlo" w:hAnsi="Menlo" w:cs="Menlo"/>
          <w:color w:val="333333"/>
          <w:sz w:val="16"/>
          <w:szCs w:val="16"/>
        </w:rPr>
        <w:t>)][</w:t>
      </w:r>
      <w:proofErr w:type="spellStart"/>
      <w:r w:rsidRPr="00833158">
        <w:rPr>
          <w:rFonts w:ascii="Menlo" w:hAnsi="Menlo" w:cs="Menlo"/>
          <w:color w:val="333333"/>
          <w:sz w:val="16"/>
          <w:szCs w:val="16"/>
        </w:rPr>
        <w:t>HR_strata</w:t>
      </w:r>
      <w:proofErr w:type="spellEnd"/>
      <w:r w:rsidRPr="00833158">
        <w:rPr>
          <w:rFonts w:ascii="Menlo" w:hAnsi="Menlo" w:cs="Menlo"/>
          <w:color w:val="333333"/>
          <w:sz w:val="16"/>
          <w:szCs w:val="16"/>
        </w:rPr>
        <w:t xml:space="preserve"> </w:t>
      </w:r>
      <w:r w:rsidRPr="00833158">
        <w:rPr>
          <w:rFonts w:ascii="Menlo" w:hAnsi="Menlo" w:cs="Menlo"/>
          <w:color w:val="666666"/>
          <w:sz w:val="16"/>
          <w:szCs w:val="16"/>
        </w:rPr>
        <w:t xml:space="preserve">&gt;= </w:t>
      </w:r>
      <w:r w:rsidRPr="00833158">
        <w:rPr>
          <w:rFonts w:ascii="Menlo" w:hAnsi="Menlo" w:cs="Menlo"/>
          <w:color w:val="60F2AA"/>
          <w:sz w:val="16"/>
          <w:szCs w:val="16"/>
        </w:rPr>
        <w:t xml:space="preserve">0.4 </w:t>
      </w:r>
      <w:r w:rsidRPr="00833158">
        <w:rPr>
          <w:rFonts w:ascii="Menlo" w:hAnsi="Menlo" w:cs="Menlo"/>
          <w:color w:val="666666"/>
          <w:sz w:val="16"/>
          <w:szCs w:val="16"/>
        </w:rPr>
        <w:t xml:space="preserve">&amp; </w:t>
      </w:r>
      <w:proofErr w:type="spellStart"/>
      <w:r w:rsidRPr="00833158">
        <w:rPr>
          <w:rFonts w:ascii="Menlo" w:hAnsi="Menlo" w:cs="Menlo"/>
          <w:color w:val="333333"/>
          <w:sz w:val="16"/>
          <w:szCs w:val="16"/>
        </w:rPr>
        <w:t>HR_strata</w:t>
      </w:r>
      <w:proofErr w:type="spellEnd"/>
      <w:r w:rsidRPr="00833158">
        <w:rPr>
          <w:rFonts w:ascii="Menlo" w:hAnsi="Menlo" w:cs="Menlo"/>
          <w:color w:val="333333"/>
          <w:sz w:val="16"/>
          <w:szCs w:val="16"/>
        </w:rPr>
        <w:t xml:space="preserve"> </w:t>
      </w:r>
      <w:r w:rsidRPr="00833158">
        <w:rPr>
          <w:rFonts w:ascii="Menlo" w:hAnsi="Menlo" w:cs="Menlo"/>
          <w:color w:val="666666"/>
          <w:sz w:val="16"/>
          <w:szCs w:val="16"/>
        </w:rPr>
        <w:t>&lt;=</w:t>
      </w:r>
      <w:r w:rsidRPr="00833158">
        <w:rPr>
          <w:rFonts w:ascii="Menlo" w:hAnsi="Menlo" w:cs="Menlo"/>
          <w:color w:val="60F2AA"/>
          <w:sz w:val="16"/>
          <w:szCs w:val="16"/>
        </w:rPr>
        <w:t>1.2</w:t>
      </w:r>
      <w:r w:rsidRPr="00833158">
        <w:rPr>
          <w:rFonts w:ascii="Menlo" w:hAnsi="Menlo" w:cs="Menlo"/>
          <w:color w:val="333333"/>
          <w:sz w:val="16"/>
          <w:szCs w:val="16"/>
        </w:rPr>
        <w:t xml:space="preserve">] </w:t>
      </w:r>
    </w:p>
    <w:p w14:paraId="6FD69918" w14:textId="2332C652" w:rsidR="00833158" w:rsidRPr="00833158" w:rsidRDefault="00833158" w:rsidP="00833158">
      <w:pPr>
        <w:pStyle w:val="Listenabsatz"/>
        <w:numPr>
          <w:ilvl w:val="1"/>
          <w:numId w:val="7"/>
        </w:numPr>
        <w:shd w:val="clear" w:color="auto" w:fill="FFFFFF"/>
        <w:spacing w:before="100" w:beforeAutospacing="1" w:after="100" w:afterAutospacing="1"/>
      </w:pPr>
      <w:proofErr w:type="spellStart"/>
      <w:r>
        <w:rPr>
          <w:rFonts w:ascii="Menlo" w:hAnsi="Menlo" w:cs="Menlo"/>
          <w:color w:val="333333"/>
          <w:sz w:val="16"/>
          <w:szCs w:val="16"/>
        </w:rPr>
        <w:t>Getting</w:t>
      </w:r>
      <w:proofErr w:type="spellEnd"/>
      <w:r>
        <w:rPr>
          <w:rFonts w:ascii="Menlo" w:hAnsi="Menlo" w:cs="Menlo"/>
          <w:color w:val="333333"/>
          <w:sz w:val="16"/>
          <w:szCs w:val="16"/>
        </w:rPr>
        <w:t xml:space="preserve"> </w:t>
      </w:r>
      <w:proofErr w:type="spellStart"/>
      <w:r>
        <w:rPr>
          <w:rFonts w:ascii="Menlo" w:hAnsi="Menlo" w:cs="Menlo"/>
          <w:color w:val="333333"/>
          <w:sz w:val="16"/>
          <w:szCs w:val="16"/>
        </w:rPr>
        <w:t>slopes</w:t>
      </w:r>
      <w:proofErr w:type="spellEnd"/>
      <w:r>
        <w:rPr>
          <w:rFonts w:ascii="Menlo" w:hAnsi="Menlo" w:cs="Menlo"/>
          <w:color w:val="333333"/>
          <w:sz w:val="16"/>
          <w:szCs w:val="16"/>
        </w:rPr>
        <w:t>:</w:t>
      </w:r>
    </w:p>
    <w:p w14:paraId="5B10E555" w14:textId="5BB1C5DE" w:rsidR="00833158" w:rsidRPr="00833158" w:rsidRDefault="00833158" w:rsidP="00833158">
      <w:pPr>
        <w:pStyle w:val="Listenabsatz"/>
        <w:numPr>
          <w:ilvl w:val="1"/>
          <w:numId w:val="7"/>
        </w:numPr>
        <w:shd w:val="clear" w:color="auto" w:fill="FFFFFF"/>
        <w:spacing w:before="100" w:beforeAutospacing="1" w:after="100" w:afterAutospacing="1"/>
        <w:rPr>
          <w:lang w:val="en-US"/>
        </w:rPr>
      </w:pPr>
      <w:proofErr w:type="spellStart"/>
      <w:r w:rsidRPr="00833158">
        <w:rPr>
          <w:rFonts w:ascii="Menlo" w:hAnsi="Menlo" w:cs="Menlo"/>
          <w:color w:val="333333"/>
          <w:sz w:val="16"/>
          <w:szCs w:val="16"/>
          <w:lang w:val="en-US"/>
        </w:rPr>
        <w:t>dat</w:t>
      </w:r>
      <w:proofErr w:type="spellEnd"/>
      <w:r w:rsidRPr="00833158">
        <w:rPr>
          <w:rFonts w:ascii="Menlo" w:hAnsi="Menlo" w:cs="Menlo"/>
          <w:color w:val="333333"/>
          <w:sz w:val="16"/>
          <w:szCs w:val="16"/>
          <w:lang w:val="en-US"/>
        </w:rPr>
        <w:t>[</w:t>
      </w:r>
      <w:proofErr w:type="gramStart"/>
      <w:r w:rsidRPr="00833158">
        <w:rPr>
          <w:rFonts w:ascii="Menlo" w:hAnsi="Menlo" w:cs="Menlo"/>
          <w:b/>
          <w:bCs/>
          <w:color w:val="006D1E"/>
          <w:sz w:val="16"/>
          <w:szCs w:val="16"/>
          <w:lang w:val="en-US"/>
        </w:rPr>
        <w:t>order</w:t>
      </w:r>
      <w:r w:rsidRPr="00833158">
        <w:rPr>
          <w:rFonts w:ascii="Menlo" w:hAnsi="Menlo" w:cs="Menlo"/>
          <w:color w:val="333333"/>
          <w:sz w:val="16"/>
          <w:szCs w:val="16"/>
          <w:lang w:val="en-US"/>
        </w:rPr>
        <w:t>(</w:t>
      </w:r>
      <w:proofErr w:type="spellStart"/>
      <w:proofErr w:type="gramEnd"/>
      <w:r w:rsidRPr="00833158">
        <w:rPr>
          <w:rFonts w:ascii="Menlo" w:hAnsi="Menlo" w:cs="Menlo"/>
          <w:color w:val="333333"/>
          <w:sz w:val="16"/>
          <w:szCs w:val="16"/>
          <w:lang w:val="en-US"/>
        </w:rPr>
        <w:t>HR_strata</w:t>
      </w:r>
      <w:proofErr w:type="spellEnd"/>
      <w:r w:rsidRPr="00833158">
        <w:rPr>
          <w:rFonts w:ascii="Menlo" w:hAnsi="Menlo" w:cs="Menlo"/>
          <w:color w:val="333333"/>
          <w:sz w:val="16"/>
          <w:szCs w:val="16"/>
          <w:lang w:val="en-US"/>
        </w:rPr>
        <w:t>),.(</w:t>
      </w:r>
      <w:r w:rsidRPr="00833158">
        <w:rPr>
          <w:rFonts w:ascii="Menlo" w:hAnsi="Menlo" w:cs="Menlo"/>
          <w:color w:val="8E1E00"/>
          <w:sz w:val="16"/>
          <w:szCs w:val="16"/>
          <w:lang w:val="en-US"/>
        </w:rPr>
        <w:t xml:space="preserve">slope = </w:t>
      </w:r>
      <w:proofErr w:type="spellStart"/>
      <w:r w:rsidRPr="00833158">
        <w:rPr>
          <w:rFonts w:ascii="Menlo" w:hAnsi="Menlo" w:cs="Menlo"/>
          <w:b/>
          <w:bCs/>
          <w:color w:val="006D1E"/>
          <w:sz w:val="16"/>
          <w:szCs w:val="16"/>
          <w:lang w:val="en-US"/>
        </w:rPr>
        <w:t>get_slope</w:t>
      </w:r>
      <w:proofErr w:type="spellEnd"/>
      <w:r w:rsidRPr="00833158">
        <w:rPr>
          <w:rFonts w:ascii="Menlo" w:hAnsi="Menlo" w:cs="Menlo"/>
          <w:color w:val="333333"/>
          <w:sz w:val="16"/>
          <w:szCs w:val="16"/>
          <w:lang w:val="en-US"/>
        </w:rPr>
        <w:t>(</w:t>
      </w:r>
      <w:proofErr w:type="spellStart"/>
      <w:r w:rsidRPr="00833158">
        <w:rPr>
          <w:rFonts w:ascii="Menlo" w:hAnsi="Menlo" w:cs="Menlo"/>
          <w:color w:val="333333"/>
          <w:sz w:val="16"/>
          <w:szCs w:val="16"/>
          <w:lang w:val="en-US"/>
        </w:rPr>
        <w:t>BB_per_game</w:t>
      </w:r>
      <w:proofErr w:type="spellEnd"/>
      <w:r w:rsidRPr="00833158">
        <w:rPr>
          <w:rFonts w:ascii="Menlo" w:hAnsi="Menlo" w:cs="Menlo"/>
          <w:color w:val="333333"/>
          <w:sz w:val="16"/>
          <w:szCs w:val="16"/>
          <w:lang w:val="en-US"/>
        </w:rPr>
        <w:t xml:space="preserve">, </w:t>
      </w:r>
      <w:proofErr w:type="spellStart"/>
      <w:r w:rsidRPr="00833158">
        <w:rPr>
          <w:rFonts w:ascii="Menlo" w:hAnsi="Menlo" w:cs="Menlo"/>
          <w:color w:val="333333"/>
          <w:sz w:val="16"/>
          <w:szCs w:val="16"/>
          <w:lang w:val="en-US"/>
        </w:rPr>
        <w:t>R_per_game</w:t>
      </w:r>
      <w:proofErr w:type="spellEnd"/>
      <w:r w:rsidRPr="00833158">
        <w:rPr>
          <w:rFonts w:ascii="Menlo" w:hAnsi="Menlo" w:cs="Menlo"/>
          <w:color w:val="333333"/>
          <w:sz w:val="16"/>
          <w:szCs w:val="16"/>
          <w:lang w:val="en-US"/>
        </w:rPr>
        <w:t>)), by=</w:t>
      </w:r>
      <w:r w:rsidRPr="00833158">
        <w:rPr>
          <w:rFonts w:ascii="Menlo" w:hAnsi="Menlo" w:cs="Menlo"/>
          <w:color w:val="3F6D9E"/>
          <w:sz w:val="16"/>
          <w:szCs w:val="16"/>
          <w:lang w:val="en-US"/>
        </w:rPr>
        <w:t>'</w:t>
      </w:r>
      <w:proofErr w:type="spellStart"/>
      <w:r w:rsidRPr="00833158">
        <w:rPr>
          <w:rFonts w:ascii="Menlo" w:hAnsi="Menlo" w:cs="Menlo"/>
          <w:color w:val="3F6D9E"/>
          <w:sz w:val="16"/>
          <w:szCs w:val="16"/>
          <w:lang w:val="en-US"/>
        </w:rPr>
        <w:t>HR_strata</w:t>
      </w:r>
      <w:proofErr w:type="spellEnd"/>
      <w:r w:rsidRPr="00833158">
        <w:rPr>
          <w:rFonts w:ascii="Menlo" w:hAnsi="Menlo" w:cs="Menlo"/>
          <w:color w:val="3F6D9E"/>
          <w:sz w:val="16"/>
          <w:szCs w:val="16"/>
          <w:lang w:val="en-US"/>
        </w:rPr>
        <w:t>'</w:t>
      </w:r>
      <w:r w:rsidRPr="00833158">
        <w:rPr>
          <w:rFonts w:ascii="Menlo" w:hAnsi="Menlo" w:cs="Menlo"/>
          <w:color w:val="333333"/>
          <w:sz w:val="16"/>
          <w:szCs w:val="16"/>
          <w:lang w:val="en-US"/>
        </w:rPr>
        <w:t xml:space="preserve">] </w:t>
      </w:r>
    </w:p>
    <w:p w14:paraId="78BD5F68" w14:textId="72050187" w:rsidR="00833158" w:rsidRPr="00BD6D6F" w:rsidRDefault="00833158" w:rsidP="00BD6D6F">
      <w:pPr>
        <w:shd w:val="clear" w:color="auto" w:fill="FFFFFF"/>
        <w:spacing w:before="100" w:beforeAutospacing="1" w:after="100" w:afterAutospacing="1"/>
        <w:rPr>
          <w:lang w:val="en-US"/>
        </w:rPr>
      </w:pPr>
    </w:p>
    <w:p w14:paraId="0EEDF804" w14:textId="1BE8E833" w:rsidR="007052C2" w:rsidRDefault="007052C2" w:rsidP="00D16B94">
      <w:pPr>
        <w:rPr>
          <w:rFonts w:ascii="Calibri" w:hAnsi="Calibri"/>
          <w:lang w:val="en-US"/>
        </w:rPr>
      </w:pPr>
    </w:p>
    <w:p w14:paraId="2B6A543A" w14:textId="2F989FAE" w:rsidR="00D16B94" w:rsidRDefault="00D16B94" w:rsidP="00D16B94">
      <w:pPr>
        <w:rPr>
          <w:rFonts w:ascii="Calibri" w:hAnsi="Calibri"/>
          <w:lang w:val="en-US"/>
        </w:rPr>
      </w:pPr>
    </w:p>
    <w:p w14:paraId="3F3E1607" w14:textId="4BDFD94B" w:rsidR="00D95A06" w:rsidRDefault="00D95A06" w:rsidP="00D16B94">
      <w:pPr>
        <w:rPr>
          <w:rFonts w:ascii="Calibri" w:hAnsi="Calibri"/>
          <w:lang w:val="en-US"/>
        </w:rPr>
      </w:pPr>
    </w:p>
    <w:p w14:paraId="659FE869" w14:textId="6A9BEB48" w:rsidR="00D95A06" w:rsidRDefault="00D95A06" w:rsidP="00D16B94">
      <w:pPr>
        <w:rPr>
          <w:rFonts w:ascii="Calibri" w:hAnsi="Calibri"/>
          <w:lang w:val="en-US"/>
        </w:rPr>
      </w:pPr>
    </w:p>
    <w:p w14:paraId="7A9E296E" w14:textId="4C7F5837" w:rsidR="008557FB" w:rsidRDefault="008557FB" w:rsidP="00D16B94">
      <w:pPr>
        <w:rPr>
          <w:rFonts w:ascii="Calibri" w:hAnsi="Calibri"/>
          <w:lang w:val="en-US"/>
        </w:rPr>
      </w:pPr>
    </w:p>
    <w:p w14:paraId="4C682207" w14:textId="112A7AB7" w:rsidR="008557FB" w:rsidRDefault="00DB08DD" w:rsidP="00D16B94">
      <w:pPr>
        <w:rPr>
          <w:rFonts w:ascii="Calibri" w:hAnsi="Calibri"/>
          <w:lang w:val="en-US"/>
        </w:rPr>
      </w:pPr>
      <w:r w:rsidRPr="00D16B94">
        <w:rPr>
          <w:noProof/>
          <w:lang w:val="en-US"/>
        </w:rPr>
        <w:lastRenderedPageBreak/>
        <w:drawing>
          <wp:anchor distT="0" distB="0" distL="114300" distR="114300" simplePos="0" relativeHeight="251692032" behindDoc="0" locked="0" layoutInCell="1" allowOverlap="1" wp14:anchorId="6729EE42" wp14:editId="0A48DCA5">
            <wp:simplePos x="0" y="0"/>
            <wp:positionH relativeFrom="column">
              <wp:posOffset>617855</wp:posOffset>
            </wp:positionH>
            <wp:positionV relativeFrom="paragraph">
              <wp:posOffset>-1053338</wp:posOffset>
            </wp:positionV>
            <wp:extent cx="2983865" cy="1609090"/>
            <wp:effectExtent l="0" t="0" r="635" b="3810"/>
            <wp:wrapThrough wrapText="bothSides">
              <wp:wrapPolygon edited="0">
                <wp:start x="0" y="0"/>
                <wp:lineTo x="0" y="21481"/>
                <wp:lineTo x="21513" y="21481"/>
                <wp:lineTo x="21513" y="0"/>
                <wp:lineTo x="0" y="0"/>
              </wp:wrapPolygon>
            </wp:wrapThrough>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83865" cy="1609090"/>
                    </a:xfrm>
                    <a:prstGeom prst="rect">
                      <a:avLst/>
                    </a:prstGeom>
                  </pic:spPr>
                </pic:pic>
              </a:graphicData>
            </a:graphic>
            <wp14:sizeRelH relativeFrom="page">
              <wp14:pctWidth>0</wp14:pctWidth>
            </wp14:sizeRelH>
            <wp14:sizeRelV relativeFrom="page">
              <wp14:pctHeight>0</wp14:pctHeight>
            </wp14:sizeRelV>
          </wp:anchor>
        </w:drawing>
      </w:r>
    </w:p>
    <w:p w14:paraId="3BBB8630" w14:textId="21A9EAF2" w:rsidR="008557FB" w:rsidRDefault="008557FB" w:rsidP="00D16B94">
      <w:pPr>
        <w:rPr>
          <w:rFonts w:ascii="Calibri" w:hAnsi="Calibri"/>
          <w:lang w:val="en-US"/>
        </w:rPr>
      </w:pPr>
    </w:p>
    <w:p w14:paraId="3D9325CF" w14:textId="1BB4D48A" w:rsidR="008557FB" w:rsidRDefault="008557FB" w:rsidP="00D16B94">
      <w:pPr>
        <w:rPr>
          <w:rFonts w:ascii="Calibri" w:hAnsi="Calibri"/>
          <w:lang w:val="en-US"/>
        </w:rPr>
      </w:pPr>
    </w:p>
    <w:p w14:paraId="034A677C" w14:textId="5870C01C" w:rsidR="00101894" w:rsidRDefault="00101894" w:rsidP="00D16B94">
      <w:pPr>
        <w:rPr>
          <w:rFonts w:ascii="Calibri" w:hAnsi="Calibri"/>
          <w:lang w:val="en-US"/>
        </w:rPr>
      </w:pPr>
    </w:p>
    <w:p w14:paraId="7886D7A0" w14:textId="680B03B8" w:rsidR="00101894" w:rsidRDefault="00101894" w:rsidP="00D16B94">
      <w:pPr>
        <w:rPr>
          <w:rFonts w:ascii="Calibri" w:hAnsi="Calibri"/>
          <w:lang w:val="en-US"/>
        </w:rPr>
      </w:pPr>
    </w:p>
    <w:p w14:paraId="099A8795" w14:textId="08501B86" w:rsidR="00101894" w:rsidRDefault="00101894" w:rsidP="00D16B94">
      <w:pPr>
        <w:rPr>
          <w:rFonts w:ascii="Calibri" w:hAnsi="Calibri"/>
          <w:lang w:val="en-US"/>
        </w:rPr>
      </w:pPr>
    </w:p>
    <w:p w14:paraId="043CA698" w14:textId="25CFD090" w:rsidR="00101894" w:rsidRDefault="00101894" w:rsidP="00D16B94">
      <w:pPr>
        <w:rPr>
          <w:rFonts w:ascii="Calibri" w:hAnsi="Calibri"/>
          <w:lang w:val="en-US"/>
        </w:rPr>
      </w:pPr>
    </w:p>
    <w:p w14:paraId="3080F8C2" w14:textId="5ED3F926" w:rsidR="00101894" w:rsidRDefault="00101894" w:rsidP="00D16B94">
      <w:pPr>
        <w:rPr>
          <w:rFonts w:ascii="Calibri" w:hAnsi="Calibri"/>
          <w:lang w:val="en-US"/>
        </w:rPr>
      </w:pPr>
    </w:p>
    <w:p w14:paraId="4308EAF8" w14:textId="77777777" w:rsidR="00101894" w:rsidRDefault="00101894" w:rsidP="00D16B94">
      <w:pPr>
        <w:rPr>
          <w:rFonts w:ascii="Calibri" w:hAnsi="Calibri"/>
          <w:lang w:val="en-US"/>
        </w:rPr>
      </w:pPr>
    </w:p>
    <w:p w14:paraId="6B744B3C" w14:textId="695E25A5" w:rsidR="007052C2" w:rsidRPr="00340E46" w:rsidRDefault="006F090D" w:rsidP="00340E46">
      <w:pPr>
        <w:pStyle w:val="berschrift2"/>
        <w:rPr>
          <w:b/>
          <w:bCs/>
          <w:lang w:val="en-US"/>
        </w:rPr>
      </w:pPr>
      <w:r w:rsidRPr="00340E46">
        <w:rPr>
          <w:b/>
          <w:bCs/>
          <w:lang w:val="en-US"/>
        </w:rPr>
        <w:t>Nested Models:</w:t>
      </w:r>
    </w:p>
    <w:p w14:paraId="289FB4E1" w14:textId="7BFD4379" w:rsidR="002A0F40" w:rsidRDefault="00340E46" w:rsidP="006F090D">
      <w:pPr>
        <w:pStyle w:val="Listenabsatz"/>
        <w:numPr>
          <w:ilvl w:val="0"/>
          <w:numId w:val="7"/>
        </w:numPr>
        <w:rPr>
          <w:rFonts w:ascii="Calibri" w:hAnsi="Calibri"/>
          <w:lang w:val="en-US"/>
        </w:rPr>
      </w:pPr>
      <w:r>
        <w:rPr>
          <w:rFonts w:ascii="Calibri" w:hAnsi="Calibri"/>
          <w:lang w:val="en-US"/>
        </w:rPr>
        <w:t xml:space="preserve"> = </w:t>
      </w:r>
      <w:r w:rsidR="002A0F40" w:rsidRPr="002B37FE">
        <w:rPr>
          <w:rFonts w:ascii="Calibri" w:hAnsi="Calibri"/>
          <w:lang w:val="en-US"/>
        </w:rPr>
        <w:t>Testing an entire set of variables:</w:t>
      </w:r>
    </w:p>
    <w:p w14:paraId="3E126BE6" w14:textId="29F8B24D" w:rsidR="00340E46" w:rsidRDefault="00340E46" w:rsidP="006F090D">
      <w:pPr>
        <w:pStyle w:val="Listenabsatz"/>
        <w:numPr>
          <w:ilvl w:val="0"/>
          <w:numId w:val="7"/>
        </w:numPr>
        <w:rPr>
          <w:rFonts w:ascii="Calibri" w:hAnsi="Calibri"/>
          <w:lang w:val="en-US"/>
        </w:rPr>
      </w:pPr>
      <w:r>
        <w:rPr>
          <w:rFonts w:ascii="Calibri" w:hAnsi="Calibri"/>
          <w:lang w:val="en-US"/>
        </w:rPr>
        <w:t>Comparing a full model to a reduced model where the reduced model is a special case of the full model</w:t>
      </w:r>
    </w:p>
    <w:p w14:paraId="44DD0F4F" w14:textId="54292C23" w:rsidR="00CE3351" w:rsidRPr="00CE3351" w:rsidRDefault="00CE3351" w:rsidP="00CE3351">
      <w:pPr>
        <w:pStyle w:val="Listenabsatz"/>
        <w:numPr>
          <w:ilvl w:val="0"/>
          <w:numId w:val="7"/>
        </w:numPr>
        <w:rPr>
          <w:rFonts w:ascii="Calibri" w:hAnsi="Calibri"/>
          <w:lang w:val="en-US"/>
        </w:rPr>
      </w:pPr>
      <w:r w:rsidRPr="006F090D">
        <w:rPr>
          <w:rFonts w:ascii="Calibri" w:hAnsi="Calibri"/>
          <w:lang w:val="en-US"/>
        </w:rPr>
        <w:t>a model A is nested into a model B if the parameters in A are a subset of the parameters of model B</w:t>
      </w:r>
      <w:r w:rsidRPr="0052426F">
        <w:rPr>
          <w:rFonts w:ascii="Calibri" w:hAnsi="Calibri"/>
          <w:lang w:val="en-US"/>
        </w:rPr>
        <w:t xml:space="preserve"> </w:t>
      </w:r>
    </w:p>
    <w:p w14:paraId="490E924B" w14:textId="7828B273" w:rsidR="00340E46" w:rsidRPr="00340E46" w:rsidRDefault="00340E46" w:rsidP="00340E46">
      <w:pPr>
        <w:pStyle w:val="Listenabsatz"/>
        <w:numPr>
          <w:ilvl w:val="1"/>
          <w:numId w:val="7"/>
        </w:numPr>
        <w:rPr>
          <w:rFonts w:ascii="Calibri" w:hAnsi="Calibri"/>
          <w:lang w:val="en-US"/>
        </w:rPr>
      </w:pPr>
      <w:r>
        <w:rPr>
          <w:rFonts w:ascii="Calibri" w:hAnsi="Calibri"/>
          <w:lang w:val="en-US"/>
        </w:rPr>
        <w:t xml:space="preserve">In Multivariate regression: setting a set of </w:t>
      </w:r>
      <w:r w:rsidRPr="00340E46">
        <w:rPr>
          <w:rFonts w:ascii="Calibri" w:hAnsi="Calibri"/>
          <w:b/>
          <w:bCs/>
          <w:lang w:val="en-US"/>
        </w:rPr>
        <w:t>parameters to 0</w:t>
      </w:r>
    </w:p>
    <w:p w14:paraId="21F5FB61" w14:textId="3430DEDC" w:rsidR="00340E46" w:rsidRPr="00340E46" w:rsidRDefault="00340E46" w:rsidP="00340E46">
      <w:pPr>
        <w:pStyle w:val="Listenabsatz"/>
        <w:numPr>
          <w:ilvl w:val="0"/>
          <w:numId w:val="7"/>
        </w:numPr>
        <w:shd w:val="clear" w:color="auto" w:fill="FFFFFF"/>
        <w:spacing w:before="100" w:beforeAutospacing="1" w:after="100" w:afterAutospacing="1"/>
        <w:rPr>
          <w:lang w:val="en-US"/>
        </w:rPr>
      </w:pPr>
      <w:r w:rsidRPr="00340E46">
        <w:rPr>
          <w:rFonts w:ascii="MathJax_Math" w:hAnsi="MathJax_Math"/>
          <w:i/>
          <w:iCs/>
          <w:color w:val="333333"/>
          <w:sz w:val="22"/>
          <w:szCs w:val="22"/>
          <w:lang w:val="en-US"/>
        </w:rPr>
        <w:t xml:space="preserve">y </w:t>
      </w:r>
      <w:r w:rsidRPr="00340E46">
        <w:rPr>
          <w:rFonts w:ascii="MathJax_Main" w:hAnsi="MathJax_Main"/>
          <w:color w:val="333333"/>
          <w:sz w:val="22"/>
          <w:szCs w:val="22"/>
          <w:lang w:val="en-US"/>
        </w:rPr>
        <w:t xml:space="preserve">= </w:t>
      </w:r>
      <w:r>
        <w:rPr>
          <w:rFonts w:ascii="MathJax_Math" w:hAnsi="MathJax_Math"/>
          <w:i/>
          <w:iCs/>
          <w:color w:val="333333"/>
          <w:sz w:val="22"/>
          <w:szCs w:val="22"/>
          <w:lang w:val="en-US"/>
        </w:rPr>
        <w:t>b</w:t>
      </w:r>
      <w:r w:rsidRPr="00340E46">
        <w:rPr>
          <w:rFonts w:ascii="MathJax_Main" w:hAnsi="MathJax_Main"/>
          <w:color w:val="333333"/>
          <w:position w:val="-4"/>
          <w:sz w:val="16"/>
          <w:szCs w:val="16"/>
          <w:lang w:val="en-US"/>
        </w:rPr>
        <w:t xml:space="preserve">0 </w:t>
      </w:r>
      <w:r w:rsidRPr="00340E46">
        <w:rPr>
          <w:rFonts w:ascii="MathJax_Main" w:hAnsi="MathJax_Main"/>
          <w:color w:val="333333"/>
          <w:sz w:val="22"/>
          <w:szCs w:val="22"/>
          <w:lang w:val="en-US"/>
        </w:rPr>
        <w:t xml:space="preserve">+ </w:t>
      </w:r>
      <w:r>
        <w:rPr>
          <w:rFonts w:ascii="MathJax_Math" w:hAnsi="MathJax_Math"/>
          <w:i/>
          <w:iCs/>
          <w:color w:val="333333"/>
          <w:sz w:val="22"/>
          <w:szCs w:val="22"/>
          <w:lang w:val="en-US"/>
        </w:rPr>
        <w:t>b</w:t>
      </w:r>
      <w:r w:rsidRPr="00340E46">
        <w:rPr>
          <w:rFonts w:ascii="MathJax_Main" w:hAnsi="MathJax_Main"/>
          <w:color w:val="333333"/>
          <w:position w:val="-4"/>
          <w:sz w:val="16"/>
          <w:szCs w:val="16"/>
          <w:lang w:val="en-US"/>
        </w:rPr>
        <w:t>1</w:t>
      </w:r>
      <w:r w:rsidRPr="00340E46">
        <w:rPr>
          <w:rFonts w:ascii="MathJax_Math" w:hAnsi="MathJax_Math"/>
          <w:i/>
          <w:iCs/>
          <w:color w:val="333333"/>
          <w:sz w:val="22"/>
          <w:szCs w:val="22"/>
          <w:lang w:val="en-US"/>
        </w:rPr>
        <w:t>x</w:t>
      </w:r>
      <w:r w:rsidRPr="00340E46">
        <w:rPr>
          <w:rFonts w:ascii="MathJax_Main" w:hAnsi="MathJax_Main"/>
          <w:color w:val="333333"/>
          <w:position w:val="-4"/>
          <w:sz w:val="16"/>
          <w:szCs w:val="16"/>
          <w:lang w:val="en-US"/>
        </w:rPr>
        <w:t xml:space="preserve">1 </w:t>
      </w:r>
      <w:r w:rsidRPr="00340E46">
        <w:rPr>
          <w:rFonts w:ascii="MathJax_Main" w:hAnsi="MathJax_Main"/>
          <w:color w:val="333333"/>
          <w:sz w:val="22"/>
          <w:szCs w:val="22"/>
          <w:lang w:val="en-US"/>
        </w:rPr>
        <w:t xml:space="preserve">+ </w:t>
      </w:r>
      <w:r>
        <w:rPr>
          <w:rFonts w:ascii="MathJax_Math" w:hAnsi="MathJax_Math"/>
          <w:i/>
          <w:iCs/>
          <w:color w:val="333333"/>
          <w:sz w:val="22"/>
          <w:szCs w:val="22"/>
          <w:lang w:val="en-US"/>
        </w:rPr>
        <w:t>b</w:t>
      </w:r>
      <w:r w:rsidRPr="00340E46">
        <w:rPr>
          <w:rFonts w:ascii="MathJax_Math" w:hAnsi="MathJax_Math"/>
          <w:i/>
          <w:iCs/>
          <w:color w:val="333333"/>
          <w:sz w:val="22"/>
          <w:szCs w:val="22"/>
          <w:lang w:val="en-US"/>
        </w:rPr>
        <w:t>x</w:t>
      </w:r>
      <w:r w:rsidRPr="00340E46">
        <w:rPr>
          <w:rFonts w:ascii="MathJax_Main" w:hAnsi="MathJax_Main"/>
          <w:color w:val="333333"/>
          <w:position w:val="-4"/>
          <w:sz w:val="16"/>
          <w:szCs w:val="16"/>
          <w:lang w:val="en-US"/>
        </w:rPr>
        <w:t xml:space="preserve">2 </w:t>
      </w:r>
      <w:r w:rsidRPr="00340E46">
        <w:rPr>
          <w:rFonts w:ascii="MathJax_Main" w:hAnsi="MathJax_Main"/>
          <w:color w:val="333333"/>
          <w:sz w:val="22"/>
          <w:szCs w:val="22"/>
          <w:lang w:val="en-US"/>
        </w:rPr>
        <w:t xml:space="preserve">+ </w:t>
      </w:r>
      <w:r>
        <w:rPr>
          <w:rFonts w:ascii="MathJax_Math" w:hAnsi="MathJax_Math"/>
          <w:i/>
          <w:iCs/>
          <w:color w:val="333333"/>
          <w:sz w:val="22"/>
          <w:szCs w:val="22"/>
          <w:lang w:val="en-US"/>
        </w:rPr>
        <w:t>b</w:t>
      </w:r>
      <w:r w:rsidRPr="00340E46">
        <w:rPr>
          <w:rFonts w:ascii="MathJax_Math" w:hAnsi="MathJax_Math"/>
          <w:i/>
          <w:iCs/>
          <w:color w:val="333333"/>
          <w:sz w:val="22"/>
          <w:szCs w:val="22"/>
          <w:lang w:val="en-US"/>
        </w:rPr>
        <w:t>x</w:t>
      </w:r>
      <w:r w:rsidRPr="00340E46">
        <w:rPr>
          <w:rFonts w:ascii="MathJax_Main" w:hAnsi="MathJax_Main"/>
          <w:color w:val="333333"/>
          <w:position w:val="-4"/>
          <w:sz w:val="16"/>
          <w:szCs w:val="16"/>
          <w:lang w:val="en-US"/>
        </w:rPr>
        <w:t>3</w:t>
      </w:r>
      <w:r w:rsidRPr="00340E46">
        <w:rPr>
          <w:rFonts w:ascii="MathJax_Main" w:hAnsi="MathJax_Main"/>
          <w:color w:val="333333"/>
          <w:position w:val="-4"/>
          <w:sz w:val="16"/>
          <w:szCs w:val="16"/>
          <w:lang w:val="en-US"/>
        </w:rPr>
        <w:br/>
      </w:r>
      <w:r>
        <w:rPr>
          <w:rFonts w:ascii="HelveticaNeue" w:hAnsi="HelveticaNeue"/>
          <w:color w:val="333333"/>
          <w:sz w:val="20"/>
          <w:szCs w:val="20"/>
          <w:lang w:val="en-US"/>
        </w:rPr>
        <w:t xml:space="preserve">- </w:t>
      </w:r>
      <w:r w:rsidRPr="00340E46">
        <w:rPr>
          <w:rFonts w:ascii="HelveticaNeue" w:hAnsi="HelveticaNeue"/>
          <w:color w:val="333333"/>
          <w:sz w:val="20"/>
          <w:szCs w:val="20"/>
          <w:lang w:val="en-US"/>
        </w:rPr>
        <w:t xml:space="preserve">For testing whether the coefficients of two explanatory variables </w:t>
      </w:r>
      <w:r w:rsidRPr="00340E46">
        <w:rPr>
          <w:rFonts w:ascii="MathJax_Math" w:hAnsi="MathJax_Math"/>
          <w:i/>
          <w:iCs/>
          <w:color w:val="333333"/>
          <w:sz w:val="22"/>
          <w:szCs w:val="22"/>
          <w:lang w:val="en-US"/>
        </w:rPr>
        <w:t>x</w:t>
      </w:r>
      <w:r w:rsidRPr="00340E46">
        <w:rPr>
          <w:rFonts w:ascii="MathJax_Main" w:hAnsi="MathJax_Main"/>
          <w:color w:val="333333"/>
          <w:position w:val="-4"/>
          <w:sz w:val="16"/>
          <w:szCs w:val="16"/>
          <w:lang w:val="en-US"/>
        </w:rPr>
        <w:t xml:space="preserve">1 </w:t>
      </w:r>
      <w:r w:rsidRPr="00340E46">
        <w:rPr>
          <w:rFonts w:ascii="HelveticaNeue" w:hAnsi="HelveticaNeue"/>
          <w:color w:val="333333"/>
          <w:sz w:val="20"/>
          <w:szCs w:val="20"/>
          <w:lang w:val="en-US"/>
        </w:rPr>
        <w:t xml:space="preserve">and </w:t>
      </w:r>
      <w:r w:rsidRPr="00340E46">
        <w:rPr>
          <w:rFonts w:ascii="MathJax_Math" w:hAnsi="MathJax_Math"/>
          <w:i/>
          <w:iCs/>
          <w:color w:val="333333"/>
          <w:sz w:val="22"/>
          <w:szCs w:val="22"/>
          <w:lang w:val="en-US"/>
        </w:rPr>
        <w:t>x</w:t>
      </w:r>
      <w:r w:rsidRPr="00340E46">
        <w:rPr>
          <w:rFonts w:ascii="MathJax_Main" w:hAnsi="MathJax_Main"/>
          <w:color w:val="333333"/>
          <w:position w:val="-4"/>
          <w:sz w:val="16"/>
          <w:szCs w:val="16"/>
          <w:lang w:val="en-US"/>
        </w:rPr>
        <w:t xml:space="preserve">2 </w:t>
      </w:r>
      <w:r w:rsidRPr="00340E46">
        <w:rPr>
          <w:rFonts w:ascii="HelveticaNeue" w:hAnsi="HelveticaNeue"/>
          <w:color w:val="333333"/>
          <w:sz w:val="20"/>
          <w:szCs w:val="20"/>
          <w:lang w:val="en-US"/>
        </w:rPr>
        <w:t>should be 0</w:t>
      </w:r>
      <w:r>
        <w:rPr>
          <w:rFonts w:ascii="HelveticaNeue" w:hAnsi="HelveticaNeue"/>
          <w:color w:val="333333"/>
          <w:sz w:val="20"/>
          <w:szCs w:val="20"/>
          <w:lang w:val="en-US"/>
        </w:rPr>
        <w:t xml:space="preserve">: </w:t>
      </w:r>
    </w:p>
    <w:p w14:paraId="3F5CE174" w14:textId="77777777" w:rsidR="00340E46" w:rsidRPr="00340E46" w:rsidRDefault="00340E46" w:rsidP="00340E46">
      <w:pPr>
        <w:pStyle w:val="Listenabsatz"/>
        <w:numPr>
          <w:ilvl w:val="1"/>
          <w:numId w:val="7"/>
        </w:numPr>
        <w:shd w:val="clear" w:color="auto" w:fill="FFFFFF"/>
        <w:spacing w:before="100" w:beforeAutospacing="1" w:after="100" w:afterAutospacing="1"/>
        <w:rPr>
          <w:lang w:val="en-US"/>
        </w:rPr>
      </w:pPr>
      <w:r w:rsidRPr="00340E46">
        <w:rPr>
          <w:rFonts w:ascii="HelveticaNeue" w:hAnsi="HelveticaNeue"/>
          <w:color w:val="333333"/>
          <w:sz w:val="20"/>
          <w:szCs w:val="20"/>
          <w:lang w:val="en-US"/>
        </w:rPr>
        <w:t xml:space="preserve">Full model: all </w:t>
      </w:r>
      <w:r>
        <w:rPr>
          <w:rFonts w:ascii="MathJax_Math" w:hAnsi="MathJax_Math"/>
          <w:i/>
          <w:iCs/>
          <w:color w:val="333333"/>
          <w:sz w:val="22"/>
          <w:szCs w:val="22"/>
          <w:lang w:val="en-US"/>
        </w:rPr>
        <w:t>b</w:t>
      </w:r>
      <w:r w:rsidRPr="00340E46">
        <w:rPr>
          <w:rFonts w:ascii="HelveticaNeue" w:hAnsi="HelveticaNeue"/>
          <w:color w:val="333333"/>
          <w:sz w:val="20"/>
          <w:szCs w:val="20"/>
          <w:lang w:val="en-US"/>
        </w:rPr>
        <w:t>’s can take any value</w:t>
      </w:r>
      <w:r>
        <w:rPr>
          <w:rFonts w:ascii="HelveticaNeue" w:hAnsi="HelveticaNeue"/>
          <w:color w:val="333333"/>
          <w:sz w:val="20"/>
          <w:szCs w:val="20"/>
          <w:lang w:val="en-US"/>
        </w:rPr>
        <w:t>.</w:t>
      </w:r>
    </w:p>
    <w:p w14:paraId="74B97D9E" w14:textId="724DE6F4" w:rsidR="00340E46" w:rsidRPr="00340E46" w:rsidRDefault="00340E46" w:rsidP="00340E46">
      <w:pPr>
        <w:pStyle w:val="Listenabsatz"/>
        <w:numPr>
          <w:ilvl w:val="1"/>
          <w:numId w:val="7"/>
        </w:numPr>
        <w:shd w:val="clear" w:color="auto" w:fill="FFFFFF"/>
        <w:spacing w:before="100" w:beforeAutospacing="1" w:after="100" w:afterAutospacing="1"/>
        <w:rPr>
          <w:lang w:val="en-US"/>
        </w:rPr>
      </w:pPr>
      <w:r w:rsidRPr="00340E46">
        <w:rPr>
          <w:rFonts w:ascii="HelveticaNeue" w:hAnsi="HelveticaNeue"/>
          <w:color w:val="333333"/>
          <w:sz w:val="20"/>
          <w:szCs w:val="20"/>
          <w:lang w:val="en-US"/>
        </w:rPr>
        <w:t xml:space="preserve">Reduced model: </w:t>
      </w:r>
      <w:r>
        <w:rPr>
          <w:rFonts w:ascii="MathJax_Math" w:hAnsi="MathJax_Math"/>
          <w:i/>
          <w:iCs/>
          <w:color w:val="333333"/>
          <w:sz w:val="22"/>
          <w:szCs w:val="22"/>
          <w:lang w:val="en-US"/>
        </w:rPr>
        <w:t>b</w:t>
      </w:r>
      <w:r w:rsidRPr="00340E46">
        <w:rPr>
          <w:rFonts w:ascii="MathJax_Main" w:hAnsi="MathJax_Main"/>
          <w:color w:val="333333"/>
          <w:position w:val="-4"/>
          <w:sz w:val="16"/>
          <w:szCs w:val="16"/>
          <w:lang w:val="en-US"/>
        </w:rPr>
        <w:t xml:space="preserve">1 </w:t>
      </w:r>
      <w:r w:rsidRPr="00340E46">
        <w:rPr>
          <w:rFonts w:ascii="MathJax_Main" w:hAnsi="MathJax_Main"/>
          <w:color w:val="333333"/>
          <w:sz w:val="22"/>
          <w:szCs w:val="22"/>
          <w:lang w:val="en-US"/>
        </w:rPr>
        <w:t xml:space="preserve">= </w:t>
      </w:r>
      <w:r>
        <w:rPr>
          <w:rFonts w:ascii="MathJax_Math" w:hAnsi="MathJax_Math"/>
          <w:i/>
          <w:iCs/>
          <w:color w:val="333333"/>
          <w:sz w:val="22"/>
          <w:szCs w:val="22"/>
          <w:lang w:val="en-US"/>
        </w:rPr>
        <w:t>b</w:t>
      </w:r>
      <w:r w:rsidRPr="00340E46">
        <w:rPr>
          <w:rFonts w:ascii="MathJax_Main" w:hAnsi="MathJax_Main"/>
          <w:color w:val="333333"/>
          <w:position w:val="-4"/>
          <w:sz w:val="16"/>
          <w:szCs w:val="16"/>
          <w:lang w:val="en-US"/>
        </w:rPr>
        <w:t xml:space="preserve">2 </w:t>
      </w:r>
      <w:r w:rsidRPr="00340E46">
        <w:rPr>
          <w:rFonts w:ascii="MathJax_Main" w:hAnsi="MathJax_Main"/>
          <w:color w:val="333333"/>
          <w:sz w:val="22"/>
          <w:szCs w:val="22"/>
          <w:lang w:val="en-US"/>
        </w:rPr>
        <w:t xml:space="preserve">= 0 </w:t>
      </w:r>
      <w:r w:rsidRPr="00340E46">
        <w:rPr>
          <w:rFonts w:ascii="HelveticaNeue" w:hAnsi="HelveticaNeue"/>
          <w:color w:val="333333"/>
          <w:sz w:val="20"/>
          <w:szCs w:val="20"/>
          <w:lang w:val="en-US"/>
        </w:rPr>
        <w:t xml:space="preserve">(only the mean </w:t>
      </w:r>
      <w:r>
        <w:rPr>
          <w:rFonts w:ascii="MathJax_Math" w:hAnsi="MathJax_Math"/>
          <w:i/>
          <w:iCs/>
          <w:color w:val="333333"/>
          <w:sz w:val="22"/>
          <w:szCs w:val="22"/>
          <w:lang w:val="en-US"/>
        </w:rPr>
        <w:t>b</w:t>
      </w:r>
      <w:r w:rsidRPr="00340E46">
        <w:rPr>
          <w:rFonts w:ascii="MathJax_Main" w:hAnsi="MathJax_Main"/>
          <w:color w:val="333333"/>
          <w:position w:val="-4"/>
          <w:sz w:val="16"/>
          <w:szCs w:val="16"/>
          <w:lang w:val="en-US"/>
        </w:rPr>
        <w:t xml:space="preserve">0 </w:t>
      </w:r>
      <w:r w:rsidRPr="00340E46">
        <w:rPr>
          <w:rFonts w:ascii="HelveticaNeue" w:hAnsi="HelveticaNeue"/>
          <w:color w:val="333333"/>
          <w:sz w:val="20"/>
          <w:szCs w:val="20"/>
          <w:lang w:val="en-US"/>
        </w:rPr>
        <w:t xml:space="preserve">and the third parameter </w:t>
      </w:r>
      <w:r>
        <w:rPr>
          <w:rFonts w:ascii="MathJax_Math" w:hAnsi="MathJax_Math"/>
          <w:i/>
          <w:iCs/>
          <w:color w:val="333333"/>
          <w:sz w:val="22"/>
          <w:szCs w:val="22"/>
          <w:lang w:val="en-US"/>
        </w:rPr>
        <w:t>b</w:t>
      </w:r>
      <w:r w:rsidRPr="00340E46">
        <w:rPr>
          <w:rFonts w:ascii="MathJax_Main" w:hAnsi="MathJax_Main"/>
          <w:color w:val="333333"/>
          <w:position w:val="-4"/>
          <w:sz w:val="16"/>
          <w:szCs w:val="16"/>
          <w:lang w:val="en-US"/>
        </w:rPr>
        <w:t xml:space="preserve">3 </w:t>
      </w:r>
      <w:r w:rsidRPr="00340E46">
        <w:rPr>
          <w:rFonts w:ascii="HelveticaNeue" w:hAnsi="HelveticaNeue"/>
          <w:color w:val="333333"/>
          <w:sz w:val="20"/>
          <w:szCs w:val="20"/>
          <w:lang w:val="en-US"/>
        </w:rPr>
        <w:t xml:space="preserve">can take any value). </w:t>
      </w:r>
    </w:p>
    <w:p w14:paraId="4C52DF89" w14:textId="77777777" w:rsidR="00340E46" w:rsidRPr="002B37FE" w:rsidRDefault="00340E46" w:rsidP="00340E46">
      <w:pPr>
        <w:pStyle w:val="Listenabsatz"/>
        <w:rPr>
          <w:rFonts w:ascii="Calibri" w:hAnsi="Calibri"/>
          <w:lang w:val="en-US"/>
        </w:rPr>
      </w:pPr>
    </w:p>
    <w:p w14:paraId="3CD882E2" w14:textId="4B21CBB7" w:rsidR="0089240F" w:rsidRDefault="002B2B9A" w:rsidP="0089240F">
      <w:pPr>
        <w:pStyle w:val="berschrift3"/>
        <w:rPr>
          <w:b/>
          <w:bCs/>
          <w:lang w:val="en-US"/>
        </w:rPr>
      </w:pPr>
      <w:r w:rsidRPr="00283C31">
        <w:rPr>
          <w:b/>
          <w:bCs/>
          <w:lang w:val="en-US"/>
        </w:rPr>
        <w:t>F-Test</w:t>
      </w:r>
      <w:r w:rsidR="007D4C8B">
        <w:rPr>
          <w:b/>
          <w:bCs/>
          <w:lang w:val="en-US"/>
        </w:rPr>
        <w:t>/</w:t>
      </w:r>
      <w:r w:rsidR="00283C31" w:rsidRPr="00283C31">
        <w:rPr>
          <w:b/>
          <w:bCs/>
          <w:lang w:val="en-US"/>
        </w:rPr>
        <w:t>ANOVA</w:t>
      </w:r>
    </w:p>
    <w:p w14:paraId="140C4017" w14:textId="4DA3C117" w:rsidR="00BB7C65" w:rsidRDefault="00BB7C65" w:rsidP="006072E1">
      <w:pPr>
        <w:pStyle w:val="Listenabsatz"/>
        <w:numPr>
          <w:ilvl w:val="0"/>
          <w:numId w:val="7"/>
        </w:numPr>
        <w:rPr>
          <w:rFonts w:ascii="Calibri" w:hAnsi="Calibri"/>
          <w:lang w:val="en-US"/>
        </w:rPr>
      </w:pPr>
      <w:r>
        <w:rPr>
          <w:rFonts w:ascii="Calibri" w:hAnsi="Calibri"/>
          <w:lang w:val="en-US"/>
        </w:rPr>
        <w:t>comparing 2 nested linear regressions = comparing the fit improvements as measured by the change residual sum of squares</w:t>
      </w:r>
    </w:p>
    <w:p w14:paraId="1E3379C2" w14:textId="1FBA3B12" w:rsidR="0026388F" w:rsidRDefault="0026388F" w:rsidP="006072E1">
      <w:pPr>
        <w:pStyle w:val="Listenabsatz"/>
        <w:numPr>
          <w:ilvl w:val="0"/>
          <w:numId w:val="7"/>
        </w:numPr>
        <w:rPr>
          <w:rFonts w:ascii="Calibri" w:hAnsi="Calibri"/>
          <w:lang w:val="en-US"/>
        </w:rPr>
      </w:pPr>
      <w:r w:rsidRPr="0089240F">
        <w:rPr>
          <w:rFonts w:ascii="Calibri" w:hAnsi="Calibri"/>
          <w:lang w:val="en-US"/>
        </w:rPr>
        <w:t>the larger model, which has more parameters, always fit</w:t>
      </w:r>
      <w:r>
        <w:rPr>
          <w:rFonts w:ascii="Calibri" w:hAnsi="Calibri"/>
          <w:lang w:val="en-US"/>
        </w:rPr>
        <w:t>s</w:t>
      </w:r>
      <w:r w:rsidRPr="0089240F">
        <w:rPr>
          <w:rFonts w:ascii="Calibri" w:hAnsi="Calibri"/>
          <w:lang w:val="en-US"/>
        </w:rPr>
        <w:t xml:space="preserve"> better to the data</w:t>
      </w:r>
    </w:p>
    <w:p w14:paraId="322466B8" w14:textId="2017E25F" w:rsidR="00CB63C7" w:rsidRDefault="00CB63C7" w:rsidP="00CB63C7">
      <w:pPr>
        <w:pStyle w:val="Listenabsatz"/>
        <w:numPr>
          <w:ilvl w:val="0"/>
          <w:numId w:val="7"/>
        </w:numPr>
        <w:rPr>
          <w:rFonts w:ascii="Calibri" w:hAnsi="Calibri"/>
          <w:lang w:val="en-US"/>
        </w:rPr>
      </w:pPr>
      <w:r w:rsidRPr="0089240F">
        <w:rPr>
          <w:rFonts w:ascii="Calibri" w:hAnsi="Calibri"/>
          <w:lang w:val="en-US"/>
        </w:rPr>
        <w:t xml:space="preserve">ask whether </w:t>
      </w:r>
      <w:r w:rsidR="0026388F">
        <w:rPr>
          <w:rFonts w:ascii="Calibri" w:hAnsi="Calibri"/>
          <w:lang w:val="en-US"/>
        </w:rPr>
        <w:t>this</w:t>
      </w:r>
      <w:r w:rsidRPr="0089240F">
        <w:rPr>
          <w:rFonts w:ascii="Calibri" w:hAnsi="Calibri"/>
          <w:lang w:val="en-US"/>
        </w:rPr>
        <w:t xml:space="preserve"> improvement is significant under the null hypothesis</w:t>
      </w:r>
      <w:r w:rsidR="0026388F">
        <w:rPr>
          <w:rFonts w:ascii="Calibri" w:hAnsi="Calibri"/>
          <w:lang w:val="en-US"/>
        </w:rPr>
        <w:t xml:space="preserve">, </w:t>
      </w:r>
      <w:r w:rsidRPr="0089240F">
        <w:rPr>
          <w:rFonts w:ascii="Calibri" w:hAnsi="Calibri"/>
          <w:lang w:val="en-US"/>
        </w:rPr>
        <w:t>that the smaller model is the correct one</w:t>
      </w:r>
    </w:p>
    <w:p w14:paraId="4F5429E8" w14:textId="0988153A" w:rsidR="005F1A39" w:rsidRDefault="005F1A39" w:rsidP="00CB63C7">
      <w:pPr>
        <w:pStyle w:val="Listenabsatz"/>
        <w:numPr>
          <w:ilvl w:val="0"/>
          <w:numId w:val="7"/>
        </w:numPr>
        <w:rPr>
          <w:rFonts w:ascii="Calibri" w:hAnsi="Calibri"/>
          <w:lang w:val="en-US"/>
        </w:rPr>
      </w:pPr>
      <w:r>
        <w:rPr>
          <w:rFonts w:ascii="Calibri" w:hAnsi="Calibri"/>
          <w:lang w:val="en-US"/>
        </w:rPr>
        <w:t>F-statistic distributed according to F-distribution</w:t>
      </w:r>
    </w:p>
    <w:p w14:paraId="3D550B49" w14:textId="5B570121" w:rsidR="0020676C" w:rsidRDefault="00784764" w:rsidP="00283C31">
      <w:pPr>
        <w:pStyle w:val="Listenabsatz"/>
        <w:numPr>
          <w:ilvl w:val="0"/>
          <w:numId w:val="7"/>
        </w:numPr>
        <w:rPr>
          <w:rFonts w:ascii="Calibri" w:hAnsi="Calibri"/>
          <w:lang w:val="en-US"/>
        </w:rPr>
      </w:pPr>
      <w:r w:rsidRPr="001C7122">
        <w:rPr>
          <w:rFonts w:ascii="Calibri" w:hAnsi="Calibri"/>
          <w:lang w:val="en-US"/>
        </w:rPr>
        <w:t xml:space="preserve">More parameters </w:t>
      </w:r>
      <w:r w:rsidRPr="001C7122">
        <w:rPr>
          <w:rFonts w:ascii="Calibri" w:hAnsi="Calibri"/>
          <w:lang w:val="en-US"/>
        </w:rPr>
        <w:sym w:font="Wingdings" w:char="F0E0"/>
      </w:r>
      <w:r w:rsidRPr="001C7122">
        <w:rPr>
          <w:rFonts w:ascii="Calibri" w:hAnsi="Calibri"/>
          <w:lang w:val="en-US"/>
        </w:rPr>
        <w:t xml:space="preserve"> </w:t>
      </w:r>
      <w:r w:rsidR="007238DA" w:rsidRPr="001C7122">
        <w:rPr>
          <w:rFonts w:ascii="Calibri" w:hAnsi="Calibri"/>
          <w:lang w:val="en-US"/>
        </w:rPr>
        <w:t>Least Sum of Squares</w:t>
      </w:r>
      <w:r w:rsidRPr="001C7122">
        <w:rPr>
          <w:rFonts w:ascii="Calibri" w:hAnsi="Calibri"/>
          <w:lang w:val="en-US"/>
        </w:rPr>
        <w:t xml:space="preserve"> is reduced</w:t>
      </w:r>
    </w:p>
    <w:p w14:paraId="33D34048" w14:textId="43296566" w:rsidR="001C7122" w:rsidRDefault="001C7122" w:rsidP="001C7122">
      <w:pPr>
        <w:rPr>
          <w:rFonts w:ascii="Calibri" w:hAnsi="Calibri"/>
          <w:lang w:val="en-US"/>
        </w:rPr>
      </w:pPr>
    </w:p>
    <w:p w14:paraId="2C2681D3" w14:textId="3CBBEA89" w:rsidR="001C7122" w:rsidRDefault="0074084F" w:rsidP="001C7122">
      <w:pPr>
        <w:rPr>
          <w:rFonts w:ascii="Calibri" w:hAnsi="Calibri"/>
          <w:lang w:val="en-US"/>
        </w:rPr>
      </w:pPr>
      <w:r w:rsidRPr="0074084F">
        <w:rPr>
          <w:rFonts w:ascii="Calibri" w:hAnsi="Calibri"/>
          <w:noProof/>
          <w:lang w:val="en-US"/>
        </w:rPr>
        <w:drawing>
          <wp:anchor distT="0" distB="0" distL="114300" distR="114300" simplePos="0" relativeHeight="251693056" behindDoc="1" locked="0" layoutInCell="1" allowOverlap="1" wp14:anchorId="288BAE9B" wp14:editId="699E2B7A">
            <wp:simplePos x="0" y="0"/>
            <wp:positionH relativeFrom="column">
              <wp:posOffset>4700905</wp:posOffset>
            </wp:positionH>
            <wp:positionV relativeFrom="paragraph">
              <wp:posOffset>183515</wp:posOffset>
            </wp:positionV>
            <wp:extent cx="1955800" cy="342900"/>
            <wp:effectExtent l="0" t="0" r="0" b="0"/>
            <wp:wrapThrough wrapText="bothSides">
              <wp:wrapPolygon edited="0">
                <wp:start x="0" y="0"/>
                <wp:lineTo x="0" y="20800"/>
                <wp:lineTo x="21460" y="20800"/>
                <wp:lineTo x="21460" y="0"/>
                <wp:lineTo x="0" y="0"/>
              </wp:wrapPolygon>
            </wp:wrapThrough>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1955800" cy="342900"/>
                    </a:xfrm>
                    <a:prstGeom prst="rect">
                      <a:avLst/>
                    </a:prstGeom>
                  </pic:spPr>
                </pic:pic>
              </a:graphicData>
            </a:graphic>
            <wp14:sizeRelH relativeFrom="page">
              <wp14:pctWidth>0</wp14:pctWidth>
            </wp14:sizeRelH>
            <wp14:sizeRelV relativeFrom="page">
              <wp14:pctHeight>0</wp14:pctHeight>
            </wp14:sizeRelV>
          </wp:anchor>
        </w:drawing>
      </w:r>
      <w:r w:rsidR="001C7122">
        <w:rPr>
          <w:rFonts w:ascii="Calibri" w:hAnsi="Calibri"/>
          <w:lang w:val="en-US"/>
        </w:rPr>
        <w:t>Example:</w:t>
      </w:r>
    </w:p>
    <w:p w14:paraId="2D0B3CD2" w14:textId="5291C192" w:rsidR="001C7122" w:rsidRPr="001C7122" w:rsidRDefault="001C7122" w:rsidP="001C7122">
      <w:pPr>
        <w:pStyle w:val="Listenabsatz"/>
        <w:numPr>
          <w:ilvl w:val="0"/>
          <w:numId w:val="7"/>
        </w:numPr>
        <w:rPr>
          <w:rFonts w:ascii="Calibri" w:hAnsi="Calibri"/>
          <w:lang w:val="en-US"/>
        </w:rPr>
      </w:pPr>
      <w:r w:rsidRPr="001C7122">
        <w:rPr>
          <w:rFonts w:ascii="Calibri" w:hAnsi="Calibri"/>
          <w:lang w:val="en-US"/>
        </w:rPr>
        <w:t xml:space="preserve">We want to test the effect of both indicators at the same time: </w:t>
      </w:r>
    </w:p>
    <w:p w14:paraId="42004372" w14:textId="531AEB62" w:rsidR="001C7122" w:rsidRPr="001C7122" w:rsidRDefault="001C7122" w:rsidP="001C7122">
      <w:pPr>
        <w:pStyle w:val="Listenabsatz"/>
        <w:numPr>
          <w:ilvl w:val="0"/>
          <w:numId w:val="7"/>
        </w:numPr>
        <w:shd w:val="clear" w:color="auto" w:fill="FFFFFF"/>
        <w:spacing w:before="100" w:beforeAutospacing="1" w:after="100" w:afterAutospacing="1"/>
        <w:rPr>
          <w:rFonts w:ascii="Calibri" w:hAnsi="Calibri"/>
          <w:b/>
          <w:bCs/>
          <w:lang w:val="en-US"/>
        </w:rPr>
      </w:pPr>
      <w:r w:rsidRPr="00FF3466">
        <w:rPr>
          <w:rFonts w:ascii="Calibri" w:hAnsi="Calibri"/>
          <w:b/>
          <w:bCs/>
          <w:noProof/>
          <w:lang w:val="en-US"/>
        </w:rPr>
        <w:drawing>
          <wp:inline distT="0" distB="0" distL="0" distR="0" wp14:anchorId="0E23DE50" wp14:editId="11144EAD">
            <wp:extent cx="1254642" cy="242124"/>
            <wp:effectExtent l="0" t="0" r="317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1264" cy="243402"/>
                    </a:xfrm>
                    <a:prstGeom prst="rect">
                      <a:avLst/>
                    </a:prstGeom>
                  </pic:spPr>
                </pic:pic>
              </a:graphicData>
            </a:graphic>
          </wp:inline>
        </w:drawing>
      </w:r>
    </w:p>
    <w:p w14:paraId="6BBB1C1C" w14:textId="77777777" w:rsidR="00B70BF4" w:rsidRDefault="001C7122" w:rsidP="001C7122">
      <w:pPr>
        <w:pStyle w:val="Listenabsatz"/>
        <w:numPr>
          <w:ilvl w:val="1"/>
          <w:numId w:val="7"/>
        </w:numPr>
        <w:shd w:val="clear" w:color="auto" w:fill="FFFFFF"/>
        <w:spacing w:before="100" w:beforeAutospacing="1" w:after="100" w:afterAutospacing="1"/>
        <w:rPr>
          <w:rFonts w:ascii="Calibri" w:hAnsi="Calibri"/>
          <w:lang w:val="en-US"/>
        </w:rPr>
      </w:pPr>
      <w:r w:rsidRPr="001C7122">
        <w:rPr>
          <w:rFonts w:ascii="Calibri" w:hAnsi="Calibri"/>
          <w:lang w:val="en-US"/>
        </w:rPr>
        <w:t xml:space="preserve">Full model: is the space where all three </w:t>
      </w:r>
      <w:r w:rsidR="00B70BF4">
        <w:rPr>
          <w:rFonts w:ascii="Calibri" w:hAnsi="Calibri"/>
          <w:lang w:val="en-US"/>
        </w:rPr>
        <w:t>b</w:t>
      </w:r>
      <w:r w:rsidRPr="001C7122">
        <w:rPr>
          <w:rFonts w:ascii="Calibri" w:hAnsi="Calibri"/>
          <w:lang w:val="en-US"/>
        </w:rPr>
        <w:t xml:space="preserve"> can take any value.</w:t>
      </w:r>
    </w:p>
    <w:p w14:paraId="23291F2E" w14:textId="07659BAE" w:rsidR="001C7122" w:rsidRPr="001C7122" w:rsidRDefault="001C7122" w:rsidP="001C7122">
      <w:pPr>
        <w:pStyle w:val="Listenabsatz"/>
        <w:numPr>
          <w:ilvl w:val="1"/>
          <w:numId w:val="7"/>
        </w:numPr>
        <w:shd w:val="clear" w:color="auto" w:fill="FFFFFF"/>
        <w:spacing w:before="100" w:beforeAutospacing="1" w:after="100" w:afterAutospacing="1"/>
        <w:rPr>
          <w:rFonts w:ascii="Calibri" w:hAnsi="Calibri"/>
          <w:lang w:val="en-US"/>
        </w:rPr>
      </w:pPr>
      <w:r w:rsidRPr="001C7122">
        <w:rPr>
          <w:rFonts w:ascii="Calibri" w:hAnsi="Calibri"/>
          <w:lang w:val="en-US"/>
        </w:rPr>
        <w:t xml:space="preserve">Reduced model: is the space where only </w:t>
      </w:r>
      <w:r w:rsidR="00B70BF4">
        <w:rPr>
          <w:rFonts w:ascii="Calibri" w:hAnsi="Calibri"/>
          <w:lang w:val="en-US"/>
        </w:rPr>
        <w:t>b0</w:t>
      </w:r>
      <w:r w:rsidRPr="001C7122">
        <w:rPr>
          <w:rFonts w:ascii="Calibri" w:hAnsi="Calibri"/>
          <w:lang w:val="en-US"/>
        </w:rPr>
        <w:t xml:space="preserve"> can take any value. </w:t>
      </w:r>
    </w:p>
    <w:p w14:paraId="32F5FA70" w14:textId="2CBA66BF" w:rsidR="001C7122" w:rsidRPr="001C7122" w:rsidRDefault="001C7122" w:rsidP="001C7122">
      <w:pPr>
        <w:pStyle w:val="Listenabsatz"/>
        <w:rPr>
          <w:rFonts w:ascii="Calibri" w:hAnsi="Calibri"/>
          <w:lang w:val="en-US"/>
        </w:rPr>
      </w:pPr>
    </w:p>
    <w:p w14:paraId="341B614B" w14:textId="60F3A32B" w:rsidR="00C2717E" w:rsidRDefault="00C2717E" w:rsidP="00283C31">
      <w:pPr>
        <w:pStyle w:val="Listenabsatz"/>
        <w:numPr>
          <w:ilvl w:val="0"/>
          <w:numId w:val="7"/>
        </w:numPr>
        <w:rPr>
          <w:rFonts w:ascii="Calibri" w:hAnsi="Calibri"/>
          <w:highlight w:val="cyan"/>
          <w:lang w:val="en-US"/>
        </w:rPr>
      </w:pPr>
      <w:proofErr w:type="spellStart"/>
      <w:proofErr w:type="gramStart"/>
      <w:r>
        <w:rPr>
          <w:rFonts w:ascii="Calibri" w:hAnsi="Calibri"/>
          <w:highlight w:val="cyan"/>
          <w:lang w:val="en-US"/>
        </w:rPr>
        <w:t>as.factor</w:t>
      </w:r>
      <w:proofErr w:type="spellEnd"/>
      <w:proofErr w:type="gramEnd"/>
      <w:r>
        <w:rPr>
          <w:rFonts w:ascii="Calibri" w:hAnsi="Calibri"/>
          <w:highlight w:val="cyan"/>
          <w:lang w:val="en-US"/>
        </w:rPr>
        <w:t>(categories)</w:t>
      </w:r>
    </w:p>
    <w:p w14:paraId="7DC785FA" w14:textId="2ECAF96E" w:rsidR="00693E0E" w:rsidRDefault="00693E0E" w:rsidP="00283C31">
      <w:pPr>
        <w:pStyle w:val="Listenabsatz"/>
        <w:numPr>
          <w:ilvl w:val="0"/>
          <w:numId w:val="7"/>
        </w:numPr>
        <w:rPr>
          <w:rFonts w:ascii="Calibri" w:hAnsi="Calibri"/>
          <w:highlight w:val="cyan"/>
          <w:lang w:val="en-US"/>
        </w:rPr>
      </w:pPr>
      <w:proofErr w:type="spellStart"/>
      <w:r>
        <w:rPr>
          <w:rFonts w:ascii="Calibri" w:hAnsi="Calibri"/>
          <w:highlight w:val="cyan"/>
          <w:lang w:val="en-US"/>
        </w:rPr>
        <w:t>full</w:t>
      </w:r>
      <w:r w:rsidR="003B6BB2">
        <w:rPr>
          <w:rFonts w:ascii="Calibri" w:hAnsi="Calibri"/>
          <w:highlight w:val="cyan"/>
          <w:lang w:val="en-US"/>
        </w:rPr>
        <w:t>_model</w:t>
      </w:r>
      <w:proofErr w:type="spellEnd"/>
      <w:r>
        <w:rPr>
          <w:rFonts w:ascii="Calibri" w:hAnsi="Calibri"/>
          <w:highlight w:val="cyan"/>
          <w:lang w:val="en-US"/>
        </w:rPr>
        <w:t xml:space="preserve"> &lt;- </w:t>
      </w:r>
      <w:proofErr w:type="spellStart"/>
      <w:proofErr w:type="gramStart"/>
      <w:r>
        <w:rPr>
          <w:rFonts w:ascii="Calibri" w:hAnsi="Calibri"/>
          <w:highlight w:val="cyan"/>
          <w:lang w:val="en-US"/>
        </w:rPr>
        <w:t>lm</w:t>
      </w:r>
      <w:proofErr w:type="spellEnd"/>
      <w:r>
        <w:rPr>
          <w:rFonts w:ascii="Calibri" w:hAnsi="Calibri"/>
          <w:highlight w:val="cyan"/>
          <w:lang w:val="en-US"/>
        </w:rPr>
        <w:t>(</w:t>
      </w:r>
      <w:proofErr w:type="gramEnd"/>
      <w:r>
        <w:rPr>
          <w:rFonts w:ascii="Calibri" w:hAnsi="Calibri"/>
          <w:highlight w:val="cyan"/>
          <w:lang w:val="en-US"/>
        </w:rPr>
        <w:t xml:space="preserve">y ~ x, data = …) </w:t>
      </w:r>
    </w:p>
    <w:p w14:paraId="3BCFC315" w14:textId="7E628E73" w:rsidR="003B6BB2" w:rsidRPr="00C2717E" w:rsidRDefault="003B6BB2" w:rsidP="00283C31">
      <w:pPr>
        <w:pStyle w:val="Listenabsatz"/>
        <w:numPr>
          <w:ilvl w:val="0"/>
          <w:numId w:val="7"/>
        </w:numPr>
        <w:rPr>
          <w:rFonts w:ascii="Calibri" w:hAnsi="Calibri"/>
          <w:highlight w:val="cyan"/>
          <w:lang w:val="en-US"/>
        </w:rPr>
      </w:pPr>
      <w:proofErr w:type="spellStart"/>
      <w:r>
        <w:rPr>
          <w:rFonts w:ascii="Calibri" w:hAnsi="Calibri"/>
          <w:highlight w:val="cyan"/>
          <w:lang w:val="en-US"/>
        </w:rPr>
        <w:t>reduced_model</w:t>
      </w:r>
      <w:proofErr w:type="spellEnd"/>
      <w:r>
        <w:rPr>
          <w:rFonts w:ascii="Calibri" w:hAnsi="Calibri"/>
          <w:highlight w:val="cyan"/>
          <w:lang w:val="en-US"/>
        </w:rPr>
        <w:t xml:space="preserve"> &lt;- </w:t>
      </w:r>
      <w:proofErr w:type="spellStart"/>
      <w:proofErr w:type="gramStart"/>
      <w:r>
        <w:rPr>
          <w:rFonts w:ascii="Calibri" w:hAnsi="Calibri"/>
          <w:highlight w:val="cyan"/>
          <w:lang w:val="en-US"/>
        </w:rPr>
        <w:t>lm</w:t>
      </w:r>
      <w:proofErr w:type="spellEnd"/>
      <w:r>
        <w:rPr>
          <w:rFonts w:ascii="Calibri" w:hAnsi="Calibri"/>
          <w:highlight w:val="cyan"/>
          <w:lang w:val="en-US"/>
        </w:rPr>
        <w:t>(</w:t>
      </w:r>
      <w:proofErr w:type="gramEnd"/>
      <w:r>
        <w:rPr>
          <w:rFonts w:ascii="Calibri" w:hAnsi="Calibri"/>
          <w:highlight w:val="cyan"/>
          <w:lang w:val="en-US"/>
        </w:rPr>
        <w:t xml:space="preserve">y ~ 1, data = …) </w:t>
      </w:r>
      <w:r w:rsidRPr="003B6BB2">
        <w:rPr>
          <w:rFonts w:ascii="Calibri" w:hAnsi="Calibri"/>
          <w:lang w:val="en-US"/>
        </w:rPr>
        <w:sym w:font="Wingdings" w:char="F0E0"/>
      </w:r>
      <w:r w:rsidRPr="003B6BB2">
        <w:rPr>
          <w:rFonts w:ascii="Calibri" w:hAnsi="Calibri"/>
          <w:lang w:val="en-US"/>
        </w:rPr>
        <w:t xml:space="preserve"> only intercept 1 in this case</w:t>
      </w:r>
    </w:p>
    <w:p w14:paraId="723FB782" w14:textId="49CD78ED" w:rsidR="003C20AD" w:rsidRDefault="00F40447" w:rsidP="00283C31">
      <w:pPr>
        <w:pStyle w:val="Listenabsatz"/>
        <w:numPr>
          <w:ilvl w:val="0"/>
          <w:numId w:val="7"/>
        </w:numPr>
        <w:rPr>
          <w:rFonts w:ascii="Calibri" w:hAnsi="Calibri"/>
          <w:highlight w:val="cyan"/>
          <w:lang w:val="en-US"/>
        </w:rPr>
      </w:pPr>
      <w:proofErr w:type="spellStart"/>
      <w:proofErr w:type="gramStart"/>
      <w:r w:rsidRPr="00F40447">
        <w:rPr>
          <w:rFonts w:ascii="Calibri" w:hAnsi="Calibri"/>
          <w:highlight w:val="cyan"/>
          <w:lang w:val="en-US"/>
        </w:rPr>
        <w:t>anova</w:t>
      </w:r>
      <w:proofErr w:type="spellEnd"/>
      <w:r w:rsidRPr="00F40447">
        <w:rPr>
          <w:rFonts w:ascii="Calibri" w:hAnsi="Calibri"/>
          <w:highlight w:val="cyan"/>
          <w:lang w:val="en-US"/>
        </w:rPr>
        <w:t>(</w:t>
      </w:r>
      <w:proofErr w:type="spellStart"/>
      <w:proofErr w:type="gramEnd"/>
      <w:r w:rsidR="00C7237D">
        <w:rPr>
          <w:rFonts w:ascii="Calibri" w:hAnsi="Calibri"/>
          <w:highlight w:val="cyan"/>
          <w:lang w:val="en-US"/>
        </w:rPr>
        <w:t>full</w:t>
      </w:r>
      <w:r w:rsidRPr="00F40447">
        <w:rPr>
          <w:rFonts w:ascii="Calibri" w:hAnsi="Calibri"/>
          <w:highlight w:val="cyan"/>
          <w:lang w:val="en-US"/>
        </w:rPr>
        <w:t>_model</w:t>
      </w:r>
      <w:proofErr w:type="spellEnd"/>
      <w:r w:rsidRPr="00F40447">
        <w:rPr>
          <w:rFonts w:ascii="Calibri" w:hAnsi="Calibri"/>
          <w:highlight w:val="cyan"/>
          <w:lang w:val="en-US"/>
        </w:rPr>
        <w:t xml:space="preserve">, </w:t>
      </w:r>
      <w:proofErr w:type="spellStart"/>
      <w:r w:rsidR="003B1744">
        <w:rPr>
          <w:rFonts w:ascii="Calibri" w:hAnsi="Calibri"/>
          <w:highlight w:val="cyan"/>
          <w:lang w:val="en-US"/>
        </w:rPr>
        <w:t>reduced</w:t>
      </w:r>
      <w:r w:rsidRPr="00F40447">
        <w:rPr>
          <w:rFonts w:ascii="Calibri" w:hAnsi="Calibri"/>
          <w:highlight w:val="cyan"/>
          <w:lang w:val="en-US"/>
        </w:rPr>
        <w:t>_model</w:t>
      </w:r>
      <w:proofErr w:type="spellEnd"/>
      <w:r w:rsidRPr="00F40447">
        <w:rPr>
          <w:rFonts w:ascii="Calibri" w:hAnsi="Calibri"/>
          <w:highlight w:val="cyan"/>
          <w:lang w:val="en-US"/>
        </w:rPr>
        <w:t>)</w:t>
      </w:r>
    </w:p>
    <w:p w14:paraId="1E2437A6" w14:textId="38B4A963" w:rsidR="001510A4" w:rsidRDefault="001510A4" w:rsidP="001510A4">
      <w:pPr>
        <w:rPr>
          <w:rFonts w:ascii="Calibri" w:hAnsi="Calibri"/>
          <w:highlight w:val="cyan"/>
          <w:lang w:val="en-US"/>
        </w:rPr>
      </w:pPr>
    </w:p>
    <w:p w14:paraId="4FE890D5" w14:textId="5C37B410" w:rsidR="00D7291C" w:rsidRPr="00C7237D" w:rsidRDefault="001510A4" w:rsidP="00D7291C">
      <w:pPr>
        <w:pStyle w:val="Listenabsatz"/>
        <w:numPr>
          <w:ilvl w:val="0"/>
          <w:numId w:val="7"/>
        </w:numPr>
        <w:rPr>
          <w:rFonts w:ascii="Calibri" w:hAnsi="Calibri"/>
          <w:lang w:val="en-US"/>
        </w:rPr>
      </w:pPr>
      <w:r>
        <w:rPr>
          <w:rFonts w:ascii="Calibri" w:hAnsi="Calibri"/>
          <w:lang w:val="en-US"/>
        </w:rPr>
        <w:t xml:space="preserve">Interpretation: F-value in full model &gt; significance level </w:t>
      </w:r>
      <w:r w:rsidRPr="001510A4">
        <w:rPr>
          <w:rFonts w:ascii="Calibri" w:hAnsi="Calibri"/>
          <w:lang w:val="en-US"/>
        </w:rPr>
        <w:sym w:font="Wingdings" w:char="F0E0"/>
      </w:r>
      <w:r>
        <w:rPr>
          <w:rFonts w:ascii="Calibri" w:hAnsi="Calibri"/>
          <w:lang w:val="en-US"/>
        </w:rPr>
        <w:t xml:space="preserve"> full model models data significantly better than reduced model. There is a difference in the means of the (here 3) groups</w:t>
      </w:r>
    </w:p>
    <w:p w14:paraId="77919428" w14:textId="77777777" w:rsidR="00C10821" w:rsidRDefault="00C10821" w:rsidP="00D7291C">
      <w:pPr>
        <w:rPr>
          <w:rFonts w:ascii="Calibri" w:hAnsi="Calibri"/>
          <w:highlight w:val="cyan"/>
          <w:lang w:val="en-US"/>
        </w:rPr>
      </w:pPr>
    </w:p>
    <w:p w14:paraId="015FE16C" w14:textId="14C77A8C" w:rsidR="00D7291C" w:rsidRDefault="00D7291C" w:rsidP="00936F82">
      <w:pPr>
        <w:pStyle w:val="berschrift2"/>
        <w:rPr>
          <w:b/>
          <w:bCs/>
          <w:lang w:val="en-US"/>
        </w:rPr>
      </w:pPr>
      <w:r w:rsidRPr="00936F82">
        <w:rPr>
          <w:b/>
          <w:bCs/>
          <w:lang w:val="en-US"/>
        </w:rPr>
        <w:t>Diagnostic</w:t>
      </w:r>
      <w:r w:rsidR="00936F82" w:rsidRPr="00936F82">
        <w:rPr>
          <w:b/>
          <w:bCs/>
          <w:lang w:val="en-US"/>
        </w:rPr>
        <w:t xml:space="preserve"> Plots</w:t>
      </w:r>
    </w:p>
    <w:p w14:paraId="43B51B4F" w14:textId="77777777" w:rsidR="00D77F36" w:rsidRPr="00D77F36" w:rsidRDefault="00D77F36" w:rsidP="00D77F36">
      <w:pPr>
        <w:rPr>
          <w:lang w:val="en-US"/>
        </w:rPr>
      </w:pPr>
    </w:p>
    <w:p w14:paraId="2160370A" w14:textId="4A1BAD52" w:rsidR="00D77F36" w:rsidRDefault="00D7291C" w:rsidP="00D77F36">
      <w:pPr>
        <w:pStyle w:val="berschrift3"/>
        <w:rPr>
          <w:b/>
          <w:bCs/>
          <w:lang w:val="en-US"/>
        </w:rPr>
      </w:pPr>
      <w:r w:rsidRPr="00D77F36">
        <w:rPr>
          <w:b/>
          <w:bCs/>
          <w:lang w:val="en-US"/>
        </w:rPr>
        <w:lastRenderedPageBreak/>
        <w:t>Residual plots</w:t>
      </w:r>
      <w:r w:rsidR="00AF2201">
        <w:rPr>
          <w:b/>
          <w:bCs/>
          <w:lang w:val="en-US"/>
        </w:rPr>
        <w:t xml:space="preserve">: </w:t>
      </w:r>
      <w:r w:rsidR="003D0D0E">
        <w:rPr>
          <w:b/>
          <w:bCs/>
          <w:lang w:val="en-US"/>
        </w:rPr>
        <w:t>non-linearity</w:t>
      </w:r>
    </w:p>
    <w:p w14:paraId="522B0BBF" w14:textId="77162B6F" w:rsidR="00D77F36" w:rsidRPr="00481C56" w:rsidRDefault="00D77F36" w:rsidP="002665FF">
      <w:pPr>
        <w:pStyle w:val="Listenabsatz"/>
        <w:numPr>
          <w:ilvl w:val="0"/>
          <w:numId w:val="24"/>
        </w:numPr>
        <w:rPr>
          <w:rFonts w:ascii="Calibri" w:hAnsi="Calibri"/>
          <w:highlight w:val="yellow"/>
          <w:lang w:val="en-US"/>
        </w:rPr>
      </w:pPr>
      <w:r w:rsidRPr="00D77F36">
        <w:rPr>
          <w:rFonts w:ascii="Calibri" w:hAnsi="Calibri"/>
          <w:lang w:val="en-US"/>
        </w:rPr>
        <w:t>Assessing non-linearity</w:t>
      </w:r>
      <w:r>
        <w:rPr>
          <w:rFonts w:ascii="Calibri" w:hAnsi="Calibri"/>
          <w:lang w:val="en-US"/>
        </w:rPr>
        <w:t>: noticed as the average of the residual depends on the predicted values</w:t>
      </w:r>
      <w:r w:rsidR="002665FF">
        <w:rPr>
          <w:rFonts w:ascii="Calibri" w:hAnsi="Calibri"/>
          <w:lang w:val="en-US"/>
        </w:rPr>
        <w:t xml:space="preserve"> (</w:t>
      </w:r>
      <w:r w:rsidR="002665FF" w:rsidRPr="00D7291C">
        <w:rPr>
          <w:rFonts w:ascii="Calibri" w:hAnsi="Calibri"/>
          <w:lang w:val="en-US"/>
        </w:rPr>
        <w:t xml:space="preserve">plots the </w:t>
      </w:r>
      <w:r w:rsidR="002665FF" w:rsidRPr="00481C56">
        <w:rPr>
          <w:rFonts w:ascii="Calibri" w:hAnsi="Calibri"/>
          <w:b/>
          <w:bCs/>
          <w:highlight w:val="yellow"/>
          <w:lang w:val="en-US"/>
        </w:rPr>
        <w:t>residual against</w:t>
      </w:r>
      <w:r w:rsidR="0008184E" w:rsidRPr="00481C56">
        <w:rPr>
          <w:rFonts w:ascii="Calibri" w:hAnsi="Calibri"/>
          <w:b/>
          <w:bCs/>
          <w:highlight w:val="yellow"/>
          <w:lang w:val="en-US"/>
        </w:rPr>
        <w:t xml:space="preserve"> </w:t>
      </w:r>
      <w:r w:rsidR="0008184E" w:rsidRPr="00481C56">
        <w:rPr>
          <w:rFonts w:ascii="Calibri" w:hAnsi="Calibri"/>
          <w:i/>
          <w:iCs/>
          <w:highlight w:val="yellow"/>
          <w:lang w:val="en-US"/>
        </w:rPr>
        <w:t>(y-axis</w:t>
      </w:r>
      <w:r w:rsidR="0008184E" w:rsidRPr="0008184E">
        <w:rPr>
          <w:rFonts w:ascii="Calibri" w:hAnsi="Calibri"/>
          <w:lang w:val="en-US"/>
        </w:rPr>
        <w:t>)</w:t>
      </w:r>
      <w:r w:rsidR="002665FF" w:rsidRPr="00D7291C">
        <w:rPr>
          <w:rFonts w:ascii="Calibri" w:hAnsi="Calibri"/>
          <w:lang w:val="en-US"/>
        </w:rPr>
        <w:t xml:space="preserve"> the </w:t>
      </w:r>
      <w:r w:rsidR="002665FF" w:rsidRPr="00481C56">
        <w:rPr>
          <w:rFonts w:ascii="Calibri" w:hAnsi="Calibri"/>
          <w:b/>
          <w:bCs/>
          <w:highlight w:val="yellow"/>
          <w:lang w:val="en-US"/>
        </w:rPr>
        <w:t>predicted response values</w:t>
      </w:r>
      <w:r w:rsidR="0008184E" w:rsidRPr="00481C56">
        <w:rPr>
          <w:rFonts w:ascii="Calibri" w:hAnsi="Calibri"/>
          <w:b/>
          <w:bCs/>
          <w:highlight w:val="yellow"/>
          <w:lang w:val="en-US"/>
        </w:rPr>
        <w:t xml:space="preserve"> </w:t>
      </w:r>
      <w:r w:rsidR="0008184E" w:rsidRPr="00481C56">
        <w:rPr>
          <w:rFonts w:ascii="Calibri" w:hAnsi="Calibri"/>
          <w:i/>
          <w:iCs/>
          <w:highlight w:val="yellow"/>
          <w:lang w:val="en-US"/>
        </w:rPr>
        <w:t>(x-a</w:t>
      </w:r>
      <w:r w:rsidR="00135459" w:rsidRPr="00481C56">
        <w:rPr>
          <w:rFonts w:ascii="Calibri" w:hAnsi="Calibri"/>
          <w:i/>
          <w:iCs/>
          <w:highlight w:val="yellow"/>
          <w:lang w:val="en-US"/>
        </w:rPr>
        <w:t>x</w:t>
      </w:r>
      <w:r w:rsidR="0008184E" w:rsidRPr="00481C56">
        <w:rPr>
          <w:rFonts w:ascii="Calibri" w:hAnsi="Calibri"/>
          <w:i/>
          <w:iCs/>
          <w:highlight w:val="yellow"/>
          <w:lang w:val="en-US"/>
        </w:rPr>
        <w:t>is</w:t>
      </w:r>
      <w:r w:rsidR="002665FF" w:rsidRPr="00481C56">
        <w:rPr>
          <w:rFonts w:ascii="Calibri" w:hAnsi="Calibri"/>
          <w:highlight w:val="yellow"/>
          <w:lang w:val="en-US"/>
        </w:rPr>
        <w:t>)</w:t>
      </w:r>
    </w:p>
    <w:p w14:paraId="7F9C7E1D" w14:textId="25B2721C" w:rsidR="0077064E" w:rsidRDefault="00D77F36" w:rsidP="0077064E">
      <w:pPr>
        <w:pStyle w:val="Listenabsatz"/>
        <w:numPr>
          <w:ilvl w:val="1"/>
          <w:numId w:val="7"/>
        </w:numPr>
        <w:rPr>
          <w:rFonts w:ascii="Calibri" w:hAnsi="Calibri"/>
          <w:lang w:val="en-US"/>
        </w:rPr>
      </w:pPr>
      <w:proofErr w:type="spellStart"/>
      <w:r w:rsidRPr="00D77F36">
        <w:rPr>
          <w:rFonts w:ascii="Calibri" w:hAnsi="Calibri"/>
          <w:highlight w:val="cyan"/>
          <w:lang w:val="en-US"/>
        </w:rPr>
        <w:t>geom_</w:t>
      </w:r>
      <w:proofErr w:type="gramStart"/>
      <w:r w:rsidRPr="00D77F36">
        <w:rPr>
          <w:rFonts w:ascii="Calibri" w:hAnsi="Calibri"/>
          <w:highlight w:val="cyan"/>
          <w:lang w:val="en-US"/>
        </w:rPr>
        <w:t>smooth</w:t>
      </w:r>
      <w:proofErr w:type="spellEnd"/>
      <w:r w:rsidRPr="00D77F36">
        <w:rPr>
          <w:rFonts w:ascii="Calibri" w:hAnsi="Calibri"/>
          <w:highlight w:val="cyan"/>
          <w:lang w:val="en-US"/>
        </w:rPr>
        <w:t>(</w:t>
      </w:r>
      <w:proofErr w:type="gramEnd"/>
      <w:r w:rsidRPr="00D77F36">
        <w:rPr>
          <w:rFonts w:ascii="Calibri" w:hAnsi="Calibri"/>
          <w:highlight w:val="cyan"/>
          <w:lang w:val="en-US"/>
        </w:rPr>
        <w:t xml:space="preserve">method = </w:t>
      </w:r>
      <w:proofErr w:type="spellStart"/>
      <w:r w:rsidRPr="00D77F36">
        <w:rPr>
          <w:rFonts w:ascii="Calibri" w:hAnsi="Calibri"/>
          <w:highlight w:val="cyan"/>
          <w:lang w:val="en-US"/>
        </w:rPr>
        <w:t>lm</w:t>
      </w:r>
      <w:proofErr w:type="spellEnd"/>
      <w:r w:rsidRPr="00D77F36">
        <w:rPr>
          <w:rFonts w:ascii="Calibri" w:hAnsi="Calibri"/>
          <w:highlight w:val="cyan"/>
          <w:lang w:val="en-US"/>
        </w:rPr>
        <w:t>)</w:t>
      </w:r>
      <w:r>
        <w:rPr>
          <w:rFonts w:ascii="Calibri" w:hAnsi="Calibri"/>
          <w:lang w:val="en-US"/>
        </w:rPr>
        <w:t xml:space="preserve"> helps spotting it</w:t>
      </w:r>
    </w:p>
    <w:p w14:paraId="49D0556B" w14:textId="65A57535" w:rsidR="00DB08DD" w:rsidRPr="008A110D" w:rsidRDefault="008A110D" w:rsidP="0077064E">
      <w:pPr>
        <w:pStyle w:val="Listenabsatz"/>
        <w:numPr>
          <w:ilvl w:val="1"/>
          <w:numId w:val="7"/>
        </w:numPr>
        <w:rPr>
          <w:rFonts w:ascii="Calibri" w:hAnsi="Calibri"/>
          <w:highlight w:val="cyan"/>
          <w:lang w:val="en-US"/>
        </w:rPr>
      </w:pPr>
      <w:proofErr w:type="spellStart"/>
      <w:r w:rsidRPr="008A110D">
        <w:rPr>
          <w:rFonts w:ascii="Calibri" w:hAnsi="Calibri"/>
          <w:highlight w:val="cyan"/>
          <w:lang w:val="en-US"/>
        </w:rPr>
        <w:t>resid</w:t>
      </w:r>
      <w:proofErr w:type="spellEnd"/>
      <w:r w:rsidRPr="008A110D">
        <w:rPr>
          <w:rFonts w:ascii="Calibri" w:hAnsi="Calibri"/>
          <w:highlight w:val="cyan"/>
          <w:lang w:val="en-US"/>
        </w:rPr>
        <w:t>(</w:t>
      </w:r>
      <w:proofErr w:type="spellStart"/>
      <w:r w:rsidRPr="008A110D">
        <w:rPr>
          <w:rFonts w:ascii="Calibri" w:hAnsi="Calibri"/>
          <w:highlight w:val="cyan"/>
          <w:lang w:val="en-US"/>
        </w:rPr>
        <w:t>lm_model</w:t>
      </w:r>
      <w:proofErr w:type="spellEnd"/>
      <w:r w:rsidRPr="008A110D">
        <w:rPr>
          <w:rFonts w:ascii="Calibri" w:hAnsi="Calibri"/>
          <w:highlight w:val="cyan"/>
          <w:lang w:val="en-US"/>
        </w:rPr>
        <w:t>)</w:t>
      </w:r>
    </w:p>
    <w:p w14:paraId="178E7289" w14:textId="7D0C5BDC" w:rsidR="008A110D" w:rsidRPr="008A110D" w:rsidRDefault="008A110D" w:rsidP="0077064E">
      <w:pPr>
        <w:pStyle w:val="Listenabsatz"/>
        <w:numPr>
          <w:ilvl w:val="1"/>
          <w:numId w:val="7"/>
        </w:numPr>
        <w:rPr>
          <w:rFonts w:ascii="Calibri" w:hAnsi="Calibri"/>
          <w:highlight w:val="cyan"/>
          <w:lang w:val="en-US"/>
        </w:rPr>
      </w:pPr>
      <w:r w:rsidRPr="008A110D">
        <w:rPr>
          <w:rFonts w:ascii="Calibri" w:hAnsi="Calibri"/>
          <w:highlight w:val="cyan"/>
          <w:lang w:val="en-US"/>
        </w:rPr>
        <w:t>predict(</w:t>
      </w:r>
      <w:proofErr w:type="spellStart"/>
      <w:r w:rsidRPr="008A110D">
        <w:rPr>
          <w:rFonts w:ascii="Calibri" w:hAnsi="Calibri"/>
          <w:highlight w:val="cyan"/>
          <w:lang w:val="en-US"/>
        </w:rPr>
        <w:t>lm_model</w:t>
      </w:r>
      <w:proofErr w:type="spellEnd"/>
      <w:r w:rsidRPr="008A110D">
        <w:rPr>
          <w:rFonts w:ascii="Calibri" w:hAnsi="Calibri"/>
          <w:highlight w:val="cyan"/>
          <w:lang w:val="en-US"/>
        </w:rPr>
        <w:t>)</w:t>
      </w:r>
    </w:p>
    <w:p w14:paraId="60FDC26F" w14:textId="546D95F3" w:rsidR="000F2A5E" w:rsidRPr="00A72209" w:rsidRDefault="00AB64C6" w:rsidP="000F2A5E">
      <w:pPr>
        <w:rPr>
          <w:rFonts w:ascii="Calibri" w:hAnsi="Calibri"/>
          <w:b/>
          <w:bCs/>
          <w:lang w:val="en-US"/>
        </w:rPr>
      </w:pPr>
      <w:r w:rsidRPr="00AB64C6">
        <w:rPr>
          <w:rFonts w:ascii="Calibri" w:hAnsi="Calibri"/>
          <w:noProof/>
          <w:lang w:val="en-US"/>
        </w:rPr>
        <w:drawing>
          <wp:anchor distT="0" distB="0" distL="114300" distR="114300" simplePos="0" relativeHeight="251695104" behindDoc="0" locked="0" layoutInCell="1" allowOverlap="1" wp14:anchorId="4C7F73E9" wp14:editId="28DA98E8">
            <wp:simplePos x="0" y="0"/>
            <wp:positionH relativeFrom="column">
              <wp:posOffset>4364355</wp:posOffset>
            </wp:positionH>
            <wp:positionV relativeFrom="paragraph">
              <wp:posOffset>231</wp:posOffset>
            </wp:positionV>
            <wp:extent cx="1850390" cy="1357630"/>
            <wp:effectExtent l="0" t="0" r="3810" b="1270"/>
            <wp:wrapThrough wrapText="bothSides">
              <wp:wrapPolygon edited="0">
                <wp:start x="0" y="0"/>
                <wp:lineTo x="0" y="21418"/>
                <wp:lineTo x="21496" y="21418"/>
                <wp:lineTo x="21496" y="0"/>
                <wp:lineTo x="0" y="0"/>
              </wp:wrapPolygon>
            </wp:wrapThrough>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50390" cy="1357630"/>
                    </a:xfrm>
                    <a:prstGeom prst="rect">
                      <a:avLst/>
                    </a:prstGeom>
                  </pic:spPr>
                </pic:pic>
              </a:graphicData>
            </a:graphic>
            <wp14:sizeRelH relativeFrom="page">
              <wp14:pctWidth>0</wp14:pctWidth>
            </wp14:sizeRelH>
            <wp14:sizeRelV relativeFrom="page">
              <wp14:pctHeight>0</wp14:pctHeight>
            </wp14:sizeRelV>
          </wp:anchor>
        </w:drawing>
      </w:r>
      <w:r w:rsidR="000F2A5E" w:rsidRPr="00A72209">
        <w:rPr>
          <w:rFonts w:ascii="Calibri" w:hAnsi="Calibri"/>
          <w:b/>
          <w:bCs/>
          <w:lang w:val="en-US"/>
        </w:rPr>
        <w:t>Implications of non-linearity:</w:t>
      </w:r>
    </w:p>
    <w:p w14:paraId="2D36BEBF" w14:textId="1AF79287" w:rsidR="000F2A5E" w:rsidRDefault="000F2A5E" w:rsidP="000F2A5E">
      <w:pPr>
        <w:pStyle w:val="Listenabsatz"/>
        <w:numPr>
          <w:ilvl w:val="0"/>
          <w:numId w:val="7"/>
        </w:numPr>
        <w:rPr>
          <w:rFonts w:ascii="Calibri" w:hAnsi="Calibri"/>
          <w:lang w:val="en-US"/>
        </w:rPr>
      </w:pPr>
      <w:r>
        <w:rPr>
          <w:rFonts w:ascii="Calibri" w:hAnsi="Calibri"/>
          <w:lang w:val="en-US"/>
        </w:rPr>
        <w:t>Predictions are suboptimal</w:t>
      </w:r>
      <w:r w:rsidR="00AB64C6" w:rsidRPr="00AB64C6">
        <w:rPr>
          <w:noProof/>
        </w:rPr>
        <w:t xml:space="preserve"> </w:t>
      </w:r>
    </w:p>
    <w:p w14:paraId="377F7852" w14:textId="3F2406AD" w:rsidR="000F2A5E" w:rsidRDefault="000F2A5E" w:rsidP="000F2A5E">
      <w:pPr>
        <w:pStyle w:val="Listenabsatz"/>
        <w:numPr>
          <w:ilvl w:val="0"/>
          <w:numId w:val="7"/>
        </w:numPr>
        <w:rPr>
          <w:rFonts w:ascii="Calibri" w:hAnsi="Calibri"/>
          <w:lang w:val="en-US"/>
        </w:rPr>
      </w:pPr>
      <w:r>
        <w:rPr>
          <w:rFonts w:ascii="Calibri" w:hAnsi="Calibri"/>
          <w:lang w:val="en-US"/>
        </w:rPr>
        <w:t>Explained variance is underestimated</w:t>
      </w:r>
    </w:p>
    <w:p w14:paraId="3F4ED3FE" w14:textId="0F864D20" w:rsidR="000F2A5E" w:rsidRDefault="000F2A5E" w:rsidP="000F2A5E">
      <w:pPr>
        <w:pStyle w:val="Listenabsatz"/>
        <w:numPr>
          <w:ilvl w:val="0"/>
          <w:numId w:val="7"/>
        </w:numPr>
        <w:rPr>
          <w:rFonts w:ascii="Calibri" w:hAnsi="Calibri"/>
          <w:lang w:val="en-US"/>
        </w:rPr>
      </w:pPr>
      <w:proofErr w:type="spellStart"/>
      <w:r>
        <w:rPr>
          <w:rFonts w:ascii="Calibri" w:hAnsi="Calibri"/>
          <w:lang w:val="en-US"/>
        </w:rPr>
        <w:t>i.i.d</w:t>
      </w:r>
      <w:proofErr w:type="spellEnd"/>
      <w:r>
        <w:rPr>
          <w:rFonts w:ascii="Calibri" w:hAnsi="Calibri"/>
          <w:lang w:val="en-US"/>
        </w:rPr>
        <w:t xml:space="preserve"> assumption is violated</w:t>
      </w:r>
    </w:p>
    <w:p w14:paraId="346DC032" w14:textId="741F5E1F" w:rsidR="000F2A5E" w:rsidRPr="000F2A5E" w:rsidRDefault="000F2A5E" w:rsidP="000F2A5E">
      <w:pPr>
        <w:pStyle w:val="Listenabsatz"/>
        <w:numPr>
          <w:ilvl w:val="0"/>
          <w:numId w:val="7"/>
        </w:numPr>
        <w:rPr>
          <w:rFonts w:ascii="Calibri" w:hAnsi="Calibri"/>
          <w:lang w:val="en-US"/>
        </w:rPr>
      </w:pPr>
      <w:r>
        <w:rPr>
          <w:rFonts w:ascii="Calibri" w:hAnsi="Calibri"/>
          <w:lang w:val="en-US"/>
        </w:rPr>
        <w:t>Conditional dependencies can be affected</w:t>
      </w:r>
    </w:p>
    <w:p w14:paraId="78FCB2F7" w14:textId="2AEDEB53" w:rsidR="000F2A5E" w:rsidRDefault="000F2A5E" w:rsidP="000F2A5E">
      <w:pPr>
        <w:rPr>
          <w:rFonts w:ascii="Calibri" w:hAnsi="Calibri"/>
          <w:lang w:val="en-US"/>
        </w:rPr>
      </w:pPr>
    </w:p>
    <w:p w14:paraId="42271806" w14:textId="33C22B25" w:rsidR="000F2A5E" w:rsidRPr="00A72209" w:rsidRDefault="00A72209" w:rsidP="000F2A5E">
      <w:pPr>
        <w:rPr>
          <w:rFonts w:ascii="Calibri" w:hAnsi="Calibri"/>
          <w:b/>
          <w:bCs/>
          <w:lang w:val="en-US"/>
        </w:rPr>
      </w:pPr>
      <w:r w:rsidRPr="00A72209">
        <w:rPr>
          <w:rFonts w:ascii="Calibri" w:hAnsi="Calibri"/>
          <w:b/>
          <w:bCs/>
          <w:lang w:val="en-US"/>
        </w:rPr>
        <w:t>If non-linearity is revealed:</w:t>
      </w:r>
    </w:p>
    <w:p w14:paraId="2C198127" w14:textId="1521C634" w:rsidR="00A72209" w:rsidRDefault="00A72209" w:rsidP="00A72209">
      <w:pPr>
        <w:pStyle w:val="Listenabsatz"/>
        <w:numPr>
          <w:ilvl w:val="0"/>
          <w:numId w:val="7"/>
        </w:numPr>
        <w:rPr>
          <w:rFonts w:ascii="Calibri" w:hAnsi="Calibri"/>
          <w:lang w:val="en-US"/>
        </w:rPr>
      </w:pPr>
      <w:r>
        <w:rPr>
          <w:rFonts w:ascii="Calibri" w:hAnsi="Calibri"/>
          <w:lang w:val="en-US"/>
        </w:rPr>
        <w:t>Transform explanatory variables or the responses (difficult)</w:t>
      </w:r>
    </w:p>
    <w:p w14:paraId="29F68A07" w14:textId="72848CA8" w:rsidR="00A72209" w:rsidRDefault="00A72209" w:rsidP="00A72209">
      <w:pPr>
        <w:pStyle w:val="Listenabsatz"/>
        <w:numPr>
          <w:ilvl w:val="0"/>
          <w:numId w:val="7"/>
        </w:numPr>
        <w:rPr>
          <w:rFonts w:ascii="Calibri" w:hAnsi="Calibri"/>
          <w:lang w:val="en-US"/>
        </w:rPr>
      </w:pPr>
      <w:r>
        <w:rPr>
          <w:rFonts w:ascii="Calibri" w:hAnsi="Calibri"/>
          <w:lang w:val="en-US"/>
        </w:rPr>
        <w:t>In R:</w:t>
      </w:r>
    </w:p>
    <w:p w14:paraId="7C6EB00C" w14:textId="3DD3FF2D" w:rsidR="00A72209" w:rsidRPr="00A72209" w:rsidRDefault="00A72209" w:rsidP="00A72209">
      <w:pPr>
        <w:pStyle w:val="Listenabsatz"/>
        <w:numPr>
          <w:ilvl w:val="1"/>
          <w:numId w:val="7"/>
        </w:numPr>
        <w:rPr>
          <w:rFonts w:ascii="Calibri" w:hAnsi="Calibri"/>
          <w:lang w:val="en-US"/>
        </w:rPr>
      </w:pPr>
      <w:r>
        <w:rPr>
          <w:rFonts w:ascii="Calibri" w:hAnsi="Calibri"/>
          <w:highlight w:val="cyan"/>
          <w:lang w:val="en-US"/>
        </w:rPr>
        <w:t>m</w:t>
      </w:r>
      <w:r w:rsidRPr="00A72209">
        <w:rPr>
          <w:rFonts w:ascii="Calibri" w:hAnsi="Calibri"/>
          <w:highlight w:val="cyan"/>
          <w:lang w:val="en-US"/>
        </w:rPr>
        <w:t xml:space="preserve">odel &lt;- </w:t>
      </w:r>
      <w:proofErr w:type="spellStart"/>
      <w:proofErr w:type="gramStart"/>
      <w:r w:rsidRPr="00A72209">
        <w:rPr>
          <w:rFonts w:ascii="Calibri" w:hAnsi="Calibri"/>
          <w:highlight w:val="cyan"/>
          <w:lang w:val="en-US"/>
        </w:rPr>
        <w:t>lm</w:t>
      </w:r>
      <w:proofErr w:type="spellEnd"/>
      <w:r w:rsidRPr="00A72209">
        <w:rPr>
          <w:rFonts w:ascii="Calibri" w:hAnsi="Calibri"/>
          <w:highlight w:val="cyan"/>
          <w:lang w:val="en-US"/>
        </w:rPr>
        <w:t>(</w:t>
      </w:r>
      <w:proofErr w:type="gramEnd"/>
      <w:r w:rsidRPr="00A72209">
        <w:rPr>
          <w:rFonts w:ascii="Calibri" w:hAnsi="Calibri"/>
          <w:highlight w:val="cyan"/>
          <w:lang w:val="en-US"/>
        </w:rPr>
        <w:t>y ~ poly(x,3))</w:t>
      </w:r>
      <w:r>
        <w:rPr>
          <w:rFonts w:ascii="Calibri" w:hAnsi="Calibri"/>
          <w:lang w:val="en-US"/>
        </w:rPr>
        <w:t xml:space="preserve"> </w:t>
      </w:r>
      <w:r w:rsidRPr="00A72209">
        <w:rPr>
          <w:rFonts w:ascii="Calibri" w:hAnsi="Calibri"/>
          <w:lang w:val="en-US"/>
        </w:rPr>
        <w:sym w:font="Wingdings" w:char="F0E0"/>
      </w:r>
      <w:r>
        <w:rPr>
          <w:rFonts w:ascii="Calibri" w:hAnsi="Calibri"/>
          <w:lang w:val="en-US"/>
        </w:rPr>
        <w:t xml:space="preserve"> fits a polynomial degree of 3</w:t>
      </w:r>
    </w:p>
    <w:p w14:paraId="2DD3D68D" w14:textId="703B38E2" w:rsidR="000F2A5E" w:rsidRDefault="000F2A5E" w:rsidP="000F2A5E">
      <w:pPr>
        <w:rPr>
          <w:rFonts w:ascii="Calibri" w:hAnsi="Calibri"/>
          <w:lang w:val="en-US"/>
        </w:rPr>
      </w:pPr>
    </w:p>
    <w:p w14:paraId="0B0EB718" w14:textId="48C6CCEE" w:rsidR="000F2A5E" w:rsidRDefault="00676543" w:rsidP="000F2A5E">
      <w:pPr>
        <w:rPr>
          <w:rFonts w:ascii="Calibri" w:hAnsi="Calibri"/>
          <w:lang w:val="en-US"/>
        </w:rPr>
      </w:pPr>
      <w:r w:rsidRPr="00676543">
        <w:rPr>
          <w:rFonts w:ascii="Calibri" w:hAnsi="Calibri"/>
          <w:noProof/>
          <w:lang w:val="en-US"/>
        </w:rPr>
        <w:drawing>
          <wp:anchor distT="0" distB="0" distL="114300" distR="114300" simplePos="0" relativeHeight="251694080" behindDoc="0" locked="0" layoutInCell="1" allowOverlap="1" wp14:anchorId="5182671D" wp14:editId="0C901500">
            <wp:simplePos x="0" y="0"/>
            <wp:positionH relativeFrom="column">
              <wp:posOffset>4770524</wp:posOffset>
            </wp:positionH>
            <wp:positionV relativeFrom="paragraph">
              <wp:posOffset>183861</wp:posOffset>
            </wp:positionV>
            <wp:extent cx="1724660" cy="1680845"/>
            <wp:effectExtent l="0" t="0" r="2540" b="0"/>
            <wp:wrapThrough wrapText="bothSides">
              <wp:wrapPolygon edited="0">
                <wp:start x="0" y="0"/>
                <wp:lineTo x="0" y="21380"/>
                <wp:lineTo x="21473" y="21380"/>
                <wp:lineTo x="21473" y="0"/>
                <wp:lineTo x="0" y="0"/>
              </wp:wrapPolygon>
            </wp:wrapThrough>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4660" cy="1680845"/>
                    </a:xfrm>
                    <a:prstGeom prst="rect">
                      <a:avLst/>
                    </a:prstGeom>
                  </pic:spPr>
                </pic:pic>
              </a:graphicData>
            </a:graphic>
            <wp14:sizeRelH relativeFrom="page">
              <wp14:pctWidth>0</wp14:pctWidth>
            </wp14:sizeRelH>
            <wp14:sizeRelV relativeFrom="page">
              <wp14:pctHeight>0</wp14:pctHeight>
            </wp14:sizeRelV>
          </wp:anchor>
        </w:drawing>
      </w:r>
    </w:p>
    <w:p w14:paraId="0799233A" w14:textId="132C6127" w:rsidR="00CE6741" w:rsidRDefault="00CE6741" w:rsidP="00CE6741">
      <w:pPr>
        <w:pStyle w:val="berschrift3"/>
        <w:rPr>
          <w:b/>
          <w:bCs/>
          <w:lang w:val="en-US"/>
        </w:rPr>
      </w:pPr>
      <w:proofErr w:type="spellStart"/>
      <w:r w:rsidRPr="00EA5599">
        <w:rPr>
          <w:b/>
          <w:bCs/>
          <w:lang w:val="en-US"/>
        </w:rPr>
        <w:t>Heteroscedascity</w:t>
      </w:r>
      <w:proofErr w:type="spellEnd"/>
      <w:r w:rsidRPr="00EA5599">
        <w:rPr>
          <w:b/>
          <w:bCs/>
          <w:lang w:val="en-US"/>
        </w:rPr>
        <w:t>: error variance is not constant</w:t>
      </w:r>
    </w:p>
    <w:p w14:paraId="6C2496A4" w14:textId="1FAB64D6" w:rsidR="00032CD7" w:rsidRDefault="00032CD7" w:rsidP="00032CD7">
      <w:pPr>
        <w:pStyle w:val="Listenabsatz"/>
        <w:numPr>
          <w:ilvl w:val="0"/>
          <w:numId w:val="7"/>
        </w:numPr>
        <w:rPr>
          <w:rFonts w:ascii="Calibri" w:hAnsi="Calibri"/>
          <w:lang w:val="en-US"/>
        </w:rPr>
      </w:pPr>
      <w:r w:rsidRPr="00032CD7">
        <w:rPr>
          <w:rFonts w:ascii="Calibri" w:hAnsi="Calibri"/>
          <w:lang w:val="en-US"/>
        </w:rPr>
        <w:t xml:space="preserve">variance of residuals not </w:t>
      </w:r>
      <w:r>
        <w:rPr>
          <w:rFonts w:ascii="Calibri" w:hAnsi="Calibri"/>
          <w:lang w:val="en-US"/>
        </w:rPr>
        <w:t>constant</w:t>
      </w:r>
      <w:r w:rsidRPr="00032CD7">
        <w:rPr>
          <w:rFonts w:ascii="Calibri" w:hAnsi="Calibri"/>
          <w:lang w:val="en-US"/>
        </w:rPr>
        <w:t xml:space="preserve"> across all data points</w:t>
      </w:r>
    </w:p>
    <w:p w14:paraId="0C36A877" w14:textId="6EDB095A" w:rsidR="00EB2816" w:rsidRPr="00FA1D14" w:rsidRDefault="00700101" w:rsidP="00032CD7">
      <w:pPr>
        <w:pStyle w:val="Listenabsatz"/>
        <w:numPr>
          <w:ilvl w:val="0"/>
          <w:numId w:val="7"/>
        </w:numPr>
        <w:rPr>
          <w:rFonts w:ascii="Calibri" w:hAnsi="Calibri"/>
          <w:b/>
          <w:bCs/>
          <w:lang w:val="en-US"/>
        </w:rPr>
      </w:pPr>
      <w:r w:rsidRPr="00FA1D14">
        <w:rPr>
          <w:rFonts w:ascii="Calibri" w:hAnsi="Calibri"/>
          <w:b/>
          <w:bCs/>
          <w:lang w:val="en-US"/>
        </w:rPr>
        <w:t xml:space="preserve">violates the </w:t>
      </w:r>
      <w:proofErr w:type="spellStart"/>
      <w:r w:rsidRPr="00FA1D14">
        <w:rPr>
          <w:rFonts w:ascii="Calibri" w:hAnsi="Calibri"/>
          <w:b/>
          <w:bCs/>
          <w:lang w:val="en-US"/>
        </w:rPr>
        <w:t>i.i.d</w:t>
      </w:r>
      <w:proofErr w:type="spellEnd"/>
      <w:r w:rsidRPr="00FA1D14">
        <w:rPr>
          <w:rFonts w:ascii="Calibri" w:hAnsi="Calibri"/>
          <w:b/>
          <w:bCs/>
          <w:lang w:val="en-US"/>
        </w:rPr>
        <w:t xml:space="preserve"> assumption of the errors</w:t>
      </w:r>
    </w:p>
    <w:p w14:paraId="0044E1EB" w14:textId="1375A55A" w:rsidR="00D53E00" w:rsidRDefault="00D53E00" w:rsidP="00032CD7">
      <w:pPr>
        <w:pStyle w:val="Listenabsatz"/>
        <w:numPr>
          <w:ilvl w:val="0"/>
          <w:numId w:val="7"/>
        </w:numPr>
        <w:rPr>
          <w:rFonts w:ascii="Calibri" w:hAnsi="Calibri"/>
          <w:lang w:val="en-US"/>
        </w:rPr>
      </w:pPr>
      <w:r w:rsidRPr="008F7F40">
        <w:rPr>
          <w:rFonts w:ascii="Calibri" w:hAnsi="Calibri"/>
          <w:b/>
          <w:bCs/>
          <w:lang w:val="en-US"/>
        </w:rPr>
        <w:t>Residual plots</w:t>
      </w:r>
      <w:r>
        <w:rPr>
          <w:rFonts w:ascii="Calibri" w:hAnsi="Calibri"/>
          <w:lang w:val="en-US"/>
        </w:rPr>
        <w:t xml:space="preserve"> help </w:t>
      </w:r>
      <w:proofErr w:type="gramStart"/>
      <w:r>
        <w:rPr>
          <w:rFonts w:ascii="Calibri" w:hAnsi="Calibri"/>
          <w:lang w:val="en-US"/>
        </w:rPr>
        <w:t>spotting:</w:t>
      </w:r>
      <w:proofErr w:type="gramEnd"/>
      <w:r>
        <w:rPr>
          <w:rFonts w:ascii="Calibri" w:hAnsi="Calibri"/>
          <w:lang w:val="en-US"/>
        </w:rPr>
        <w:t xml:space="preserve"> </w:t>
      </w:r>
      <w:r w:rsidRPr="00D7291C">
        <w:rPr>
          <w:rFonts w:ascii="Calibri" w:hAnsi="Calibri"/>
          <w:lang w:val="en-US"/>
        </w:rPr>
        <w:t>plots the residual against the predicted response values</w:t>
      </w:r>
    </w:p>
    <w:p w14:paraId="4ABE43BD" w14:textId="6F1AC027" w:rsidR="00D53E00" w:rsidRPr="00D53E00" w:rsidRDefault="00D53E00" w:rsidP="00D53E00">
      <w:pPr>
        <w:pStyle w:val="Listenabsatz"/>
        <w:numPr>
          <w:ilvl w:val="1"/>
          <w:numId w:val="7"/>
        </w:numPr>
        <w:shd w:val="clear" w:color="auto" w:fill="FFFFFF"/>
        <w:spacing w:before="100" w:beforeAutospacing="1" w:after="100" w:afterAutospacing="1"/>
        <w:rPr>
          <w:lang w:val="en-US"/>
        </w:rPr>
      </w:pPr>
      <w:r w:rsidRPr="00D53E00">
        <w:rPr>
          <w:rFonts w:ascii="Menlo" w:hAnsi="Menlo" w:cs="Menlo"/>
          <w:color w:val="333333"/>
          <w:sz w:val="16"/>
          <w:szCs w:val="16"/>
          <w:lang w:val="en-US"/>
        </w:rPr>
        <w:t xml:space="preserve">x &lt;- </w:t>
      </w:r>
      <w:r w:rsidRPr="00D53E00">
        <w:rPr>
          <w:rFonts w:ascii="Menlo" w:hAnsi="Menlo" w:cs="Menlo"/>
          <w:color w:val="60F2AA"/>
          <w:sz w:val="16"/>
          <w:szCs w:val="16"/>
          <w:lang w:val="en-US"/>
        </w:rPr>
        <w:t>1</w:t>
      </w:r>
      <w:r w:rsidRPr="00D53E00">
        <w:rPr>
          <w:rFonts w:ascii="Menlo" w:hAnsi="Menlo" w:cs="Menlo"/>
          <w:color w:val="666666"/>
          <w:sz w:val="16"/>
          <w:szCs w:val="16"/>
          <w:lang w:val="en-US"/>
        </w:rPr>
        <w:t>:</w:t>
      </w:r>
      <w:r w:rsidRPr="00D53E00">
        <w:rPr>
          <w:rFonts w:ascii="Menlo" w:hAnsi="Menlo" w:cs="Menlo"/>
          <w:color w:val="60F2AA"/>
          <w:sz w:val="16"/>
          <w:szCs w:val="16"/>
          <w:lang w:val="en-US"/>
        </w:rPr>
        <w:t>100</w:t>
      </w:r>
      <w:r w:rsidRPr="00D53E00">
        <w:rPr>
          <w:rFonts w:ascii="Menlo" w:hAnsi="Menlo" w:cs="Menlo"/>
          <w:color w:val="60F2AA"/>
          <w:sz w:val="16"/>
          <w:szCs w:val="16"/>
          <w:lang w:val="en-US"/>
        </w:rPr>
        <w:br/>
      </w:r>
      <w:r w:rsidRPr="00D53E00">
        <w:rPr>
          <w:rFonts w:ascii="Menlo" w:hAnsi="Menlo" w:cs="Menlo"/>
          <w:color w:val="333333"/>
          <w:sz w:val="16"/>
          <w:szCs w:val="16"/>
          <w:lang w:val="en-US"/>
        </w:rPr>
        <w:t xml:space="preserve">y &lt;- </w:t>
      </w:r>
      <w:proofErr w:type="spellStart"/>
      <w:proofErr w:type="gramStart"/>
      <w:r w:rsidRPr="00D53E00">
        <w:rPr>
          <w:rFonts w:ascii="Menlo" w:hAnsi="Menlo" w:cs="Menlo"/>
          <w:b/>
          <w:bCs/>
          <w:color w:val="006D1E"/>
          <w:sz w:val="16"/>
          <w:szCs w:val="16"/>
          <w:lang w:val="en-US"/>
        </w:rPr>
        <w:t>rnorm</w:t>
      </w:r>
      <w:proofErr w:type="spellEnd"/>
      <w:r w:rsidRPr="00D53E00">
        <w:rPr>
          <w:rFonts w:ascii="Menlo" w:hAnsi="Menlo" w:cs="Menlo"/>
          <w:color w:val="333333"/>
          <w:sz w:val="16"/>
          <w:szCs w:val="16"/>
          <w:lang w:val="en-US"/>
        </w:rPr>
        <w:t>(</w:t>
      </w:r>
      <w:proofErr w:type="gramEnd"/>
      <w:r w:rsidRPr="00D53E00">
        <w:rPr>
          <w:rFonts w:ascii="Menlo" w:hAnsi="Menlo" w:cs="Menlo"/>
          <w:color w:val="60F2AA"/>
          <w:sz w:val="16"/>
          <w:szCs w:val="16"/>
          <w:lang w:val="en-US"/>
        </w:rPr>
        <w:t>100</w:t>
      </w:r>
      <w:r w:rsidRPr="00D53E00">
        <w:rPr>
          <w:rFonts w:ascii="Menlo" w:hAnsi="Menlo" w:cs="Menlo"/>
          <w:color w:val="333333"/>
          <w:sz w:val="16"/>
          <w:szCs w:val="16"/>
          <w:lang w:val="en-US"/>
        </w:rPr>
        <w:t xml:space="preserve">, </w:t>
      </w:r>
      <w:r w:rsidRPr="00D53E00">
        <w:rPr>
          <w:rFonts w:ascii="Menlo" w:hAnsi="Menlo" w:cs="Menlo"/>
          <w:color w:val="8E1E00"/>
          <w:sz w:val="16"/>
          <w:szCs w:val="16"/>
          <w:lang w:val="en-US"/>
        </w:rPr>
        <w:t>mean=</w:t>
      </w:r>
      <w:r w:rsidRPr="00D53E00">
        <w:rPr>
          <w:rFonts w:ascii="Menlo" w:hAnsi="Menlo" w:cs="Menlo"/>
          <w:color w:val="60F2AA"/>
          <w:sz w:val="16"/>
          <w:szCs w:val="16"/>
          <w:lang w:val="en-US"/>
        </w:rPr>
        <w:t xml:space="preserve">5 </w:t>
      </w:r>
      <w:r w:rsidRPr="00D53E00">
        <w:rPr>
          <w:rFonts w:ascii="Menlo" w:hAnsi="Menlo" w:cs="Menlo"/>
          <w:color w:val="666666"/>
          <w:sz w:val="16"/>
          <w:szCs w:val="16"/>
          <w:lang w:val="en-US"/>
        </w:rPr>
        <w:t xml:space="preserve">* </w:t>
      </w:r>
      <w:r w:rsidRPr="00D53E00">
        <w:rPr>
          <w:rFonts w:ascii="Menlo" w:hAnsi="Menlo" w:cs="Menlo"/>
          <w:color w:val="333333"/>
          <w:sz w:val="16"/>
          <w:szCs w:val="16"/>
          <w:lang w:val="en-US"/>
        </w:rPr>
        <w:t xml:space="preserve">x, </w:t>
      </w:r>
      <w:proofErr w:type="spellStart"/>
      <w:r w:rsidRPr="00D53E00">
        <w:rPr>
          <w:rFonts w:ascii="Menlo" w:hAnsi="Menlo" w:cs="Menlo"/>
          <w:color w:val="8E1E00"/>
          <w:sz w:val="16"/>
          <w:szCs w:val="16"/>
          <w:lang w:val="en-US"/>
        </w:rPr>
        <w:t>sd</w:t>
      </w:r>
      <w:proofErr w:type="spellEnd"/>
      <w:r w:rsidRPr="00D53E00">
        <w:rPr>
          <w:rFonts w:ascii="Menlo" w:hAnsi="Menlo" w:cs="Menlo"/>
          <w:color w:val="8E1E00"/>
          <w:sz w:val="16"/>
          <w:szCs w:val="16"/>
          <w:lang w:val="en-US"/>
        </w:rPr>
        <w:t>=</w:t>
      </w:r>
      <w:r w:rsidRPr="00D53E00">
        <w:rPr>
          <w:rFonts w:ascii="Menlo" w:hAnsi="Menlo" w:cs="Menlo"/>
          <w:color w:val="60F2AA"/>
          <w:sz w:val="16"/>
          <w:szCs w:val="16"/>
          <w:lang w:val="en-US"/>
        </w:rPr>
        <w:t>0.1</w:t>
      </w:r>
      <w:r w:rsidRPr="00D53E00">
        <w:rPr>
          <w:rFonts w:ascii="Menlo" w:hAnsi="Menlo" w:cs="Menlo"/>
          <w:color w:val="666666"/>
          <w:sz w:val="16"/>
          <w:szCs w:val="16"/>
          <w:lang w:val="en-US"/>
        </w:rPr>
        <w:t>*</w:t>
      </w:r>
      <w:r w:rsidRPr="00D53E00">
        <w:rPr>
          <w:rFonts w:ascii="Menlo" w:hAnsi="Menlo" w:cs="Menlo"/>
          <w:color w:val="333333"/>
          <w:sz w:val="16"/>
          <w:szCs w:val="16"/>
          <w:lang w:val="en-US"/>
        </w:rPr>
        <w:t>x)</w:t>
      </w:r>
      <w:r w:rsidRPr="00D53E00">
        <w:rPr>
          <w:rFonts w:ascii="Menlo" w:hAnsi="Menlo" w:cs="Menlo"/>
          <w:color w:val="333333"/>
          <w:sz w:val="16"/>
          <w:szCs w:val="16"/>
          <w:lang w:val="en-US"/>
        </w:rPr>
        <w:br/>
        <w:t xml:space="preserve">m &lt;- </w:t>
      </w:r>
      <w:proofErr w:type="spellStart"/>
      <w:r w:rsidRPr="00D53E00">
        <w:rPr>
          <w:rFonts w:ascii="Menlo" w:hAnsi="Menlo" w:cs="Menlo"/>
          <w:b/>
          <w:bCs/>
          <w:color w:val="006D1E"/>
          <w:sz w:val="16"/>
          <w:szCs w:val="16"/>
          <w:lang w:val="en-US"/>
        </w:rPr>
        <w:t>lm</w:t>
      </w:r>
      <w:proofErr w:type="spellEnd"/>
      <w:r w:rsidRPr="00D53E00">
        <w:rPr>
          <w:rFonts w:ascii="Menlo" w:hAnsi="Menlo" w:cs="Menlo"/>
          <w:color w:val="333333"/>
          <w:sz w:val="16"/>
          <w:szCs w:val="16"/>
          <w:lang w:val="en-US"/>
        </w:rPr>
        <w:t xml:space="preserve">(y </w:t>
      </w:r>
      <w:r w:rsidRPr="00D53E00">
        <w:rPr>
          <w:rFonts w:ascii="Menlo" w:hAnsi="Menlo" w:cs="Menlo"/>
          <w:color w:val="666666"/>
          <w:sz w:val="16"/>
          <w:szCs w:val="16"/>
          <w:lang w:val="en-US"/>
        </w:rPr>
        <w:t xml:space="preserve">~ </w:t>
      </w:r>
      <w:r w:rsidRPr="00D53E00">
        <w:rPr>
          <w:rFonts w:ascii="Menlo" w:hAnsi="Menlo" w:cs="Menlo"/>
          <w:color w:val="333333"/>
          <w:sz w:val="16"/>
          <w:szCs w:val="16"/>
          <w:lang w:val="en-US"/>
        </w:rPr>
        <w:t>x)</w:t>
      </w:r>
      <w:r w:rsidRPr="00D53E00">
        <w:rPr>
          <w:rFonts w:ascii="Menlo" w:hAnsi="Menlo" w:cs="Menlo"/>
          <w:color w:val="333333"/>
          <w:sz w:val="16"/>
          <w:szCs w:val="16"/>
          <w:lang w:val="en-US"/>
        </w:rPr>
        <w:br/>
      </w:r>
      <w:proofErr w:type="spellStart"/>
      <w:r w:rsidRPr="00D53E00">
        <w:rPr>
          <w:rFonts w:ascii="Menlo" w:hAnsi="Menlo" w:cs="Menlo"/>
          <w:b/>
          <w:bCs/>
          <w:color w:val="006D1E"/>
          <w:sz w:val="16"/>
          <w:szCs w:val="16"/>
          <w:lang w:val="en-US"/>
        </w:rPr>
        <w:t>ggplot</w:t>
      </w:r>
      <w:proofErr w:type="spellEnd"/>
      <w:r w:rsidRPr="00D53E00">
        <w:rPr>
          <w:rFonts w:ascii="Menlo" w:hAnsi="Menlo" w:cs="Menlo"/>
          <w:color w:val="333333"/>
          <w:sz w:val="16"/>
          <w:szCs w:val="16"/>
          <w:lang w:val="en-US"/>
        </w:rPr>
        <w:t>(</w:t>
      </w:r>
      <w:r w:rsidRPr="00D53E00">
        <w:rPr>
          <w:rFonts w:ascii="Menlo" w:hAnsi="Menlo" w:cs="Menlo"/>
          <w:color w:val="8E1E00"/>
          <w:sz w:val="16"/>
          <w:szCs w:val="16"/>
          <w:lang w:val="en-US"/>
        </w:rPr>
        <w:t>data=</w:t>
      </w:r>
      <w:r w:rsidRPr="00D53E00">
        <w:rPr>
          <w:rFonts w:ascii="Menlo" w:hAnsi="Menlo" w:cs="Menlo"/>
          <w:color w:val="006D1E"/>
          <w:sz w:val="16"/>
          <w:szCs w:val="16"/>
          <w:lang w:val="en-US"/>
        </w:rPr>
        <w:t>NULL</w:t>
      </w:r>
      <w:r w:rsidRPr="00D53E00">
        <w:rPr>
          <w:rFonts w:ascii="Menlo" w:hAnsi="Menlo" w:cs="Menlo"/>
          <w:color w:val="333333"/>
          <w:sz w:val="16"/>
          <w:szCs w:val="16"/>
          <w:lang w:val="en-US"/>
        </w:rPr>
        <w:t xml:space="preserve">, </w:t>
      </w:r>
      <w:proofErr w:type="spellStart"/>
      <w:r w:rsidRPr="00D53E00">
        <w:rPr>
          <w:rFonts w:ascii="Menlo" w:hAnsi="Menlo" w:cs="Menlo"/>
          <w:b/>
          <w:bCs/>
          <w:color w:val="006D1E"/>
          <w:sz w:val="16"/>
          <w:szCs w:val="16"/>
          <w:lang w:val="en-US"/>
        </w:rPr>
        <w:t>aes</w:t>
      </w:r>
      <w:proofErr w:type="spellEnd"/>
      <w:r w:rsidRPr="00D53E00">
        <w:rPr>
          <w:rFonts w:ascii="Menlo" w:hAnsi="Menlo" w:cs="Menlo"/>
          <w:color w:val="333333"/>
          <w:sz w:val="16"/>
          <w:szCs w:val="16"/>
          <w:lang w:val="en-US"/>
        </w:rPr>
        <w:t>(</w:t>
      </w:r>
      <w:r w:rsidRPr="00D53E00">
        <w:rPr>
          <w:rFonts w:ascii="Menlo" w:hAnsi="Menlo" w:cs="Menlo"/>
          <w:b/>
          <w:bCs/>
          <w:color w:val="006D1E"/>
          <w:sz w:val="16"/>
          <w:szCs w:val="16"/>
          <w:lang w:val="en-US"/>
        </w:rPr>
        <w:t>predict</w:t>
      </w:r>
      <w:r w:rsidRPr="00D53E00">
        <w:rPr>
          <w:rFonts w:ascii="Menlo" w:hAnsi="Menlo" w:cs="Menlo"/>
          <w:color w:val="333333"/>
          <w:sz w:val="16"/>
          <w:szCs w:val="16"/>
          <w:lang w:val="en-US"/>
        </w:rPr>
        <w:t xml:space="preserve">(m), </w:t>
      </w:r>
      <w:proofErr w:type="spellStart"/>
      <w:r w:rsidRPr="00D53E00">
        <w:rPr>
          <w:rFonts w:ascii="Menlo" w:hAnsi="Menlo" w:cs="Menlo"/>
          <w:b/>
          <w:bCs/>
          <w:color w:val="006D1E"/>
          <w:sz w:val="16"/>
          <w:szCs w:val="16"/>
          <w:lang w:val="en-US"/>
        </w:rPr>
        <w:t>resid</w:t>
      </w:r>
      <w:proofErr w:type="spellEnd"/>
      <w:r w:rsidRPr="00D53E00">
        <w:rPr>
          <w:rFonts w:ascii="Menlo" w:hAnsi="Menlo" w:cs="Menlo"/>
          <w:color w:val="333333"/>
          <w:sz w:val="16"/>
          <w:szCs w:val="16"/>
          <w:lang w:val="en-US"/>
        </w:rPr>
        <w:t xml:space="preserve">(m))) </w:t>
      </w:r>
      <w:r w:rsidRPr="00D53E00">
        <w:rPr>
          <w:rFonts w:ascii="Menlo" w:hAnsi="Menlo" w:cs="Menlo"/>
          <w:color w:val="666666"/>
          <w:sz w:val="16"/>
          <w:szCs w:val="16"/>
          <w:lang w:val="en-US"/>
        </w:rPr>
        <w:t xml:space="preserve">+ </w:t>
      </w:r>
    </w:p>
    <w:p w14:paraId="25F770F4" w14:textId="4402B9B3" w:rsidR="00D53E00" w:rsidRPr="00D53E00" w:rsidRDefault="00D53E00" w:rsidP="00D53E00">
      <w:pPr>
        <w:pStyle w:val="Listenabsatz"/>
        <w:numPr>
          <w:ilvl w:val="1"/>
          <w:numId w:val="7"/>
        </w:numPr>
        <w:shd w:val="clear" w:color="auto" w:fill="FFFFFF"/>
        <w:spacing w:before="100" w:beforeAutospacing="1" w:after="100" w:afterAutospacing="1"/>
        <w:rPr>
          <w:lang w:val="en-US"/>
        </w:rPr>
      </w:pPr>
      <w:proofErr w:type="spellStart"/>
      <w:r w:rsidRPr="00D53E00">
        <w:rPr>
          <w:rFonts w:ascii="Menlo" w:hAnsi="Menlo" w:cs="Menlo"/>
          <w:b/>
          <w:bCs/>
          <w:color w:val="006D1E"/>
          <w:sz w:val="16"/>
          <w:szCs w:val="16"/>
          <w:lang w:val="en-US"/>
        </w:rPr>
        <w:t>geom_</w:t>
      </w:r>
      <w:proofErr w:type="gramStart"/>
      <w:r w:rsidRPr="00D53E00">
        <w:rPr>
          <w:rFonts w:ascii="Menlo" w:hAnsi="Menlo" w:cs="Menlo"/>
          <w:b/>
          <w:bCs/>
          <w:color w:val="006D1E"/>
          <w:sz w:val="16"/>
          <w:szCs w:val="16"/>
          <w:lang w:val="en-US"/>
        </w:rPr>
        <w:t>point</w:t>
      </w:r>
      <w:proofErr w:type="spellEnd"/>
      <w:r w:rsidRPr="00D53E00">
        <w:rPr>
          <w:rFonts w:ascii="Menlo" w:hAnsi="Menlo" w:cs="Menlo"/>
          <w:color w:val="333333"/>
          <w:sz w:val="16"/>
          <w:szCs w:val="16"/>
          <w:lang w:val="en-US"/>
        </w:rPr>
        <w:t>(</w:t>
      </w:r>
      <w:proofErr w:type="gramEnd"/>
      <w:r w:rsidRPr="00D53E00">
        <w:rPr>
          <w:rFonts w:ascii="Menlo" w:hAnsi="Menlo" w:cs="Menlo"/>
          <w:color w:val="333333"/>
          <w:sz w:val="16"/>
          <w:szCs w:val="16"/>
          <w:lang w:val="en-US"/>
        </w:rPr>
        <w:t xml:space="preserve">) </w:t>
      </w:r>
      <w:r w:rsidRPr="00D53E00">
        <w:rPr>
          <w:rFonts w:ascii="Menlo" w:hAnsi="Menlo" w:cs="Menlo"/>
          <w:color w:val="666666"/>
          <w:sz w:val="16"/>
          <w:szCs w:val="16"/>
          <w:lang w:val="en-US"/>
        </w:rPr>
        <w:t xml:space="preserve">+ </w:t>
      </w:r>
      <w:proofErr w:type="spellStart"/>
      <w:r w:rsidRPr="00D53E00">
        <w:rPr>
          <w:rFonts w:ascii="Menlo" w:hAnsi="Menlo" w:cs="Menlo"/>
          <w:b/>
          <w:bCs/>
          <w:color w:val="006D1E"/>
          <w:sz w:val="16"/>
          <w:szCs w:val="16"/>
          <w:lang w:val="en-US"/>
        </w:rPr>
        <w:t>geom_abline</w:t>
      </w:r>
      <w:proofErr w:type="spellEnd"/>
      <w:r w:rsidRPr="00D53E00">
        <w:rPr>
          <w:rFonts w:ascii="Menlo" w:hAnsi="Menlo" w:cs="Menlo"/>
          <w:color w:val="333333"/>
          <w:sz w:val="16"/>
          <w:szCs w:val="16"/>
          <w:lang w:val="en-US"/>
        </w:rPr>
        <w:t>(</w:t>
      </w:r>
      <w:r w:rsidRPr="00D53E00">
        <w:rPr>
          <w:rFonts w:ascii="Menlo" w:hAnsi="Menlo" w:cs="Menlo"/>
          <w:color w:val="8E1E00"/>
          <w:sz w:val="16"/>
          <w:szCs w:val="16"/>
          <w:lang w:val="en-US"/>
        </w:rPr>
        <w:t>intercept=</w:t>
      </w:r>
      <w:r w:rsidRPr="00D53E00">
        <w:rPr>
          <w:rFonts w:ascii="Menlo" w:hAnsi="Menlo" w:cs="Menlo"/>
          <w:color w:val="60F2AA"/>
          <w:sz w:val="16"/>
          <w:szCs w:val="16"/>
          <w:lang w:val="en-US"/>
        </w:rPr>
        <w:t>0</w:t>
      </w:r>
      <w:r w:rsidRPr="00D53E00">
        <w:rPr>
          <w:rFonts w:ascii="Menlo" w:hAnsi="Menlo" w:cs="Menlo"/>
          <w:color w:val="333333"/>
          <w:sz w:val="16"/>
          <w:szCs w:val="16"/>
          <w:lang w:val="en-US"/>
        </w:rPr>
        <w:t xml:space="preserve">, </w:t>
      </w:r>
      <w:r w:rsidRPr="00D53E00">
        <w:rPr>
          <w:rFonts w:ascii="Menlo" w:hAnsi="Menlo" w:cs="Menlo"/>
          <w:color w:val="8E1E00"/>
          <w:sz w:val="16"/>
          <w:szCs w:val="16"/>
          <w:lang w:val="en-US"/>
        </w:rPr>
        <w:t>slope=</w:t>
      </w:r>
      <w:r w:rsidRPr="00D53E00">
        <w:rPr>
          <w:rFonts w:ascii="Menlo" w:hAnsi="Menlo" w:cs="Menlo"/>
          <w:color w:val="60F2AA"/>
          <w:sz w:val="16"/>
          <w:szCs w:val="16"/>
          <w:lang w:val="en-US"/>
        </w:rPr>
        <w:t>0</w:t>
      </w:r>
      <w:r w:rsidRPr="00D53E00">
        <w:rPr>
          <w:rFonts w:ascii="Menlo" w:hAnsi="Menlo" w:cs="Menlo"/>
          <w:color w:val="333333"/>
          <w:sz w:val="16"/>
          <w:szCs w:val="16"/>
          <w:lang w:val="en-US"/>
        </w:rPr>
        <w:t xml:space="preserve">) </w:t>
      </w:r>
      <w:r w:rsidRPr="00D53E00">
        <w:rPr>
          <w:rFonts w:ascii="Menlo" w:hAnsi="Menlo" w:cs="Menlo"/>
          <w:color w:val="666666"/>
          <w:sz w:val="16"/>
          <w:szCs w:val="16"/>
          <w:lang w:val="en-US"/>
        </w:rPr>
        <w:t xml:space="preserve">+ </w:t>
      </w:r>
      <w:r w:rsidRPr="00D53E00">
        <w:rPr>
          <w:rFonts w:ascii="Menlo" w:hAnsi="Menlo" w:cs="Menlo"/>
          <w:b/>
          <w:bCs/>
          <w:color w:val="006D1E"/>
          <w:sz w:val="16"/>
          <w:szCs w:val="16"/>
          <w:lang w:val="en-US"/>
        </w:rPr>
        <w:t>labs</w:t>
      </w:r>
      <w:r w:rsidRPr="00D53E00">
        <w:rPr>
          <w:rFonts w:ascii="Menlo" w:hAnsi="Menlo" w:cs="Menlo"/>
          <w:color w:val="333333"/>
          <w:sz w:val="16"/>
          <w:szCs w:val="16"/>
          <w:lang w:val="en-US"/>
        </w:rPr>
        <w:t>(</w:t>
      </w:r>
      <w:r w:rsidRPr="00D53E00">
        <w:rPr>
          <w:rFonts w:ascii="Menlo" w:hAnsi="Menlo" w:cs="Menlo"/>
          <w:color w:val="8E1E00"/>
          <w:sz w:val="16"/>
          <w:szCs w:val="16"/>
          <w:lang w:val="en-US"/>
        </w:rPr>
        <w:t>x=</w:t>
      </w:r>
      <w:r w:rsidRPr="00D53E00">
        <w:rPr>
          <w:rFonts w:ascii="Menlo" w:hAnsi="Menlo" w:cs="Menlo"/>
          <w:b/>
          <w:bCs/>
          <w:color w:val="006D1E"/>
          <w:sz w:val="16"/>
          <w:szCs w:val="16"/>
          <w:lang w:val="en-US"/>
        </w:rPr>
        <w:t>expression</w:t>
      </w:r>
      <w:r w:rsidRPr="00D53E00">
        <w:rPr>
          <w:rFonts w:ascii="Menlo" w:hAnsi="Menlo" w:cs="Menlo"/>
          <w:color w:val="333333"/>
          <w:sz w:val="16"/>
          <w:szCs w:val="16"/>
          <w:lang w:val="en-US"/>
        </w:rPr>
        <w:t>(</w:t>
      </w:r>
      <w:r w:rsidRPr="00D53E00">
        <w:rPr>
          <w:rFonts w:ascii="Menlo" w:hAnsi="Menlo" w:cs="Menlo"/>
          <w:b/>
          <w:bCs/>
          <w:color w:val="006D1E"/>
          <w:sz w:val="16"/>
          <w:szCs w:val="16"/>
          <w:lang w:val="en-US"/>
        </w:rPr>
        <w:t>hat</w:t>
      </w:r>
      <w:r w:rsidRPr="00D53E00">
        <w:rPr>
          <w:rFonts w:ascii="Menlo" w:hAnsi="Menlo" w:cs="Menlo"/>
          <w:color w:val="333333"/>
          <w:sz w:val="16"/>
          <w:szCs w:val="16"/>
          <w:lang w:val="en-US"/>
        </w:rPr>
        <w:t xml:space="preserve">(y)), </w:t>
      </w:r>
      <w:r w:rsidRPr="00D53E00">
        <w:rPr>
          <w:rFonts w:ascii="Menlo" w:hAnsi="Menlo" w:cs="Menlo"/>
          <w:color w:val="8E1E00"/>
          <w:sz w:val="16"/>
          <w:szCs w:val="16"/>
          <w:lang w:val="en-US"/>
        </w:rPr>
        <w:t>y=</w:t>
      </w:r>
      <w:r w:rsidRPr="00D53E00">
        <w:rPr>
          <w:rFonts w:ascii="Menlo" w:hAnsi="Menlo" w:cs="Menlo"/>
          <w:color w:val="3F6D9E"/>
          <w:sz w:val="16"/>
          <w:szCs w:val="16"/>
          <w:lang w:val="en-US"/>
        </w:rPr>
        <w:t>"residual"</w:t>
      </w:r>
      <w:r w:rsidRPr="00D53E00">
        <w:rPr>
          <w:rFonts w:ascii="Menlo" w:hAnsi="Menlo" w:cs="Menlo"/>
          <w:color w:val="333333"/>
          <w:sz w:val="16"/>
          <w:szCs w:val="16"/>
          <w:lang w:val="en-US"/>
        </w:rPr>
        <w:t xml:space="preserve">) </w:t>
      </w:r>
    </w:p>
    <w:p w14:paraId="43BB458C" w14:textId="34074452" w:rsidR="00CE6741" w:rsidRPr="00BF4387" w:rsidRDefault="00BF4387" w:rsidP="00BF4387">
      <w:pPr>
        <w:pStyle w:val="Listenabsatz"/>
        <w:numPr>
          <w:ilvl w:val="0"/>
          <w:numId w:val="7"/>
        </w:numPr>
        <w:rPr>
          <w:rFonts w:ascii="Calibri" w:hAnsi="Calibri"/>
          <w:lang w:val="en-US"/>
        </w:rPr>
      </w:pPr>
      <w:r>
        <w:rPr>
          <w:rFonts w:ascii="Calibri" w:hAnsi="Calibri"/>
          <w:lang w:val="en-US"/>
        </w:rPr>
        <w:t>what to do: transform response variables y (difficult), weighted-least squares, generalized linear models</w:t>
      </w:r>
    </w:p>
    <w:p w14:paraId="6EC5A849" w14:textId="3CE42D28" w:rsidR="000F2A5E" w:rsidRPr="000F2A5E" w:rsidRDefault="000F2A5E" w:rsidP="000F2A5E">
      <w:pPr>
        <w:rPr>
          <w:rFonts w:ascii="Calibri" w:hAnsi="Calibri"/>
          <w:lang w:val="en-US"/>
        </w:rPr>
      </w:pPr>
    </w:p>
    <w:p w14:paraId="6ED09899" w14:textId="217A63D7" w:rsidR="00BF4387" w:rsidRDefault="00BF4387" w:rsidP="00BF4387">
      <w:pPr>
        <w:rPr>
          <w:rFonts w:ascii="Calibri" w:hAnsi="Calibri"/>
          <w:b/>
          <w:bCs/>
          <w:lang w:val="en-US"/>
        </w:rPr>
      </w:pPr>
    </w:p>
    <w:p w14:paraId="60A58957" w14:textId="6009A18E" w:rsidR="00D7291C" w:rsidRDefault="00D7291C" w:rsidP="00BF4387">
      <w:pPr>
        <w:pStyle w:val="berschrift3"/>
        <w:rPr>
          <w:b/>
          <w:bCs/>
          <w:lang w:val="en-US"/>
        </w:rPr>
      </w:pPr>
      <w:r w:rsidRPr="00FA1D14">
        <w:rPr>
          <w:b/>
          <w:bCs/>
          <w:lang w:val="en-US"/>
        </w:rPr>
        <w:t xml:space="preserve">Q-Q-Plots </w:t>
      </w:r>
      <w:r w:rsidR="0087043E" w:rsidRPr="00FA1D14">
        <w:rPr>
          <w:b/>
          <w:bCs/>
          <w:lang w:val="en-US"/>
        </w:rPr>
        <w:t xml:space="preserve">of </w:t>
      </w:r>
      <w:r w:rsidR="000646D2" w:rsidRPr="00FA1D14">
        <w:rPr>
          <w:b/>
          <w:bCs/>
          <w:lang w:val="en-US"/>
        </w:rPr>
        <w:t xml:space="preserve">the </w:t>
      </w:r>
      <w:r w:rsidR="0087043E" w:rsidRPr="00FA1D14">
        <w:rPr>
          <w:b/>
          <w:bCs/>
          <w:lang w:val="en-US"/>
        </w:rPr>
        <w:t>residuals</w:t>
      </w:r>
      <w:r w:rsidR="00FA1D14">
        <w:rPr>
          <w:b/>
          <w:bCs/>
          <w:lang w:val="en-US"/>
        </w:rPr>
        <w:t xml:space="preserve">: </w:t>
      </w:r>
      <w:proofErr w:type="spellStart"/>
      <w:r w:rsidR="00FA1D14">
        <w:rPr>
          <w:b/>
          <w:bCs/>
          <w:lang w:val="en-US"/>
        </w:rPr>
        <w:t>Gaussianity</w:t>
      </w:r>
      <w:proofErr w:type="spellEnd"/>
    </w:p>
    <w:p w14:paraId="48DDD830" w14:textId="79CF239D" w:rsidR="00E44289" w:rsidRDefault="00E44289" w:rsidP="00E44289">
      <w:pPr>
        <w:pStyle w:val="Listenabsatz"/>
        <w:numPr>
          <w:ilvl w:val="0"/>
          <w:numId w:val="7"/>
        </w:numPr>
        <w:rPr>
          <w:rFonts w:ascii="Calibri" w:hAnsi="Calibri"/>
          <w:lang w:val="en-US"/>
        </w:rPr>
      </w:pPr>
      <w:r w:rsidRPr="00E44289">
        <w:rPr>
          <w:rFonts w:ascii="Calibri" w:hAnsi="Calibri"/>
          <w:lang w:val="en-US"/>
        </w:rPr>
        <w:t xml:space="preserve">Gaussian assumption of errors is key to all statistical tests </w:t>
      </w:r>
      <w:r w:rsidRPr="00E44289">
        <w:rPr>
          <w:rFonts w:ascii="Calibri" w:hAnsi="Calibri"/>
          <w:lang w:val="en-US"/>
        </w:rPr>
        <w:sym w:font="Wingdings" w:char="F0E0"/>
      </w:r>
      <w:r w:rsidRPr="00E44289">
        <w:rPr>
          <w:rFonts w:ascii="Calibri" w:hAnsi="Calibri"/>
          <w:lang w:val="en-US"/>
        </w:rPr>
        <w:t xml:space="preserve"> residuals also follow Gaussian distribution</w:t>
      </w:r>
    </w:p>
    <w:p w14:paraId="36C21421" w14:textId="5D0E4D64" w:rsidR="00855055" w:rsidRDefault="00855055" w:rsidP="00E44289">
      <w:pPr>
        <w:pStyle w:val="Listenabsatz"/>
        <w:numPr>
          <w:ilvl w:val="0"/>
          <w:numId w:val="7"/>
        </w:numPr>
        <w:rPr>
          <w:rFonts w:ascii="Calibri" w:hAnsi="Calibri"/>
          <w:lang w:val="en-US"/>
        </w:rPr>
      </w:pPr>
      <w:r>
        <w:rPr>
          <w:rFonts w:ascii="Calibri" w:hAnsi="Calibri"/>
          <w:lang w:val="en-US"/>
        </w:rPr>
        <w:t>QQ-Plot of the residuals against the normal distribution</w:t>
      </w:r>
    </w:p>
    <w:p w14:paraId="4173EBD0" w14:textId="50A677AB" w:rsidR="00855055" w:rsidRDefault="00855055" w:rsidP="00E44289">
      <w:pPr>
        <w:pStyle w:val="Listenabsatz"/>
        <w:numPr>
          <w:ilvl w:val="0"/>
          <w:numId w:val="7"/>
        </w:numPr>
        <w:rPr>
          <w:rFonts w:ascii="Calibri" w:hAnsi="Calibri"/>
          <w:lang w:val="en-US"/>
        </w:rPr>
      </w:pPr>
      <w:r>
        <w:rPr>
          <w:rFonts w:ascii="Calibri" w:hAnsi="Calibri"/>
          <w:lang w:val="en-US"/>
        </w:rPr>
        <w:t>In R:</w:t>
      </w:r>
    </w:p>
    <w:p w14:paraId="3AF3C1E8" w14:textId="6E5A55F8" w:rsidR="00885072" w:rsidRPr="00885072" w:rsidRDefault="00855055" w:rsidP="00855055">
      <w:pPr>
        <w:pStyle w:val="Listenabsatz"/>
        <w:numPr>
          <w:ilvl w:val="1"/>
          <w:numId w:val="7"/>
        </w:numPr>
        <w:shd w:val="clear" w:color="auto" w:fill="FFFFFF"/>
        <w:spacing w:before="100" w:beforeAutospacing="1" w:after="100" w:afterAutospacing="1"/>
        <w:rPr>
          <w:lang w:val="en-US"/>
        </w:rPr>
      </w:pPr>
      <w:proofErr w:type="spellStart"/>
      <w:proofErr w:type="gramStart"/>
      <w:r w:rsidRPr="00885072">
        <w:rPr>
          <w:rFonts w:ascii="Menlo" w:hAnsi="Menlo" w:cs="Menlo"/>
          <w:b/>
          <w:bCs/>
          <w:color w:val="006D1E"/>
          <w:sz w:val="16"/>
          <w:szCs w:val="16"/>
          <w:lang w:val="en-US"/>
        </w:rPr>
        <w:t>set.seed</w:t>
      </w:r>
      <w:proofErr w:type="spellEnd"/>
      <w:proofErr w:type="gramEnd"/>
      <w:r w:rsidRPr="00885072">
        <w:rPr>
          <w:rFonts w:ascii="Menlo" w:hAnsi="Menlo" w:cs="Menlo"/>
          <w:color w:val="333333"/>
          <w:sz w:val="16"/>
          <w:szCs w:val="16"/>
          <w:lang w:val="en-US"/>
        </w:rPr>
        <w:t>(</w:t>
      </w:r>
      <w:r w:rsidRPr="00885072">
        <w:rPr>
          <w:rFonts w:ascii="Menlo" w:hAnsi="Menlo" w:cs="Menlo"/>
          <w:color w:val="60F2AA"/>
          <w:sz w:val="16"/>
          <w:szCs w:val="16"/>
          <w:lang w:val="en-US"/>
        </w:rPr>
        <w:t>0</w:t>
      </w:r>
      <w:r w:rsidRPr="00885072">
        <w:rPr>
          <w:rFonts w:ascii="Menlo" w:hAnsi="Menlo" w:cs="Menlo"/>
          <w:color w:val="333333"/>
          <w:sz w:val="16"/>
          <w:szCs w:val="16"/>
          <w:lang w:val="en-US"/>
        </w:rPr>
        <w:t>)</w:t>
      </w:r>
      <w:r w:rsidRPr="00885072">
        <w:rPr>
          <w:rFonts w:ascii="Menlo" w:hAnsi="Menlo" w:cs="Menlo"/>
          <w:color w:val="333333"/>
          <w:sz w:val="16"/>
          <w:szCs w:val="16"/>
          <w:lang w:val="en-US"/>
        </w:rPr>
        <w:br/>
        <w:t xml:space="preserve">x &lt;- </w:t>
      </w:r>
      <w:r w:rsidRPr="00885072">
        <w:rPr>
          <w:rFonts w:ascii="Menlo" w:hAnsi="Menlo" w:cs="Menlo"/>
          <w:color w:val="60F2AA"/>
          <w:sz w:val="16"/>
          <w:szCs w:val="16"/>
          <w:lang w:val="en-US"/>
        </w:rPr>
        <w:t>1</w:t>
      </w:r>
      <w:r w:rsidRPr="00885072">
        <w:rPr>
          <w:rFonts w:ascii="Menlo" w:hAnsi="Menlo" w:cs="Menlo"/>
          <w:color w:val="666666"/>
          <w:sz w:val="16"/>
          <w:szCs w:val="16"/>
          <w:lang w:val="en-US"/>
        </w:rPr>
        <w:t>:</w:t>
      </w:r>
      <w:r w:rsidRPr="00885072">
        <w:rPr>
          <w:rFonts w:ascii="Menlo" w:hAnsi="Menlo" w:cs="Menlo"/>
          <w:color w:val="60F2AA"/>
          <w:sz w:val="16"/>
          <w:szCs w:val="16"/>
          <w:lang w:val="en-US"/>
        </w:rPr>
        <w:t>100</w:t>
      </w:r>
      <w:r w:rsidRPr="00885072">
        <w:rPr>
          <w:rFonts w:ascii="Menlo" w:hAnsi="Menlo" w:cs="Menlo"/>
          <w:color w:val="60F2AA"/>
          <w:sz w:val="16"/>
          <w:szCs w:val="16"/>
          <w:lang w:val="en-US"/>
        </w:rPr>
        <w:br/>
      </w:r>
      <w:r w:rsidRPr="00885072">
        <w:rPr>
          <w:rFonts w:ascii="Menlo" w:hAnsi="Menlo" w:cs="Menlo"/>
          <w:color w:val="333333"/>
          <w:sz w:val="16"/>
          <w:szCs w:val="16"/>
          <w:lang w:val="en-US"/>
        </w:rPr>
        <w:t xml:space="preserve">y &lt;- </w:t>
      </w:r>
      <w:proofErr w:type="spellStart"/>
      <w:r w:rsidRPr="00885072">
        <w:rPr>
          <w:rFonts w:ascii="Menlo" w:hAnsi="Menlo" w:cs="Menlo"/>
          <w:b/>
          <w:bCs/>
          <w:color w:val="006D1E"/>
          <w:sz w:val="16"/>
          <w:szCs w:val="16"/>
          <w:lang w:val="en-US"/>
        </w:rPr>
        <w:t>rnorm</w:t>
      </w:r>
      <w:proofErr w:type="spellEnd"/>
      <w:r w:rsidRPr="00885072">
        <w:rPr>
          <w:rFonts w:ascii="Menlo" w:hAnsi="Menlo" w:cs="Menlo"/>
          <w:color w:val="333333"/>
          <w:sz w:val="16"/>
          <w:szCs w:val="16"/>
          <w:lang w:val="en-US"/>
        </w:rPr>
        <w:t>(</w:t>
      </w:r>
      <w:r w:rsidRPr="00885072">
        <w:rPr>
          <w:rFonts w:ascii="Menlo" w:hAnsi="Menlo" w:cs="Menlo"/>
          <w:color w:val="60F2AA"/>
          <w:sz w:val="16"/>
          <w:szCs w:val="16"/>
          <w:lang w:val="en-US"/>
        </w:rPr>
        <w:t>100</w:t>
      </w:r>
      <w:r w:rsidRPr="00885072">
        <w:rPr>
          <w:rFonts w:ascii="Menlo" w:hAnsi="Menlo" w:cs="Menlo"/>
          <w:color w:val="333333"/>
          <w:sz w:val="16"/>
          <w:szCs w:val="16"/>
          <w:lang w:val="en-US"/>
        </w:rPr>
        <w:t xml:space="preserve">, </w:t>
      </w:r>
      <w:r w:rsidRPr="00885072">
        <w:rPr>
          <w:rFonts w:ascii="Menlo" w:hAnsi="Menlo" w:cs="Menlo"/>
          <w:color w:val="8E1E00"/>
          <w:sz w:val="16"/>
          <w:szCs w:val="16"/>
          <w:lang w:val="en-US"/>
        </w:rPr>
        <w:t>mean=</w:t>
      </w:r>
      <w:r w:rsidRPr="00885072">
        <w:rPr>
          <w:rFonts w:ascii="Menlo" w:hAnsi="Menlo" w:cs="Menlo"/>
          <w:color w:val="60F2AA"/>
          <w:sz w:val="16"/>
          <w:szCs w:val="16"/>
          <w:lang w:val="en-US"/>
        </w:rPr>
        <w:t xml:space="preserve">5 </w:t>
      </w:r>
      <w:r w:rsidRPr="00885072">
        <w:rPr>
          <w:rFonts w:ascii="Menlo" w:hAnsi="Menlo" w:cs="Menlo"/>
          <w:color w:val="666666"/>
          <w:sz w:val="16"/>
          <w:szCs w:val="16"/>
          <w:lang w:val="en-US"/>
        </w:rPr>
        <w:t xml:space="preserve">* </w:t>
      </w:r>
      <w:r w:rsidRPr="00885072">
        <w:rPr>
          <w:rFonts w:ascii="Menlo" w:hAnsi="Menlo" w:cs="Menlo"/>
          <w:color w:val="333333"/>
          <w:sz w:val="16"/>
          <w:szCs w:val="16"/>
          <w:lang w:val="en-US"/>
        </w:rPr>
        <w:t xml:space="preserve">x, </w:t>
      </w:r>
      <w:proofErr w:type="spellStart"/>
      <w:r w:rsidRPr="00885072">
        <w:rPr>
          <w:rFonts w:ascii="Menlo" w:hAnsi="Menlo" w:cs="Menlo"/>
          <w:color w:val="8E1E00"/>
          <w:sz w:val="16"/>
          <w:szCs w:val="16"/>
          <w:lang w:val="en-US"/>
        </w:rPr>
        <w:t>sd</w:t>
      </w:r>
      <w:proofErr w:type="spellEnd"/>
      <w:r w:rsidRPr="00885072">
        <w:rPr>
          <w:rFonts w:ascii="Menlo" w:hAnsi="Menlo" w:cs="Menlo"/>
          <w:color w:val="8E1E00"/>
          <w:sz w:val="16"/>
          <w:szCs w:val="16"/>
          <w:lang w:val="en-US"/>
        </w:rPr>
        <w:t>=</w:t>
      </w:r>
      <w:r w:rsidRPr="00885072">
        <w:rPr>
          <w:rFonts w:ascii="Menlo" w:hAnsi="Menlo" w:cs="Menlo"/>
          <w:color w:val="60F2AA"/>
          <w:sz w:val="16"/>
          <w:szCs w:val="16"/>
          <w:lang w:val="en-US"/>
        </w:rPr>
        <w:t>10</w:t>
      </w:r>
      <w:r w:rsidRPr="00885072">
        <w:rPr>
          <w:rFonts w:ascii="Menlo" w:hAnsi="Menlo" w:cs="Menlo"/>
          <w:color w:val="333333"/>
          <w:sz w:val="16"/>
          <w:szCs w:val="16"/>
          <w:lang w:val="en-US"/>
        </w:rPr>
        <w:t xml:space="preserve">) </w:t>
      </w:r>
    </w:p>
    <w:p w14:paraId="4991F2DE" w14:textId="21110ED4" w:rsidR="00885072" w:rsidRPr="00885072" w:rsidRDefault="00855055" w:rsidP="00855055">
      <w:pPr>
        <w:pStyle w:val="Listenabsatz"/>
        <w:numPr>
          <w:ilvl w:val="1"/>
          <w:numId w:val="7"/>
        </w:numPr>
        <w:shd w:val="clear" w:color="auto" w:fill="FFFFFF"/>
        <w:spacing w:before="100" w:beforeAutospacing="1" w:after="100" w:afterAutospacing="1"/>
      </w:pPr>
      <w:r w:rsidRPr="00855055">
        <w:rPr>
          <w:rFonts w:ascii="Menlo" w:hAnsi="Menlo" w:cs="Menlo"/>
          <w:color w:val="333333"/>
          <w:sz w:val="16"/>
          <w:szCs w:val="16"/>
        </w:rPr>
        <w:t xml:space="preserve">m &lt;- </w:t>
      </w:r>
      <w:proofErr w:type="gramStart"/>
      <w:r w:rsidRPr="00855055">
        <w:rPr>
          <w:rFonts w:ascii="Menlo" w:hAnsi="Menlo" w:cs="Menlo"/>
          <w:b/>
          <w:bCs/>
          <w:color w:val="006D1E"/>
          <w:sz w:val="16"/>
          <w:szCs w:val="16"/>
        </w:rPr>
        <w:t>lm</w:t>
      </w:r>
      <w:r w:rsidRPr="00855055">
        <w:rPr>
          <w:rFonts w:ascii="Menlo" w:hAnsi="Menlo" w:cs="Menlo"/>
          <w:color w:val="333333"/>
          <w:sz w:val="16"/>
          <w:szCs w:val="16"/>
        </w:rPr>
        <w:t>(</w:t>
      </w:r>
      <w:proofErr w:type="gramEnd"/>
      <w:r w:rsidRPr="00855055">
        <w:rPr>
          <w:rFonts w:ascii="Menlo" w:hAnsi="Menlo" w:cs="Menlo"/>
          <w:color w:val="333333"/>
          <w:sz w:val="16"/>
          <w:szCs w:val="16"/>
        </w:rPr>
        <w:t xml:space="preserve">y </w:t>
      </w:r>
      <w:r w:rsidRPr="00855055">
        <w:rPr>
          <w:rFonts w:ascii="Menlo" w:hAnsi="Menlo" w:cs="Menlo"/>
          <w:color w:val="666666"/>
          <w:sz w:val="16"/>
          <w:szCs w:val="16"/>
        </w:rPr>
        <w:t xml:space="preserve">~ </w:t>
      </w:r>
      <w:r w:rsidRPr="00855055">
        <w:rPr>
          <w:rFonts w:ascii="Menlo" w:hAnsi="Menlo" w:cs="Menlo"/>
          <w:color w:val="333333"/>
          <w:sz w:val="16"/>
          <w:szCs w:val="16"/>
        </w:rPr>
        <w:t xml:space="preserve">x) </w:t>
      </w:r>
    </w:p>
    <w:p w14:paraId="6308C6ED" w14:textId="688B3033" w:rsidR="00885072" w:rsidRPr="006A709F" w:rsidRDefault="00855055" w:rsidP="00855055">
      <w:pPr>
        <w:pStyle w:val="Listenabsatz"/>
        <w:numPr>
          <w:ilvl w:val="1"/>
          <w:numId w:val="7"/>
        </w:numPr>
        <w:shd w:val="clear" w:color="auto" w:fill="FFFFFF"/>
        <w:spacing w:before="100" w:beforeAutospacing="1" w:after="100" w:afterAutospacing="1"/>
        <w:rPr>
          <w:b/>
          <w:bCs/>
          <w:color w:val="000000" w:themeColor="text1"/>
          <w:highlight w:val="cyan"/>
          <w:lang w:val="en-US"/>
        </w:rPr>
      </w:pPr>
      <w:proofErr w:type="spellStart"/>
      <w:r w:rsidRPr="006A709F">
        <w:rPr>
          <w:rFonts w:ascii="Menlo" w:hAnsi="Menlo" w:cs="Menlo"/>
          <w:b/>
          <w:bCs/>
          <w:color w:val="000000" w:themeColor="text1"/>
          <w:sz w:val="16"/>
          <w:szCs w:val="16"/>
          <w:highlight w:val="cyan"/>
          <w:lang w:val="en-US"/>
        </w:rPr>
        <w:t>qqnorm</w:t>
      </w:r>
      <w:proofErr w:type="spellEnd"/>
      <w:r w:rsidRPr="006A709F">
        <w:rPr>
          <w:rFonts w:ascii="Menlo" w:hAnsi="Menlo" w:cs="Menlo"/>
          <w:b/>
          <w:bCs/>
          <w:color w:val="000000" w:themeColor="text1"/>
          <w:sz w:val="16"/>
          <w:szCs w:val="16"/>
          <w:highlight w:val="cyan"/>
          <w:lang w:val="en-US"/>
        </w:rPr>
        <w:t xml:space="preserve">(residuals(m)) </w:t>
      </w:r>
    </w:p>
    <w:p w14:paraId="057CF324" w14:textId="1093B4FE" w:rsidR="00855055" w:rsidRPr="00C32C2C" w:rsidRDefault="00855055" w:rsidP="00855055">
      <w:pPr>
        <w:pStyle w:val="Listenabsatz"/>
        <w:numPr>
          <w:ilvl w:val="1"/>
          <w:numId w:val="7"/>
        </w:numPr>
        <w:shd w:val="clear" w:color="auto" w:fill="FFFFFF"/>
        <w:spacing w:before="100" w:beforeAutospacing="1" w:after="100" w:afterAutospacing="1"/>
        <w:rPr>
          <w:b/>
          <w:bCs/>
          <w:color w:val="000000" w:themeColor="text1"/>
          <w:highlight w:val="cyan"/>
          <w:lang w:val="en-US"/>
        </w:rPr>
      </w:pPr>
      <w:proofErr w:type="spellStart"/>
      <w:r w:rsidRPr="006A709F">
        <w:rPr>
          <w:rFonts w:ascii="Menlo" w:hAnsi="Menlo" w:cs="Menlo"/>
          <w:b/>
          <w:bCs/>
          <w:color w:val="000000" w:themeColor="text1"/>
          <w:sz w:val="16"/>
          <w:szCs w:val="16"/>
          <w:highlight w:val="cyan"/>
          <w:lang w:val="en-US"/>
        </w:rPr>
        <w:t>qqline</w:t>
      </w:r>
      <w:proofErr w:type="spellEnd"/>
      <w:r w:rsidRPr="006A709F">
        <w:rPr>
          <w:rFonts w:ascii="Menlo" w:hAnsi="Menlo" w:cs="Menlo"/>
          <w:b/>
          <w:bCs/>
          <w:color w:val="000000" w:themeColor="text1"/>
          <w:sz w:val="16"/>
          <w:szCs w:val="16"/>
          <w:highlight w:val="cyan"/>
          <w:lang w:val="en-US"/>
        </w:rPr>
        <w:t xml:space="preserve">(residuals(m)) </w:t>
      </w:r>
    </w:p>
    <w:p w14:paraId="303AF1F0" w14:textId="168CD37F" w:rsidR="00C32C2C" w:rsidRPr="00C32C2C" w:rsidRDefault="00C32C2C" w:rsidP="00C32C2C">
      <w:pPr>
        <w:pStyle w:val="Listenabsatz"/>
        <w:numPr>
          <w:ilvl w:val="1"/>
          <w:numId w:val="7"/>
        </w:numPr>
        <w:rPr>
          <w:rFonts w:ascii="Calibri" w:hAnsi="Calibri"/>
          <w:highlight w:val="cyan"/>
          <w:lang w:val="en-US"/>
        </w:rPr>
      </w:pPr>
      <w:proofErr w:type="spellStart"/>
      <w:proofErr w:type="gramStart"/>
      <w:r w:rsidRPr="00C32C2C">
        <w:rPr>
          <w:rFonts w:ascii="Calibri" w:hAnsi="Calibri"/>
          <w:highlight w:val="cyan"/>
          <w:lang w:val="en-US"/>
        </w:rPr>
        <w:t>ggplot</w:t>
      </w:r>
      <w:proofErr w:type="spellEnd"/>
      <w:r w:rsidRPr="00C32C2C">
        <w:rPr>
          <w:rFonts w:ascii="Calibri" w:hAnsi="Calibri"/>
          <w:highlight w:val="cyan"/>
          <w:lang w:val="en-US"/>
        </w:rPr>
        <w:t>(</w:t>
      </w:r>
      <w:proofErr w:type="spellStart"/>
      <w:proofErr w:type="gramEnd"/>
      <w:r w:rsidRPr="00C32C2C">
        <w:rPr>
          <w:rFonts w:ascii="Calibri" w:hAnsi="Calibri"/>
          <w:highlight w:val="cyan"/>
          <w:lang w:val="en-US"/>
        </w:rPr>
        <w:t>prediction_dt</w:t>
      </w:r>
      <w:proofErr w:type="spellEnd"/>
      <w:r w:rsidRPr="00C32C2C">
        <w:rPr>
          <w:rFonts w:ascii="Calibri" w:hAnsi="Calibri"/>
          <w:highlight w:val="cyan"/>
          <w:lang w:val="en-US"/>
        </w:rPr>
        <w:t xml:space="preserve">, </w:t>
      </w:r>
      <w:proofErr w:type="spellStart"/>
      <w:r w:rsidRPr="00C32C2C">
        <w:rPr>
          <w:rFonts w:ascii="Calibri" w:hAnsi="Calibri"/>
          <w:highlight w:val="cyan"/>
          <w:lang w:val="en-US"/>
        </w:rPr>
        <w:t>aes</w:t>
      </w:r>
      <w:proofErr w:type="spellEnd"/>
      <w:r w:rsidRPr="00C32C2C">
        <w:rPr>
          <w:rFonts w:ascii="Calibri" w:hAnsi="Calibri"/>
          <w:highlight w:val="cyan"/>
          <w:lang w:val="en-US"/>
        </w:rPr>
        <w:t xml:space="preserve">(sample = residuals)) + </w:t>
      </w:r>
      <w:proofErr w:type="spellStart"/>
      <w:r w:rsidRPr="00C32C2C">
        <w:rPr>
          <w:rFonts w:ascii="Calibri" w:hAnsi="Calibri"/>
          <w:highlight w:val="cyan"/>
          <w:lang w:val="en-US"/>
        </w:rPr>
        <w:t>geom_qq</w:t>
      </w:r>
      <w:proofErr w:type="spellEnd"/>
      <w:r w:rsidRPr="00C32C2C">
        <w:rPr>
          <w:rFonts w:ascii="Calibri" w:hAnsi="Calibri"/>
          <w:highlight w:val="cyan"/>
          <w:lang w:val="en-US"/>
        </w:rPr>
        <w:t xml:space="preserve">() + </w:t>
      </w:r>
      <w:proofErr w:type="spellStart"/>
      <w:r w:rsidRPr="00C32C2C">
        <w:rPr>
          <w:rFonts w:ascii="Calibri" w:hAnsi="Calibri"/>
          <w:highlight w:val="cyan"/>
          <w:lang w:val="en-US"/>
        </w:rPr>
        <w:t>geom_qq_line</w:t>
      </w:r>
      <w:proofErr w:type="spellEnd"/>
      <w:r w:rsidRPr="00C32C2C">
        <w:rPr>
          <w:rFonts w:ascii="Calibri" w:hAnsi="Calibri"/>
          <w:highlight w:val="cyan"/>
          <w:lang w:val="en-US"/>
        </w:rPr>
        <w:t>()</w:t>
      </w:r>
    </w:p>
    <w:p w14:paraId="3901C38E" w14:textId="74A1BCCA" w:rsidR="004D2595" w:rsidRPr="004D2595" w:rsidRDefault="004D2595" w:rsidP="004D2595">
      <w:pPr>
        <w:rPr>
          <w:rFonts w:ascii="Calibri" w:hAnsi="Calibri"/>
          <w:lang w:val="en-US"/>
        </w:rPr>
      </w:pPr>
      <w:r w:rsidRPr="004D2595">
        <w:rPr>
          <w:rFonts w:ascii="Calibri" w:hAnsi="Calibri"/>
          <w:lang w:val="en-US"/>
        </w:rPr>
        <w:t>Good:</w:t>
      </w:r>
      <w:r w:rsidRPr="004D2595">
        <w:rPr>
          <w:rFonts w:ascii="Calibri" w:hAnsi="Calibri"/>
          <w:lang w:val="en-US"/>
        </w:rPr>
        <w:tab/>
      </w:r>
      <w:r w:rsidRPr="004D2595">
        <w:rPr>
          <w:rFonts w:ascii="Calibri" w:hAnsi="Calibri"/>
          <w:lang w:val="en-US"/>
        </w:rPr>
        <w:tab/>
      </w:r>
      <w:r w:rsidRPr="004D2595">
        <w:rPr>
          <w:rFonts w:ascii="Calibri" w:hAnsi="Calibri"/>
          <w:lang w:val="en-US"/>
        </w:rPr>
        <w:tab/>
      </w:r>
      <w:r w:rsidRPr="004D2595">
        <w:rPr>
          <w:rFonts w:ascii="Calibri" w:hAnsi="Calibri"/>
          <w:lang w:val="en-US"/>
        </w:rPr>
        <w:tab/>
      </w:r>
      <w:r w:rsidRPr="004D2595">
        <w:rPr>
          <w:rFonts w:ascii="Calibri" w:hAnsi="Calibri"/>
          <w:lang w:val="en-US"/>
        </w:rPr>
        <w:tab/>
      </w:r>
      <w:r w:rsidRPr="004D2595">
        <w:rPr>
          <w:rFonts w:ascii="Calibri" w:hAnsi="Calibri"/>
          <w:lang w:val="en-US"/>
        </w:rPr>
        <w:tab/>
      </w:r>
      <w:r w:rsidRPr="004D2595">
        <w:rPr>
          <w:rFonts w:ascii="Calibri" w:hAnsi="Calibri"/>
          <w:lang w:val="en-US"/>
        </w:rPr>
        <w:tab/>
      </w:r>
      <w:r w:rsidRPr="004D2595">
        <w:rPr>
          <w:rFonts w:ascii="Calibri" w:hAnsi="Calibri"/>
          <w:lang w:val="en-US"/>
        </w:rPr>
        <w:tab/>
        <w:t>Bad:</w:t>
      </w:r>
    </w:p>
    <w:p w14:paraId="6CDD07D9" w14:textId="3F953F6A" w:rsidR="00855055" w:rsidRPr="004D2595" w:rsidRDefault="00FC2B0C" w:rsidP="00C55C18">
      <w:pPr>
        <w:rPr>
          <w:rFonts w:ascii="Calibri" w:hAnsi="Calibri"/>
          <w:b/>
          <w:bCs/>
          <w:lang w:val="en-US"/>
        </w:rPr>
      </w:pPr>
      <w:r w:rsidRPr="004D2595">
        <w:rPr>
          <w:rFonts w:ascii="Calibri" w:hAnsi="Calibri"/>
          <w:b/>
          <w:bCs/>
          <w:noProof/>
          <w:lang w:val="en-US"/>
        </w:rPr>
        <w:drawing>
          <wp:anchor distT="0" distB="0" distL="114300" distR="114300" simplePos="0" relativeHeight="251697152" behindDoc="1" locked="0" layoutInCell="1" allowOverlap="1" wp14:anchorId="6256EB1F" wp14:editId="1BAE59FB">
            <wp:simplePos x="0" y="0"/>
            <wp:positionH relativeFrom="column">
              <wp:posOffset>3466804</wp:posOffset>
            </wp:positionH>
            <wp:positionV relativeFrom="paragraph">
              <wp:posOffset>66870</wp:posOffset>
            </wp:positionV>
            <wp:extent cx="858520" cy="851535"/>
            <wp:effectExtent l="0" t="0" r="5080" b="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58520" cy="851535"/>
                    </a:xfrm>
                    <a:prstGeom prst="rect">
                      <a:avLst/>
                    </a:prstGeom>
                  </pic:spPr>
                </pic:pic>
              </a:graphicData>
            </a:graphic>
            <wp14:sizeRelH relativeFrom="page">
              <wp14:pctWidth>0</wp14:pctWidth>
            </wp14:sizeRelH>
            <wp14:sizeRelV relativeFrom="page">
              <wp14:pctHeight>0</wp14:pctHeight>
            </wp14:sizeRelV>
          </wp:anchor>
        </w:drawing>
      </w:r>
      <w:r w:rsidRPr="00C55C18">
        <w:rPr>
          <w:rFonts w:ascii="Calibri" w:hAnsi="Calibri"/>
          <w:noProof/>
          <w:lang w:val="en-US"/>
        </w:rPr>
        <w:drawing>
          <wp:anchor distT="0" distB="0" distL="114300" distR="114300" simplePos="0" relativeHeight="251696128" behindDoc="1" locked="0" layoutInCell="1" allowOverlap="1" wp14:anchorId="4140A4BB" wp14:editId="50FA48BF">
            <wp:simplePos x="0" y="0"/>
            <wp:positionH relativeFrom="column">
              <wp:posOffset>-88230</wp:posOffset>
            </wp:positionH>
            <wp:positionV relativeFrom="paragraph">
              <wp:posOffset>92865</wp:posOffset>
            </wp:positionV>
            <wp:extent cx="974090" cy="958215"/>
            <wp:effectExtent l="0" t="0" r="3810" b="0"/>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74090" cy="958215"/>
                    </a:xfrm>
                    <a:prstGeom prst="rect">
                      <a:avLst/>
                    </a:prstGeom>
                  </pic:spPr>
                </pic:pic>
              </a:graphicData>
            </a:graphic>
            <wp14:sizeRelH relativeFrom="page">
              <wp14:pctWidth>0</wp14:pctWidth>
            </wp14:sizeRelH>
            <wp14:sizeRelV relativeFrom="page">
              <wp14:pctHeight>0</wp14:pctHeight>
            </wp14:sizeRelV>
          </wp:anchor>
        </w:drawing>
      </w:r>
    </w:p>
    <w:p w14:paraId="6895279A" w14:textId="6D891216" w:rsidR="00D7291C" w:rsidRDefault="00D7291C" w:rsidP="0087043E">
      <w:pPr>
        <w:rPr>
          <w:rFonts w:ascii="Calibri" w:hAnsi="Calibri"/>
          <w:lang w:val="en-US"/>
        </w:rPr>
      </w:pPr>
    </w:p>
    <w:p w14:paraId="3CF6F8B4" w14:textId="42EC5CC1" w:rsidR="00E46CF9" w:rsidRDefault="00E46CF9" w:rsidP="0087043E">
      <w:pPr>
        <w:rPr>
          <w:rFonts w:ascii="Calibri" w:hAnsi="Calibri"/>
          <w:lang w:val="en-US"/>
        </w:rPr>
      </w:pPr>
    </w:p>
    <w:p w14:paraId="3AD56E98" w14:textId="5B21742E" w:rsidR="00787135" w:rsidRDefault="00787135" w:rsidP="00B377C6">
      <w:pPr>
        <w:rPr>
          <w:rFonts w:ascii="Calibri" w:hAnsi="Calibri"/>
          <w:lang w:val="en-US"/>
        </w:rPr>
      </w:pPr>
    </w:p>
    <w:p w14:paraId="1D052326" w14:textId="5746C719" w:rsidR="004D2595" w:rsidRDefault="009B0C6B" w:rsidP="00B377C6">
      <w:pPr>
        <w:rPr>
          <w:rFonts w:ascii="Calibri" w:hAnsi="Calibri"/>
          <w:lang w:val="en-US"/>
        </w:rPr>
      </w:pPr>
      <w:r w:rsidRPr="009B0C6B">
        <w:rPr>
          <w:rFonts w:ascii="Calibri" w:hAnsi="Calibri"/>
          <w:lang w:val="en-US"/>
        </w:rPr>
        <w:lastRenderedPageBreak/>
        <w:sym w:font="Wingdings" w:char="F0E0"/>
      </w:r>
      <w:r>
        <w:rPr>
          <w:rFonts w:ascii="Calibri" w:hAnsi="Calibri"/>
          <w:lang w:val="en-US"/>
        </w:rPr>
        <w:t xml:space="preserve"> If </w:t>
      </w:r>
      <w:proofErr w:type="spellStart"/>
      <w:r>
        <w:rPr>
          <w:rFonts w:ascii="Calibri" w:hAnsi="Calibri"/>
          <w:lang w:val="en-US"/>
        </w:rPr>
        <w:t>Gaussianity</w:t>
      </w:r>
      <w:proofErr w:type="spellEnd"/>
      <w:r>
        <w:rPr>
          <w:rFonts w:ascii="Calibri" w:hAnsi="Calibri"/>
          <w:lang w:val="en-US"/>
        </w:rPr>
        <w:t xml:space="preserve"> of residuals not satisfied:</w:t>
      </w:r>
    </w:p>
    <w:p w14:paraId="4F752F35" w14:textId="324B6EC9" w:rsidR="00887923" w:rsidRPr="00887923" w:rsidRDefault="00887923" w:rsidP="00887923">
      <w:pPr>
        <w:pStyle w:val="Listenabsatz"/>
        <w:numPr>
          <w:ilvl w:val="0"/>
          <w:numId w:val="7"/>
        </w:numPr>
        <w:rPr>
          <w:rFonts w:ascii="Calibri" w:hAnsi="Calibri"/>
          <w:lang w:val="en-US"/>
        </w:rPr>
      </w:pPr>
      <w:r w:rsidRPr="00887923">
        <w:rPr>
          <w:rFonts w:ascii="Calibri" w:hAnsi="Calibri"/>
          <w:lang w:val="en-US"/>
        </w:rPr>
        <w:t xml:space="preserve">With enough data, the regression lines might not be too severely affected the least squares estimates converge to the expected values. Applying least squares to fit and predict does not depend on the Gaussian assumption! </w:t>
      </w:r>
    </w:p>
    <w:p w14:paraId="5DA0DED7" w14:textId="744CD84A" w:rsidR="00887923" w:rsidRDefault="00887923" w:rsidP="00887923">
      <w:pPr>
        <w:pStyle w:val="Listenabsatz"/>
        <w:numPr>
          <w:ilvl w:val="0"/>
          <w:numId w:val="7"/>
        </w:numPr>
        <w:rPr>
          <w:rFonts w:ascii="Calibri" w:hAnsi="Calibri"/>
          <w:lang w:val="en-US"/>
        </w:rPr>
      </w:pPr>
      <w:r w:rsidRPr="00887923">
        <w:rPr>
          <w:rFonts w:ascii="Calibri" w:hAnsi="Calibri"/>
          <w:lang w:val="en-US"/>
        </w:rPr>
        <w:t>Hypothesis testing can be flawed</w:t>
      </w:r>
    </w:p>
    <w:p w14:paraId="431283EC" w14:textId="77777777" w:rsidR="00887923" w:rsidRPr="00887923" w:rsidRDefault="00887923" w:rsidP="00887923">
      <w:pPr>
        <w:pStyle w:val="Listenabsatz"/>
        <w:rPr>
          <w:rFonts w:ascii="Calibri" w:hAnsi="Calibri"/>
          <w:lang w:val="en-US"/>
        </w:rPr>
      </w:pPr>
    </w:p>
    <w:p w14:paraId="5FD207AF" w14:textId="77777777" w:rsidR="00887923" w:rsidRDefault="00887923" w:rsidP="00887923">
      <w:pPr>
        <w:rPr>
          <w:rFonts w:ascii="Calibri" w:hAnsi="Calibri"/>
          <w:lang w:val="en-US"/>
        </w:rPr>
      </w:pPr>
      <w:r w:rsidRPr="00887923">
        <w:rPr>
          <w:rFonts w:ascii="Calibri" w:hAnsi="Calibri"/>
          <w:lang w:val="en-US"/>
        </w:rPr>
        <w:sym w:font="Wingdings" w:char="F0E0"/>
      </w:r>
      <w:r w:rsidRPr="00887923">
        <w:rPr>
          <w:rFonts w:ascii="Calibri" w:hAnsi="Calibri"/>
          <w:lang w:val="en-US"/>
        </w:rPr>
        <w:t xml:space="preserve"> What to do</w:t>
      </w:r>
      <w:r>
        <w:rPr>
          <w:rFonts w:ascii="Calibri" w:hAnsi="Calibri"/>
          <w:lang w:val="en-US"/>
        </w:rPr>
        <w:t>:</w:t>
      </w:r>
    </w:p>
    <w:p w14:paraId="7F91CF18" w14:textId="38303D60" w:rsidR="00887923" w:rsidRPr="00887923" w:rsidRDefault="00887923" w:rsidP="00887923">
      <w:pPr>
        <w:pStyle w:val="Listenabsatz"/>
        <w:numPr>
          <w:ilvl w:val="0"/>
          <w:numId w:val="7"/>
        </w:numPr>
        <w:rPr>
          <w:rFonts w:ascii="Calibri" w:hAnsi="Calibri"/>
          <w:lang w:val="en-US"/>
        </w:rPr>
      </w:pPr>
      <w:r w:rsidRPr="00887923">
        <w:rPr>
          <w:rFonts w:ascii="Calibri" w:hAnsi="Calibri"/>
          <w:lang w:val="en-US"/>
        </w:rPr>
        <w:t>work with fundamentally non-Gaussian data (like Poisson distributed data, which are count data), or data with long tails and outliers</w:t>
      </w:r>
      <w:r>
        <w:rPr>
          <w:rFonts w:ascii="Calibri" w:hAnsi="Calibri"/>
          <w:lang w:val="en-US"/>
        </w:rPr>
        <w:t xml:space="preserve">, </w:t>
      </w:r>
      <w:r w:rsidRPr="00887923">
        <w:rPr>
          <w:rFonts w:ascii="Calibri" w:hAnsi="Calibri"/>
          <w:lang w:val="en-US"/>
        </w:rPr>
        <w:t>generalized linear model with another distribution, case resampling to estimate confidence intervals</w:t>
      </w:r>
    </w:p>
    <w:p w14:paraId="2F48BCCD" w14:textId="147FD88C" w:rsidR="00246B7F" w:rsidRPr="00FC2B0C" w:rsidRDefault="00246B7F" w:rsidP="00FC2B0C">
      <w:pPr>
        <w:rPr>
          <w:rFonts w:ascii="Calibri" w:hAnsi="Calibri"/>
          <w:lang w:val="en-US"/>
        </w:rPr>
      </w:pPr>
    </w:p>
    <w:p w14:paraId="07A31EB2" w14:textId="707BAF15" w:rsidR="00246B7F" w:rsidRDefault="00246B7F" w:rsidP="00EA0221">
      <w:pPr>
        <w:pStyle w:val="berschrift1"/>
        <w:rPr>
          <w:lang w:val="en-US"/>
        </w:rPr>
      </w:pPr>
      <w:r>
        <w:rPr>
          <w:lang w:val="en-US"/>
        </w:rPr>
        <w:t>XI. Logistic Regression</w:t>
      </w:r>
    </w:p>
    <w:p w14:paraId="07B51E09" w14:textId="46BEE363" w:rsidR="00EA0221" w:rsidRDefault="00EA0221" w:rsidP="00EA0221">
      <w:pPr>
        <w:rPr>
          <w:lang w:val="en-US"/>
        </w:rPr>
      </w:pPr>
    </w:p>
    <w:p w14:paraId="7D608B88" w14:textId="0929639C" w:rsidR="00EA0221" w:rsidRDefault="00EA0221" w:rsidP="00EA0221">
      <w:pPr>
        <w:rPr>
          <w:rFonts w:ascii="Calibri" w:hAnsi="Calibri"/>
          <w:lang w:val="en-US"/>
        </w:rPr>
      </w:pPr>
      <w:r w:rsidRPr="00EA0221">
        <w:rPr>
          <w:rFonts w:ascii="Calibri" w:hAnsi="Calibri"/>
          <w:lang w:val="en-US"/>
        </w:rPr>
        <w:t xml:space="preserve">Linear regression is not adapted to categorial responses </w:t>
      </w:r>
      <w:r w:rsidRPr="00EA0221">
        <w:rPr>
          <w:rFonts w:ascii="Calibri" w:hAnsi="Calibri"/>
          <w:lang w:val="en-US"/>
        </w:rPr>
        <w:sym w:font="Wingdings" w:char="F0E0"/>
      </w:r>
      <w:r w:rsidRPr="00EA0221">
        <w:rPr>
          <w:rFonts w:ascii="Calibri" w:hAnsi="Calibri"/>
          <w:lang w:val="en-US"/>
        </w:rPr>
        <w:t xml:space="preserve"> </w:t>
      </w:r>
      <w:r w:rsidRPr="000672F6">
        <w:rPr>
          <w:rFonts w:ascii="Calibri" w:hAnsi="Calibri"/>
          <w:b/>
          <w:bCs/>
          <w:lang w:val="en-US"/>
        </w:rPr>
        <w:t xml:space="preserve">response y is a </w:t>
      </w:r>
      <w:r w:rsidR="000672F6" w:rsidRPr="000672F6">
        <w:rPr>
          <w:rFonts w:ascii="Calibri" w:hAnsi="Calibri"/>
          <w:b/>
          <w:bCs/>
          <w:lang w:val="en-US"/>
        </w:rPr>
        <w:t xml:space="preserve">now </w:t>
      </w:r>
      <w:r w:rsidRPr="000672F6">
        <w:rPr>
          <w:rFonts w:ascii="Calibri" w:hAnsi="Calibri"/>
          <w:b/>
          <w:bCs/>
          <w:lang w:val="en-US"/>
        </w:rPr>
        <w:t>category</w:t>
      </w:r>
    </w:p>
    <w:p w14:paraId="2D5858B3" w14:textId="5ABC2019" w:rsidR="000672F6" w:rsidRDefault="000672F6" w:rsidP="000672F6">
      <w:pPr>
        <w:pStyle w:val="Listenabsatz"/>
        <w:numPr>
          <w:ilvl w:val="0"/>
          <w:numId w:val="7"/>
        </w:numPr>
        <w:rPr>
          <w:rFonts w:ascii="Calibri" w:hAnsi="Calibri"/>
          <w:lang w:val="en-US"/>
        </w:rPr>
      </w:pPr>
      <w:proofErr w:type="gramStart"/>
      <w:r>
        <w:rPr>
          <w:rFonts w:ascii="Calibri" w:hAnsi="Calibri"/>
          <w:lang w:val="en-US"/>
        </w:rPr>
        <w:t>E.g.</w:t>
      </w:r>
      <w:proofErr w:type="gramEnd"/>
      <w:r>
        <w:rPr>
          <w:rFonts w:ascii="Calibri" w:hAnsi="Calibri"/>
          <w:lang w:val="en-US"/>
        </w:rPr>
        <w:t xml:space="preserve"> having disease or not, spam email or not, </w:t>
      </w:r>
      <w:proofErr w:type="spellStart"/>
      <w:r>
        <w:rPr>
          <w:rFonts w:ascii="Calibri" w:hAnsi="Calibri"/>
          <w:lang w:val="en-US"/>
        </w:rPr>
        <w:t>etc</w:t>
      </w:r>
      <w:proofErr w:type="spellEnd"/>
    </w:p>
    <w:p w14:paraId="7E283B8A" w14:textId="073A1757" w:rsidR="00ED4109" w:rsidRPr="00ED4109" w:rsidRDefault="00ED4109" w:rsidP="00ED4109">
      <w:pPr>
        <w:pStyle w:val="Listenabsatz"/>
        <w:numPr>
          <w:ilvl w:val="0"/>
          <w:numId w:val="7"/>
        </w:numPr>
        <w:rPr>
          <w:rFonts w:ascii="Calibri" w:hAnsi="Calibri"/>
          <w:lang w:val="en-US"/>
        </w:rPr>
      </w:pPr>
      <w:r w:rsidRPr="00ED4109">
        <w:rPr>
          <w:rFonts w:ascii="Calibri" w:hAnsi="Calibri"/>
          <w:lang w:val="en-US"/>
        </w:rPr>
        <w:t>No solution for classification with linear regression: We have Infinite bins</w:t>
      </w:r>
    </w:p>
    <w:p w14:paraId="3E18A897" w14:textId="2FBFC9C4" w:rsidR="00EA0221" w:rsidRPr="00EA0221" w:rsidRDefault="00EA0221" w:rsidP="00EA0221">
      <w:pPr>
        <w:pStyle w:val="Listenabsatz"/>
        <w:numPr>
          <w:ilvl w:val="0"/>
          <w:numId w:val="7"/>
        </w:numPr>
        <w:rPr>
          <w:rFonts w:ascii="Calibri" w:hAnsi="Calibri"/>
          <w:lang w:val="en-US"/>
        </w:rPr>
      </w:pPr>
      <w:r w:rsidRPr="00EA0221">
        <w:rPr>
          <w:rFonts w:ascii="Calibri" w:hAnsi="Calibri"/>
          <w:lang w:val="en-US"/>
        </w:rPr>
        <w:t xml:space="preserve">prediction tasks for which the response is a category are called </w:t>
      </w:r>
      <w:r w:rsidRPr="00426930">
        <w:rPr>
          <w:rFonts w:ascii="Calibri" w:hAnsi="Calibri"/>
          <w:b/>
          <w:bCs/>
          <w:i/>
          <w:iCs/>
          <w:lang w:val="en-US"/>
        </w:rPr>
        <w:t>classification</w:t>
      </w:r>
      <w:r w:rsidRPr="00EA0221">
        <w:rPr>
          <w:rFonts w:ascii="Calibri" w:hAnsi="Calibri"/>
          <w:i/>
          <w:iCs/>
          <w:lang w:val="en-US"/>
        </w:rPr>
        <w:t xml:space="preserve"> </w:t>
      </w:r>
      <w:r w:rsidRPr="00EA0221">
        <w:rPr>
          <w:rFonts w:ascii="Calibri" w:hAnsi="Calibri"/>
          <w:lang w:val="en-US"/>
        </w:rPr>
        <w:t xml:space="preserve">tasks </w:t>
      </w:r>
    </w:p>
    <w:p w14:paraId="25EB53CE" w14:textId="2E6CD89D" w:rsidR="00EA0221" w:rsidRPr="00EA0221" w:rsidRDefault="00EA0221" w:rsidP="00426930">
      <w:pPr>
        <w:pStyle w:val="Listenabsatz"/>
        <w:numPr>
          <w:ilvl w:val="1"/>
          <w:numId w:val="7"/>
        </w:numPr>
        <w:rPr>
          <w:rFonts w:ascii="Calibri" w:hAnsi="Calibri"/>
          <w:lang w:val="en-US"/>
        </w:rPr>
      </w:pPr>
      <w:r w:rsidRPr="00EA0221">
        <w:rPr>
          <w:rFonts w:ascii="Calibri" w:hAnsi="Calibri"/>
          <w:lang w:val="en-US"/>
        </w:rPr>
        <w:t xml:space="preserve">will focus on </w:t>
      </w:r>
      <w:r w:rsidRPr="00426930">
        <w:rPr>
          <w:rFonts w:ascii="Calibri" w:hAnsi="Calibri"/>
          <w:b/>
          <w:bCs/>
          <w:lang w:val="en-US"/>
        </w:rPr>
        <w:t>binary classification</w:t>
      </w:r>
      <w:r w:rsidR="008B3EC7">
        <w:rPr>
          <w:rFonts w:ascii="Calibri" w:hAnsi="Calibri"/>
          <w:b/>
          <w:bCs/>
          <w:lang w:val="en-US"/>
        </w:rPr>
        <w:t xml:space="preserve"> (exactly 2 categories)</w:t>
      </w:r>
      <w:r w:rsidRPr="00426930">
        <w:rPr>
          <w:rFonts w:ascii="Calibri" w:hAnsi="Calibri"/>
          <w:b/>
          <w:bCs/>
          <w:lang w:val="en-US"/>
        </w:rPr>
        <w:t>: y {0,1]</w:t>
      </w:r>
    </w:p>
    <w:p w14:paraId="23B271BC" w14:textId="2E4F2E24" w:rsidR="004B5057" w:rsidRDefault="004B5057" w:rsidP="00B377C6">
      <w:pPr>
        <w:rPr>
          <w:rFonts w:ascii="Calibri" w:hAnsi="Calibri"/>
          <w:lang w:val="en-US"/>
        </w:rPr>
      </w:pPr>
    </w:p>
    <w:p w14:paraId="2C78CECF" w14:textId="5AB93D33" w:rsidR="00D62D74" w:rsidRDefault="0024679A" w:rsidP="00D62D74">
      <w:pPr>
        <w:rPr>
          <w:rFonts w:ascii="Calibri" w:hAnsi="Calibri"/>
          <w:lang w:val="en-US"/>
        </w:rPr>
      </w:pPr>
      <w:r w:rsidRPr="003574DC">
        <w:rPr>
          <w:rFonts w:ascii="Calibri" w:hAnsi="Calibri"/>
          <w:b/>
          <w:bCs/>
          <w:noProof/>
          <w:lang w:val="en-US"/>
        </w:rPr>
        <w:drawing>
          <wp:anchor distT="0" distB="0" distL="114300" distR="114300" simplePos="0" relativeHeight="251698176" behindDoc="0" locked="0" layoutInCell="1" allowOverlap="1" wp14:anchorId="0FFD6143" wp14:editId="36C09B3A">
            <wp:simplePos x="0" y="0"/>
            <wp:positionH relativeFrom="column">
              <wp:posOffset>2859405</wp:posOffset>
            </wp:positionH>
            <wp:positionV relativeFrom="paragraph">
              <wp:posOffset>155633</wp:posOffset>
            </wp:positionV>
            <wp:extent cx="276860" cy="247015"/>
            <wp:effectExtent l="0" t="0" r="2540" b="0"/>
            <wp:wrapNone/>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1173" cy="250863"/>
                    </a:xfrm>
                    <a:prstGeom prst="rect">
                      <a:avLst/>
                    </a:prstGeom>
                  </pic:spPr>
                </pic:pic>
              </a:graphicData>
            </a:graphic>
            <wp14:sizeRelH relativeFrom="page">
              <wp14:pctWidth>0</wp14:pctWidth>
            </wp14:sizeRelH>
            <wp14:sizeRelV relativeFrom="page">
              <wp14:pctHeight>0</wp14:pctHeight>
            </wp14:sizeRelV>
          </wp:anchor>
        </w:drawing>
      </w:r>
      <w:r w:rsidR="00D62D74" w:rsidRPr="003574DC">
        <w:rPr>
          <w:rFonts w:ascii="Calibri" w:hAnsi="Calibri"/>
          <w:b/>
          <w:bCs/>
          <w:lang w:val="en-US"/>
        </w:rPr>
        <w:t>Classification task</w:t>
      </w:r>
      <w:r w:rsidR="00B27956">
        <w:rPr>
          <w:rFonts w:ascii="Calibri" w:hAnsi="Calibri"/>
          <w:lang w:val="en-US"/>
        </w:rPr>
        <w:t xml:space="preserve"> </w:t>
      </w:r>
      <w:proofErr w:type="spellStart"/>
      <w:r w:rsidR="00B27956">
        <w:rPr>
          <w:rFonts w:ascii="Calibri" w:hAnsi="Calibri"/>
          <w:lang w:val="en-US"/>
        </w:rPr>
        <w:t>f.e</w:t>
      </w:r>
      <w:proofErr w:type="spellEnd"/>
      <w:r w:rsidR="00B27956">
        <w:rPr>
          <w:rFonts w:ascii="Calibri" w:hAnsi="Calibri"/>
          <w:lang w:val="en-US"/>
        </w:rPr>
        <w:t xml:space="preserve">. </w:t>
      </w:r>
      <w:r w:rsidR="00D62D74" w:rsidRPr="00D62D74">
        <w:rPr>
          <w:rFonts w:ascii="Calibri" w:hAnsi="Calibri"/>
          <w:lang w:val="en-US"/>
        </w:rPr>
        <w:t xml:space="preserve">predict the student’s sex given the student’s height. </w:t>
      </w:r>
    </w:p>
    <w:p w14:paraId="53B84186" w14:textId="6F2D05BA" w:rsidR="0025207C" w:rsidRPr="006539BF" w:rsidRDefault="00B27956" w:rsidP="0025207C">
      <w:pPr>
        <w:pStyle w:val="Listenabsatz"/>
        <w:numPr>
          <w:ilvl w:val="0"/>
          <w:numId w:val="7"/>
        </w:numPr>
        <w:rPr>
          <w:rFonts w:ascii="Calibri" w:hAnsi="Calibri"/>
          <w:lang w:val="en-US"/>
        </w:rPr>
      </w:pPr>
      <w:r w:rsidRPr="00D65162">
        <w:rPr>
          <w:rFonts w:ascii="Calibri" w:hAnsi="Calibri"/>
          <w:b/>
          <w:bCs/>
          <w:highlight w:val="yellow"/>
          <w:lang w:val="en-US"/>
        </w:rPr>
        <w:t>Odds</w:t>
      </w:r>
      <w:r>
        <w:rPr>
          <w:rFonts w:ascii="Calibri" w:hAnsi="Calibri"/>
          <w:lang w:val="en-US"/>
        </w:rPr>
        <w:t xml:space="preserve"> for binary variable y defined as</w:t>
      </w:r>
      <w:r w:rsidR="0025207C">
        <w:rPr>
          <w:rFonts w:ascii="Calibri" w:hAnsi="Calibri"/>
          <w:lang w:val="en-US"/>
        </w:rPr>
        <w:t>:</w:t>
      </w:r>
      <w:r w:rsidR="00860A6E" w:rsidRPr="00860A6E">
        <w:rPr>
          <w:noProof/>
          <w:lang w:val="en-US"/>
        </w:rPr>
        <w:t xml:space="preserve"> </w:t>
      </w:r>
    </w:p>
    <w:p w14:paraId="2D419799" w14:textId="56351A36" w:rsidR="006539BF" w:rsidRPr="00D65162" w:rsidRDefault="006539BF" w:rsidP="006539BF">
      <w:pPr>
        <w:pStyle w:val="Listenabsatz"/>
        <w:numPr>
          <w:ilvl w:val="1"/>
          <w:numId w:val="7"/>
        </w:numPr>
        <w:rPr>
          <w:rFonts w:ascii="Calibri" w:hAnsi="Calibri"/>
          <w:highlight w:val="yellow"/>
          <w:lang w:val="en-US"/>
        </w:rPr>
      </w:pPr>
      <w:r w:rsidRPr="00D65162">
        <w:rPr>
          <w:rFonts w:ascii="Calibri" w:hAnsi="Calibri"/>
          <w:highlight w:val="yellow"/>
          <w:lang w:val="en-US"/>
        </w:rPr>
        <w:t>Ratio of (probability of class 1) / (probability of class 0)</w:t>
      </w:r>
    </w:p>
    <w:p w14:paraId="3F7BEC99" w14:textId="6194FB4A" w:rsidR="00B27956" w:rsidRPr="0025207C" w:rsidRDefault="00860A6E" w:rsidP="0025207C">
      <w:pPr>
        <w:pStyle w:val="Listenabsatz"/>
        <w:numPr>
          <w:ilvl w:val="0"/>
          <w:numId w:val="7"/>
        </w:numPr>
        <w:rPr>
          <w:rFonts w:ascii="Calibri" w:hAnsi="Calibri"/>
          <w:lang w:val="en-US"/>
        </w:rPr>
      </w:pPr>
      <w:r w:rsidRPr="00860A6E">
        <w:rPr>
          <w:rFonts w:ascii="Calibri" w:hAnsi="Calibri"/>
          <w:noProof/>
          <w:lang w:val="en-US"/>
        </w:rPr>
        <w:drawing>
          <wp:anchor distT="0" distB="0" distL="114300" distR="114300" simplePos="0" relativeHeight="251699200" behindDoc="0" locked="0" layoutInCell="1" allowOverlap="1" wp14:anchorId="40C77F8F" wp14:editId="3F752AAE">
            <wp:simplePos x="0" y="0"/>
            <wp:positionH relativeFrom="column">
              <wp:posOffset>4751763</wp:posOffset>
            </wp:positionH>
            <wp:positionV relativeFrom="paragraph">
              <wp:posOffset>28575</wp:posOffset>
            </wp:positionV>
            <wp:extent cx="1901825" cy="1433195"/>
            <wp:effectExtent l="0" t="0" r="3175" b="1905"/>
            <wp:wrapThrough wrapText="bothSides">
              <wp:wrapPolygon edited="0">
                <wp:start x="0" y="0"/>
                <wp:lineTo x="0" y="21437"/>
                <wp:lineTo x="21492" y="21437"/>
                <wp:lineTo x="21492" y="0"/>
                <wp:lineTo x="0" y="0"/>
              </wp:wrapPolygon>
            </wp:wrapThrough>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825" cy="1433195"/>
                    </a:xfrm>
                    <a:prstGeom prst="rect">
                      <a:avLst/>
                    </a:prstGeom>
                  </pic:spPr>
                </pic:pic>
              </a:graphicData>
            </a:graphic>
            <wp14:sizeRelH relativeFrom="page">
              <wp14:pctWidth>0</wp14:pctWidth>
            </wp14:sizeRelH>
            <wp14:sizeRelV relativeFrom="page">
              <wp14:pctHeight>0</wp14:pctHeight>
            </wp14:sizeRelV>
          </wp:anchor>
        </w:drawing>
      </w:r>
      <w:r w:rsidR="0025207C">
        <w:rPr>
          <w:rFonts w:ascii="Calibri" w:hAnsi="Calibri"/>
          <w:lang w:val="en-US"/>
        </w:rPr>
        <w:t xml:space="preserve">Plotting </w:t>
      </w:r>
      <w:r w:rsidR="0025207C" w:rsidRPr="00ED4109">
        <w:rPr>
          <w:rFonts w:ascii="Calibri" w:hAnsi="Calibri"/>
          <w:b/>
          <w:bCs/>
          <w:lang w:val="en-US"/>
        </w:rPr>
        <w:t>odds</w:t>
      </w:r>
      <w:r w:rsidR="0025207C">
        <w:rPr>
          <w:rFonts w:ascii="Calibri" w:hAnsi="Calibri"/>
          <w:lang w:val="en-US"/>
        </w:rPr>
        <w:t xml:space="preserve"> in </w:t>
      </w:r>
      <w:r w:rsidR="0025207C" w:rsidRPr="00ED4109">
        <w:rPr>
          <w:rFonts w:ascii="Calibri" w:hAnsi="Calibri"/>
          <w:b/>
          <w:bCs/>
          <w:lang w:val="en-US"/>
        </w:rPr>
        <w:t>logarithmic</w:t>
      </w:r>
      <w:r w:rsidR="0025207C">
        <w:rPr>
          <w:rFonts w:ascii="Calibri" w:hAnsi="Calibri"/>
          <w:lang w:val="en-US"/>
        </w:rPr>
        <w:t xml:space="preserve"> </w:t>
      </w:r>
      <w:r w:rsidR="0025207C" w:rsidRPr="00ED4109">
        <w:rPr>
          <w:rFonts w:ascii="Calibri" w:hAnsi="Calibri"/>
          <w:b/>
          <w:bCs/>
          <w:lang w:val="en-US"/>
        </w:rPr>
        <w:t>scale</w:t>
      </w:r>
      <w:r w:rsidR="0025207C">
        <w:rPr>
          <w:rFonts w:ascii="Calibri" w:hAnsi="Calibri"/>
          <w:lang w:val="en-US"/>
        </w:rPr>
        <w:t xml:space="preserve"> suggests linear relationship</w:t>
      </w:r>
    </w:p>
    <w:p w14:paraId="373A9E27" w14:textId="7E5A1999" w:rsidR="007221C5" w:rsidRDefault="007221C5" w:rsidP="007221C5">
      <w:pPr>
        <w:pStyle w:val="Listenabsatz"/>
        <w:numPr>
          <w:ilvl w:val="0"/>
          <w:numId w:val="7"/>
        </w:numPr>
        <w:rPr>
          <w:rFonts w:ascii="Calibri" w:hAnsi="Calibri"/>
          <w:lang w:val="en-US"/>
        </w:rPr>
      </w:pPr>
      <w:r>
        <w:rPr>
          <w:rFonts w:ascii="Calibri" w:hAnsi="Calibri"/>
          <w:lang w:val="en-US"/>
        </w:rPr>
        <w:t>Intercept moves up by log odds ratio</w:t>
      </w:r>
    </w:p>
    <w:p w14:paraId="43E58461" w14:textId="2780D253" w:rsidR="00EA0221" w:rsidRDefault="007221C5" w:rsidP="00B377C6">
      <w:pPr>
        <w:pStyle w:val="Listenabsatz"/>
        <w:numPr>
          <w:ilvl w:val="0"/>
          <w:numId w:val="7"/>
        </w:numPr>
        <w:rPr>
          <w:rFonts w:ascii="Calibri" w:hAnsi="Calibri"/>
          <w:lang w:val="en-US"/>
        </w:rPr>
      </w:pPr>
      <w:r>
        <w:rPr>
          <w:rFonts w:ascii="Calibri" w:hAnsi="Calibri"/>
          <w:lang w:val="en-US"/>
        </w:rPr>
        <w:t>Slope captures separation</w:t>
      </w:r>
      <w:r w:rsidR="00D62D74" w:rsidRPr="007221C5">
        <w:rPr>
          <w:rFonts w:ascii="Calibri" w:hAnsi="Calibri"/>
          <w:lang w:val="en-US"/>
        </w:rPr>
        <w:t xml:space="preserve"> </w:t>
      </w:r>
    </w:p>
    <w:p w14:paraId="1411914C" w14:textId="14304E82" w:rsidR="00ED4109" w:rsidRDefault="00ED4109" w:rsidP="00B377C6">
      <w:pPr>
        <w:pStyle w:val="Listenabsatz"/>
        <w:numPr>
          <w:ilvl w:val="0"/>
          <w:numId w:val="7"/>
        </w:numPr>
        <w:rPr>
          <w:rFonts w:ascii="Calibri" w:hAnsi="Calibri"/>
          <w:lang w:val="en-US"/>
        </w:rPr>
      </w:pPr>
      <w:r>
        <w:rPr>
          <w:rFonts w:ascii="Calibri" w:hAnsi="Calibri"/>
          <w:lang w:val="en-US"/>
        </w:rPr>
        <w:t xml:space="preserve">Function for classification tasks = </w:t>
      </w:r>
      <w:r w:rsidRPr="00ED4109">
        <w:rPr>
          <w:rFonts w:ascii="Calibri" w:hAnsi="Calibri"/>
          <w:i/>
          <w:iCs/>
          <w:lang w:val="en-US"/>
        </w:rPr>
        <w:t>logit</w:t>
      </w:r>
      <w:r>
        <w:rPr>
          <w:rFonts w:ascii="Calibri" w:hAnsi="Calibri"/>
          <w:lang w:val="en-US"/>
        </w:rPr>
        <w:t xml:space="preserve">. Its </w:t>
      </w:r>
      <w:r w:rsidRPr="005C0001">
        <w:rPr>
          <w:rFonts w:ascii="Calibri" w:hAnsi="Calibri"/>
          <w:b/>
          <w:bCs/>
          <w:lang w:val="en-US"/>
        </w:rPr>
        <w:t>reverse</w:t>
      </w:r>
      <w:r>
        <w:rPr>
          <w:rFonts w:ascii="Calibri" w:hAnsi="Calibri"/>
          <w:lang w:val="en-US"/>
        </w:rPr>
        <w:t xml:space="preserve"> is </w:t>
      </w:r>
      <w:r w:rsidRPr="00860A6E">
        <w:rPr>
          <w:rFonts w:ascii="Calibri" w:hAnsi="Calibri"/>
          <w:b/>
          <w:bCs/>
          <w:i/>
          <w:iCs/>
          <w:lang w:val="en-US"/>
        </w:rPr>
        <w:t>logistic</w:t>
      </w:r>
      <w:r w:rsidRPr="00860A6E">
        <w:rPr>
          <w:rFonts w:ascii="Calibri" w:hAnsi="Calibri"/>
          <w:b/>
          <w:bCs/>
          <w:lang w:val="en-US"/>
        </w:rPr>
        <w:t xml:space="preserve"> or </w:t>
      </w:r>
      <w:r w:rsidRPr="00860A6E">
        <w:rPr>
          <w:rFonts w:ascii="Calibri" w:hAnsi="Calibri"/>
          <w:b/>
          <w:bCs/>
          <w:i/>
          <w:iCs/>
          <w:lang w:val="en-US"/>
        </w:rPr>
        <w:t>sigmoid</w:t>
      </w:r>
      <w:r w:rsidRPr="00860A6E">
        <w:rPr>
          <w:rFonts w:ascii="Calibri" w:hAnsi="Calibri"/>
          <w:b/>
          <w:bCs/>
          <w:lang w:val="en-US"/>
        </w:rPr>
        <w:t xml:space="preserve"> function</w:t>
      </w:r>
    </w:p>
    <w:p w14:paraId="1C40933E" w14:textId="619B2CC1" w:rsidR="00860A6E" w:rsidRDefault="00860A6E" w:rsidP="00860A6E">
      <w:pPr>
        <w:pStyle w:val="Listenabsatz"/>
        <w:numPr>
          <w:ilvl w:val="1"/>
          <w:numId w:val="7"/>
        </w:numPr>
        <w:rPr>
          <w:rFonts w:ascii="Calibri" w:hAnsi="Calibri"/>
          <w:lang w:val="en-US"/>
        </w:rPr>
      </w:pPr>
      <w:r>
        <w:rPr>
          <w:rFonts w:ascii="Calibri" w:hAnsi="Calibri"/>
          <w:lang w:val="en-US"/>
        </w:rPr>
        <w:t>Sigmoid function has S shape, is symmetric and maps real numbers to the [0,1] interval</w:t>
      </w:r>
    </w:p>
    <w:p w14:paraId="1910C673" w14:textId="4356F4D4" w:rsidR="00860A6E" w:rsidRPr="007221C5" w:rsidRDefault="00860A6E" w:rsidP="00860A6E">
      <w:pPr>
        <w:pStyle w:val="Listenabsatz"/>
        <w:numPr>
          <w:ilvl w:val="1"/>
          <w:numId w:val="7"/>
        </w:numPr>
        <w:rPr>
          <w:rFonts w:ascii="Calibri" w:hAnsi="Calibri"/>
          <w:lang w:val="en-US"/>
        </w:rPr>
      </w:pPr>
      <w:r w:rsidRPr="00860A6E">
        <w:rPr>
          <w:rFonts w:ascii="Calibri" w:hAnsi="Calibri"/>
          <w:lang w:val="en-US"/>
        </w:rPr>
        <w:sym w:font="Wingdings" w:char="F0E0"/>
      </w:r>
      <w:r>
        <w:rPr>
          <w:rFonts w:ascii="Calibri" w:hAnsi="Calibri"/>
          <w:lang w:val="en-US"/>
        </w:rPr>
        <w:t xml:space="preserve"> linear relationship!</w:t>
      </w:r>
    </w:p>
    <w:p w14:paraId="69F90507" w14:textId="77777777" w:rsidR="00860A6E" w:rsidRDefault="00860A6E" w:rsidP="00B377C6">
      <w:pPr>
        <w:rPr>
          <w:rFonts w:ascii="Calibri" w:hAnsi="Calibri"/>
          <w:lang w:val="en-US"/>
        </w:rPr>
      </w:pPr>
    </w:p>
    <w:p w14:paraId="46901AA0" w14:textId="6E960A64" w:rsidR="00860A6E" w:rsidRDefault="00860A6E" w:rsidP="00B377C6">
      <w:pPr>
        <w:rPr>
          <w:rFonts w:ascii="Calibri" w:hAnsi="Calibri"/>
          <w:lang w:val="en-US"/>
        </w:rPr>
      </w:pPr>
      <w:r>
        <w:rPr>
          <w:rFonts w:ascii="Calibri" w:hAnsi="Calibri"/>
          <w:lang w:val="en-US"/>
        </w:rPr>
        <w:t xml:space="preserve">In </w:t>
      </w:r>
      <w:r w:rsidRPr="00860A6E">
        <w:rPr>
          <w:rFonts w:ascii="Calibri" w:hAnsi="Calibri"/>
          <w:b/>
          <w:bCs/>
          <w:lang w:val="en-US"/>
        </w:rPr>
        <w:t>Linear Regression</w:t>
      </w:r>
      <w:r>
        <w:rPr>
          <w:rFonts w:ascii="Calibri" w:hAnsi="Calibri"/>
          <w:lang w:val="en-US"/>
        </w:rPr>
        <w:t>: the expectation of the outcome conditioned on the features is obtained as a linear combination of the features</w:t>
      </w:r>
    </w:p>
    <w:p w14:paraId="77FD513A" w14:textId="79FB4746" w:rsidR="00860A6E" w:rsidRDefault="00860A6E" w:rsidP="00B377C6">
      <w:pPr>
        <w:rPr>
          <w:rFonts w:ascii="Calibri" w:hAnsi="Calibri"/>
          <w:lang w:val="en-US"/>
        </w:rPr>
      </w:pPr>
      <w:r>
        <w:rPr>
          <w:rFonts w:ascii="Calibri" w:hAnsi="Calibri"/>
          <w:lang w:val="en-US"/>
        </w:rPr>
        <w:t xml:space="preserve">In </w:t>
      </w:r>
      <w:r w:rsidRPr="00860A6E">
        <w:rPr>
          <w:rFonts w:ascii="Calibri" w:hAnsi="Calibri"/>
          <w:b/>
          <w:bCs/>
          <w:lang w:val="en-US"/>
        </w:rPr>
        <w:t>Logistic Regression</w:t>
      </w:r>
      <w:r>
        <w:rPr>
          <w:rFonts w:ascii="Calibri" w:hAnsi="Calibri"/>
          <w:lang w:val="en-US"/>
        </w:rPr>
        <w:t>: predicting the probability of a class given some features</w:t>
      </w:r>
    </w:p>
    <w:p w14:paraId="37EA359A" w14:textId="61DD6F1D" w:rsidR="00860A6E" w:rsidRDefault="00860A6E" w:rsidP="00860A6E">
      <w:pPr>
        <w:pStyle w:val="Listenabsatz"/>
        <w:numPr>
          <w:ilvl w:val="0"/>
          <w:numId w:val="7"/>
        </w:numPr>
        <w:rPr>
          <w:rFonts w:ascii="Calibri" w:hAnsi="Calibri"/>
          <w:lang w:val="en-US"/>
        </w:rPr>
      </w:pPr>
      <w:r>
        <w:rPr>
          <w:rFonts w:ascii="Calibri" w:hAnsi="Calibri"/>
          <w:lang w:val="en-US"/>
        </w:rPr>
        <w:t>Using the logistics function, which maps linear combinations of features to the [0,1] interval</w:t>
      </w:r>
    </w:p>
    <w:p w14:paraId="06FC9410" w14:textId="32C32EE0" w:rsidR="00E57CCF" w:rsidRDefault="00E57CCF" w:rsidP="00860A6E">
      <w:pPr>
        <w:pStyle w:val="Listenabsatz"/>
        <w:numPr>
          <w:ilvl w:val="0"/>
          <w:numId w:val="7"/>
        </w:numPr>
        <w:rPr>
          <w:rFonts w:ascii="Calibri" w:hAnsi="Calibri"/>
          <w:lang w:val="en-US"/>
        </w:rPr>
      </w:pPr>
      <w:r>
        <w:rPr>
          <w:rFonts w:ascii="Calibri" w:hAnsi="Calibri"/>
          <w:lang w:val="en-US"/>
        </w:rPr>
        <w:t xml:space="preserve">Probability </w:t>
      </w:r>
      <w:proofErr w:type="spellStart"/>
      <w:r w:rsidR="00245704" w:rsidRPr="00245704">
        <w:rPr>
          <w:rFonts w:ascii="Calibri" w:hAnsi="Calibri"/>
          <w:b/>
          <w:bCs/>
          <w:lang w:val="en-US"/>
        </w:rPr>
        <w:t>μi</w:t>
      </w:r>
      <w:proofErr w:type="spellEnd"/>
      <w:r w:rsidR="00245704">
        <w:rPr>
          <w:rFonts w:ascii="Calibri" w:hAnsi="Calibri"/>
          <w:lang w:val="en-US"/>
        </w:rPr>
        <w:t xml:space="preserve"> </w:t>
      </w:r>
      <w:r>
        <w:rPr>
          <w:rFonts w:ascii="Calibri" w:hAnsi="Calibri"/>
          <w:lang w:val="en-US"/>
        </w:rPr>
        <w:t xml:space="preserve">is the </w:t>
      </w:r>
      <w:r w:rsidRPr="00E57CCF">
        <w:rPr>
          <w:rFonts w:ascii="Calibri" w:hAnsi="Calibri"/>
          <w:b/>
          <w:bCs/>
          <w:lang w:val="en-US"/>
        </w:rPr>
        <w:t>expectation of success class (y=1)</w:t>
      </w:r>
      <w:r>
        <w:rPr>
          <w:rFonts w:ascii="Calibri" w:hAnsi="Calibri"/>
          <w:lang w:val="en-US"/>
        </w:rPr>
        <w:t xml:space="preserve"> </w:t>
      </w:r>
      <w:r w:rsidRPr="00E57CCF">
        <w:rPr>
          <w:rFonts w:ascii="Calibri" w:hAnsi="Calibri"/>
          <w:b/>
          <w:bCs/>
          <w:lang w:val="en-US"/>
        </w:rPr>
        <w:t>conditioned</w:t>
      </w:r>
      <w:r>
        <w:rPr>
          <w:rFonts w:ascii="Calibri" w:hAnsi="Calibri"/>
          <w:lang w:val="en-US"/>
        </w:rPr>
        <w:t xml:space="preserve"> on the </w:t>
      </w:r>
      <w:r w:rsidRPr="00E57CCF">
        <w:rPr>
          <w:rFonts w:ascii="Calibri" w:hAnsi="Calibri"/>
          <w:b/>
          <w:bCs/>
          <w:lang w:val="en-US"/>
        </w:rPr>
        <w:t>features</w:t>
      </w:r>
      <w:r>
        <w:rPr>
          <w:rFonts w:ascii="Calibri" w:hAnsi="Calibri"/>
          <w:lang w:val="en-US"/>
        </w:rPr>
        <w:t xml:space="preserve"> </w:t>
      </w:r>
    </w:p>
    <w:p w14:paraId="4E75BA4A" w14:textId="77777777" w:rsidR="006539BF" w:rsidRPr="00860A6E" w:rsidRDefault="006539BF" w:rsidP="006539BF">
      <w:pPr>
        <w:pStyle w:val="Listenabsatz"/>
        <w:rPr>
          <w:rFonts w:ascii="Calibri" w:hAnsi="Calibri"/>
          <w:lang w:val="en-US"/>
        </w:rPr>
      </w:pPr>
    </w:p>
    <w:p w14:paraId="741C43B5" w14:textId="0D3E5C7A" w:rsidR="00860A6E" w:rsidRDefault="006539BF" w:rsidP="00B377C6">
      <w:pPr>
        <w:rPr>
          <w:rFonts w:ascii="Calibri" w:hAnsi="Calibri"/>
          <w:lang w:val="en-US"/>
        </w:rPr>
      </w:pPr>
      <w:r w:rsidRPr="006539BF">
        <w:rPr>
          <w:rFonts w:ascii="Calibri" w:hAnsi="Calibri"/>
          <w:noProof/>
          <w:lang w:val="en-US"/>
        </w:rPr>
        <w:drawing>
          <wp:inline distT="0" distB="0" distL="0" distR="0" wp14:anchorId="313F32C2" wp14:editId="2333A131">
            <wp:extent cx="4267200" cy="1168232"/>
            <wp:effectExtent l="0" t="0" r="0" b="635"/>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0"/>
                    <a:stretch>
                      <a:fillRect/>
                    </a:stretch>
                  </pic:blipFill>
                  <pic:spPr>
                    <a:xfrm>
                      <a:off x="0" y="0"/>
                      <a:ext cx="4296766" cy="1176326"/>
                    </a:xfrm>
                    <a:prstGeom prst="rect">
                      <a:avLst/>
                    </a:prstGeom>
                  </pic:spPr>
                </pic:pic>
              </a:graphicData>
            </a:graphic>
          </wp:inline>
        </w:drawing>
      </w:r>
    </w:p>
    <w:p w14:paraId="424D759B" w14:textId="0D2CDDE1" w:rsidR="0061467D" w:rsidRPr="0061467D" w:rsidRDefault="006539BF" w:rsidP="0061467D">
      <w:pPr>
        <w:rPr>
          <w:rFonts w:ascii="Calibri" w:hAnsi="Calibri"/>
          <w:lang w:val="en-US"/>
        </w:rPr>
      </w:pPr>
      <w:r w:rsidRPr="0061467D">
        <w:rPr>
          <w:rFonts w:ascii="Calibri" w:hAnsi="Calibri"/>
          <w:lang w:val="en-US"/>
        </w:rPr>
        <w:t xml:space="preserve">B= binomial distribution: </w:t>
      </w:r>
      <w:r w:rsidR="0061467D" w:rsidRPr="0061467D">
        <w:rPr>
          <w:rFonts w:ascii="Calibri" w:hAnsi="Calibri"/>
          <w:lang w:val="en-US"/>
        </w:rPr>
        <w:t xml:space="preserve">1 trial, probability </w:t>
      </w:r>
      <w:proofErr w:type="spellStart"/>
      <w:r w:rsidR="00245704" w:rsidRPr="00245704">
        <w:rPr>
          <w:rFonts w:ascii="Calibri" w:hAnsi="Calibri"/>
          <w:lang w:val="en-US"/>
        </w:rPr>
        <w:t>μi</w:t>
      </w:r>
      <w:proofErr w:type="spellEnd"/>
      <w:r w:rsidR="00245704" w:rsidRPr="0061467D">
        <w:rPr>
          <w:rFonts w:ascii="Calibri" w:hAnsi="Calibri"/>
          <w:lang w:val="en-US"/>
        </w:rPr>
        <w:t xml:space="preserve"> </w:t>
      </w:r>
      <w:r w:rsidR="0061467D" w:rsidRPr="0061467D">
        <w:rPr>
          <w:rFonts w:ascii="Calibri" w:hAnsi="Calibri"/>
          <w:lang w:val="en-US"/>
        </w:rPr>
        <w:t>= Bern</w:t>
      </w:r>
      <w:r w:rsidR="0061467D">
        <w:rPr>
          <w:rFonts w:ascii="Calibri" w:hAnsi="Calibri"/>
          <w:lang w:val="en-US"/>
        </w:rPr>
        <w:t>o</w:t>
      </w:r>
      <w:r w:rsidR="0061467D" w:rsidRPr="0061467D">
        <w:rPr>
          <w:rFonts w:ascii="Calibri" w:hAnsi="Calibri"/>
          <w:lang w:val="en-US"/>
        </w:rPr>
        <w:t>ulli distribution</w:t>
      </w:r>
      <w:r w:rsidR="0061467D">
        <w:rPr>
          <w:rFonts w:ascii="Calibri" w:hAnsi="Calibri"/>
          <w:lang w:val="en-US"/>
        </w:rPr>
        <w:t>:</w:t>
      </w:r>
    </w:p>
    <w:p w14:paraId="4B5B2FEF" w14:textId="3E50D848" w:rsidR="006539BF" w:rsidRPr="0061467D" w:rsidRDefault="006539BF" w:rsidP="0061467D">
      <w:pPr>
        <w:pStyle w:val="Listenabsatz"/>
        <w:numPr>
          <w:ilvl w:val="0"/>
          <w:numId w:val="7"/>
        </w:numPr>
        <w:rPr>
          <w:rFonts w:ascii="Calibri" w:hAnsi="Calibri"/>
          <w:lang w:val="en-US"/>
        </w:rPr>
      </w:pPr>
      <w:r w:rsidRPr="0061467D">
        <w:rPr>
          <w:rFonts w:ascii="Calibri" w:hAnsi="Calibri"/>
          <w:lang w:val="en-US"/>
        </w:rPr>
        <w:t>discrete distribution with 2 outcomes: success (y=1), failure (y=0)</w:t>
      </w:r>
    </w:p>
    <w:p w14:paraId="44E3A8F0" w14:textId="3861BD39" w:rsidR="006539BF" w:rsidRDefault="006539BF" w:rsidP="00B377C6">
      <w:pPr>
        <w:rPr>
          <w:rFonts w:ascii="Calibri" w:hAnsi="Calibri"/>
          <w:lang w:val="en-US"/>
        </w:rPr>
      </w:pPr>
      <w:r w:rsidRPr="006539BF">
        <w:rPr>
          <w:rFonts w:ascii="Calibri" w:hAnsi="Calibri"/>
          <w:b/>
          <w:bCs/>
          <w:lang w:val="en-US"/>
        </w:rPr>
        <w:t>Cross-entropy</w:t>
      </w:r>
      <w:r>
        <w:rPr>
          <w:rFonts w:ascii="Calibri" w:hAnsi="Calibri"/>
          <w:lang w:val="en-US"/>
        </w:rPr>
        <w:t xml:space="preserve"> between model predictions (predicted prop </w:t>
      </w:r>
      <w:proofErr w:type="spellStart"/>
      <w:r w:rsidR="00245704" w:rsidRPr="00245704">
        <w:rPr>
          <w:rFonts w:ascii="Calibri" w:hAnsi="Calibri"/>
          <w:lang w:val="en-US"/>
        </w:rPr>
        <w:t>μi</w:t>
      </w:r>
      <w:proofErr w:type="spellEnd"/>
      <w:r>
        <w:rPr>
          <w:rFonts w:ascii="Calibri" w:hAnsi="Calibri"/>
          <w:lang w:val="en-US"/>
        </w:rPr>
        <w:t>) and observations y:</w:t>
      </w:r>
    </w:p>
    <w:p w14:paraId="2251D0E6" w14:textId="5E963E5F" w:rsidR="006539BF" w:rsidRDefault="006539BF" w:rsidP="00B377C6">
      <w:pPr>
        <w:rPr>
          <w:rFonts w:ascii="Calibri" w:hAnsi="Calibri"/>
          <w:lang w:val="en-US"/>
        </w:rPr>
      </w:pPr>
      <w:r w:rsidRPr="006539BF">
        <w:rPr>
          <w:rFonts w:ascii="Calibri" w:hAnsi="Calibri"/>
          <w:noProof/>
          <w:lang w:val="en-US"/>
        </w:rPr>
        <w:lastRenderedPageBreak/>
        <w:drawing>
          <wp:inline distT="0" distB="0" distL="0" distR="0" wp14:anchorId="38AF7535" wp14:editId="3E3050BD">
            <wp:extent cx="2768600" cy="49530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8600" cy="495300"/>
                    </a:xfrm>
                    <a:prstGeom prst="rect">
                      <a:avLst/>
                    </a:prstGeom>
                  </pic:spPr>
                </pic:pic>
              </a:graphicData>
            </a:graphic>
          </wp:inline>
        </w:drawing>
      </w:r>
    </w:p>
    <w:p w14:paraId="3D2CD7BC" w14:textId="337C233A" w:rsidR="006539BF" w:rsidRPr="00D8350B" w:rsidRDefault="006539BF" w:rsidP="006539BF">
      <w:pPr>
        <w:pStyle w:val="Listenabsatz"/>
        <w:numPr>
          <w:ilvl w:val="0"/>
          <w:numId w:val="7"/>
        </w:numPr>
        <w:rPr>
          <w:rFonts w:ascii="Calibri" w:hAnsi="Calibri"/>
          <w:highlight w:val="yellow"/>
          <w:lang w:val="en-US"/>
        </w:rPr>
      </w:pPr>
      <w:r>
        <w:rPr>
          <w:rFonts w:ascii="Calibri" w:hAnsi="Calibri"/>
          <w:lang w:val="en-US"/>
        </w:rPr>
        <w:t xml:space="preserve">In </w:t>
      </w:r>
      <w:r w:rsidRPr="00D8350B">
        <w:rPr>
          <w:rFonts w:ascii="Calibri" w:hAnsi="Calibri"/>
          <w:highlight w:val="yellow"/>
          <w:lang w:val="en-US"/>
        </w:rPr>
        <w:t xml:space="preserve">Classification, </w:t>
      </w:r>
      <w:r w:rsidRPr="00D8350B">
        <w:rPr>
          <w:rFonts w:ascii="Calibri" w:hAnsi="Calibri"/>
          <w:b/>
          <w:bCs/>
          <w:highlight w:val="yellow"/>
          <w:lang w:val="en-US"/>
        </w:rPr>
        <w:t>we minimize cross-entropy</w:t>
      </w:r>
      <w:r w:rsidRPr="00D8350B">
        <w:rPr>
          <w:rFonts w:ascii="Calibri" w:hAnsi="Calibri"/>
          <w:highlight w:val="yellow"/>
          <w:lang w:val="en-US"/>
        </w:rPr>
        <w:t>, not squared errors</w:t>
      </w:r>
    </w:p>
    <w:p w14:paraId="1B711187" w14:textId="5BBA2C00" w:rsidR="006539BF" w:rsidRDefault="006539BF" w:rsidP="00B377C6">
      <w:pPr>
        <w:rPr>
          <w:rFonts w:ascii="Calibri" w:hAnsi="Calibri"/>
          <w:lang w:val="en-US"/>
        </w:rPr>
      </w:pPr>
    </w:p>
    <w:p w14:paraId="5DB1830B" w14:textId="77777777" w:rsidR="00860A6E" w:rsidRDefault="00860A6E" w:rsidP="00B377C6">
      <w:pPr>
        <w:rPr>
          <w:rFonts w:ascii="Calibri" w:hAnsi="Calibri"/>
          <w:lang w:val="en-US"/>
        </w:rPr>
      </w:pPr>
    </w:p>
    <w:p w14:paraId="074BDEF8" w14:textId="6A2F946D" w:rsidR="007221C5" w:rsidRDefault="007221C5" w:rsidP="00B377C6">
      <w:pPr>
        <w:rPr>
          <w:rFonts w:ascii="Calibri" w:hAnsi="Calibri"/>
          <w:lang w:val="en-US"/>
        </w:rPr>
      </w:pPr>
    </w:p>
    <w:p w14:paraId="4082C0DC" w14:textId="3E5DFCA7" w:rsidR="007221C5" w:rsidRDefault="006539BF" w:rsidP="00B377C6">
      <w:pPr>
        <w:rPr>
          <w:rFonts w:ascii="Calibri" w:hAnsi="Calibri"/>
          <w:lang w:val="en-US"/>
        </w:rPr>
      </w:pPr>
      <w:r>
        <w:rPr>
          <w:rFonts w:ascii="Calibri" w:hAnsi="Calibri"/>
          <w:noProof/>
          <w:lang w:val="en-US"/>
        </w:rPr>
        <w:drawing>
          <wp:anchor distT="0" distB="0" distL="114300" distR="114300" simplePos="0" relativeHeight="251681792" behindDoc="0" locked="0" layoutInCell="1" allowOverlap="1" wp14:anchorId="4FB040BF" wp14:editId="6D4F9CF1">
            <wp:simplePos x="0" y="0"/>
            <wp:positionH relativeFrom="column">
              <wp:posOffset>2832735</wp:posOffset>
            </wp:positionH>
            <wp:positionV relativeFrom="paragraph">
              <wp:posOffset>-110490</wp:posOffset>
            </wp:positionV>
            <wp:extent cx="3609340" cy="3582035"/>
            <wp:effectExtent l="0" t="0" r="0" b="0"/>
            <wp:wrapThrough wrapText="bothSides">
              <wp:wrapPolygon edited="0">
                <wp:start x="0" y="0"/>
                <wp:lineTo x="0" y="21520"/>
                <wp:lineTo x="21509" y="21520"/>
                <wp:lineTo x="21509" y="0"/>
                <wp:lineTo x="0" y="0"/>
              </wp:wrapPolygon>
            </wp:wrapThrough>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9340" cy="3582035"/>
                    </a:xfrm>
                    <a:prstGeom prst="rect">
                      <a:avLst/>
                    </a:prstGeom>
                  </pic:spPr>
                </pic:pic>
              </a:graphicData>
            </a:graphic>
            <wp14:sizeRelH relativeFrom="page">
              <wp14:pctWidth>0</wp14:pctWidth>
            </wp14:sizeRelH>
            <wp14:sizeRelV relativeFrom="page">
              <wp14:pctHeight>0</wp14:pctHeight>
            </wp14:sizeRelV>
          </wp:anchor>
        </w:drawing>
      </w:r>
    </w:p>
    <w:p w14:paraId="3D46E39D" w14:textId="5343E446" w:rsidR="00236BEB" w:rsidRDefault="00236BEB" w:rsidP="00B377C6">
      <w:pPr>
        <w:rPr>
          <w:rFonts w:ascii="Calibri" w:hAnsi="Calibri"/>
          <w:lang w:val="en-US"/>
        </w:rPr>
      </w:pPr>
      <w:r>
        <w:rPr>
          <w:rFonts w:ascii="Calibri" w:hAnsi="Calibri"/>
          <w:lang w:val="en-US"/>
        </w:rPr>
        <w:t xml:space="preserve">Both formulas are equivalent: Second </w:t>
      </w:r>
    </w:p>
    <w:p w14:paraId="058D6764" w14:textId="0E5C56F5" w:rsidR="00433441" w:rsidRDefault="00433441" w:rsidP="00B377C6">
      <w:pPr>
        <w:rPr>
          <w:rFonts w:ascii="Calibri" w:hAnsi="Calibri"/>
          <w:lang w:val="en-US"/>
        </w:rPr>
      </w:pPr>
    </w:p>
    <w:p w14:paraId="1047D64E" w14:textId="1D38D930" w:rsidR="00433441" w:rsidRDefault="00825EF6" w:rsidP="00B377C6">
      <w:pPr>
        <w:rPr>
          <w:rFonts w:ascii="Calibri" w:hAnsi="Calibri"/>
          <w:lang w:val="en-US"/>
        </w:rPr>
      </w:pPr>
      <w:r w:rsidRPr="00433441">
        <w:rPr>
          <w:rFonts w:ascii="Calibri" w:hAnsi="Calibri"/>
          <w:noProof/>
          <w:lang w:val="en-US"/>
        </w:rPr>
        <w:drawing>
          <wp:anchor distT="0" distB="0" distL="114300" distR="114300" simplePos="0" relativeHeight="251700224" behindDoc="0" locked="0" layoutInCell="1" allowOverlap="1" wp14:anchorId="21C01555" wp14:editId="4F082C98">
            <wp:simplePos x="0" y="0"/>
            <wp:positionH relativeFrom="column">
              <wp:posOffset>-4445</wp:posOffset>
            </wp:positionH>
            <wp:positionV relativeFrom="paragraph">
              <wp:posOffset>249901</wp:posOffset>
            </wp:positionV>
            <wp:extent cx="2636693" cy="2410691"/>
            <wp:effectExtent l="0" t="0" r="5080" b="2540"/>
            <wp:wrapThrough wrapText="bothSides">
              <wp:wrapPolygon edited="0">
                <wp:start x="0" y="0"/>
                <wp:lineTo x="0" y="21509"/>
                <wp:lineTo x="21538" y="21509"/>
                <wp:lineTo x="21538" y="0"/>
                <wp:lineTo x="0" y="0"/>
              </wp:wrapPolygon>
            </wp:wrapThrough>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36693" cy="2410691"/>
                    </a:xfrm>
                    <a:prstGeom prst="rect">
                      <a:avLst/>
                    </a:prstGeom>
                  </pic:spPr>
                </pic:pic>
              </a:graphicData>
            </a:graphic>
            <wp14:sizeRelH relativeFrom="page">
              <wp14:pctWidth>0</wp14:pctWidth>
            </wp14:sizeRelH>
            <wp14:sizeRelV relativeFrom="page">
              <wp14:pctHeight>0</wp14:pctHeight>
            </wp14:sizeRelV>
          </wp:anchor>
        </w:drawing>
      </w:r>
    </w:p>
    <w:p w14:paraId="0D8F1532" w14:textId="40881CE3" w:rsidR="00433441" w:rsidRDefault="00433441" w:rsidP="00B377C6">
      <w:pPr>
        <w:rPr>
          <w:rFonts w:ascii="Calibri" w:hAnsi="Calibri"/>
          <w:lang w:val="en-US"/>
        </w:rPr>
      </w:pPr>
    </w:p>
    <w:p w14:paraId="62719C92" w14:textId="1E43983D" w:rsidR="00433441" w:rsidRDefault="00433441" w:rsidP="00B377C6">
      <w:pPr>
        <w:rPr>
          <w:rFonts w:ascii="Calibri" w:hAnsi="Calibri"/>
          <w:lang w:val="en-US"/>
        </w:rPr>
      </w:pPr>
    </w:p>
    <w:p w14:paraId="6FE1E498" w14:textId="015416FC" w:rsidR="00433441" w:rsidRDefault="00433441" w:rsidP="00B377C6">
      <w:pPr>
        <w:rPr>
          <w:rFonts w:ascii="Calibri" w:hAnsi="Calibri"/>
          <w:lang w:val="en-US"/>
        </w:rPr>
      </w:pPr>
    </w:p>
    <w:p w14:paraId="120276D3" w14:textId="44849E02" w:rsidR="001102C3" w:rsidRDefault="00965A72" w:rsidP="00965A72">
      <w:pPr>
        <w:pStyle w:val="berschrift2"/>
        <w:rPr>
          <w:b/>
          <w:bCs/>
          <w:lang w:val="en-US"/>
        </w:rPr>
      </w:pPr>
      <w:r w:rsidRPr="00965A72">
        <w:rPr>
          <w:b/>
          <w:bCs/>
          <w:lang w:val="en-US"/>
        </w:rPr>
        <w:t xml:space="preserve">Logistic regression as a </w:t>
      </w:r>
      <w:r w:rsidR="00245704" w:rsidRPr="00965A72">
        <w:rPr>
          <w:b/>
          <w:bCs/>
          <w:lang w:val="en-US"/>
        </w:rPr>
        <w:t>generalized linear model</w:t>
      </w:r>
      <w:r w:rsidR="004713B6" w:rsidRPr="00965A72">
        <w:rPr>
          <w:b/>
          <w:bCs/>
          <w:lang w:val="en-US"/>
        </w:rPr>
        <w:t>:(GLM)</w:t>
      </w:r>
    </w:p>
    <w:p w14:paraId="101C0E4C" w14:textId="03175A67" w:rsidR="00245704" w:rsidRPr="00245704" w:rsidRDefault="00245704" w:rsidP="00245704">
      <w:pPr>
        <w:pStyle w:val="Listenabsatz"/>
        <w:numPr>
          <w:ilvl w:val="0"/>
          <w:numId w:val="7"/>
        </w:numPr>
        <w:rPr>
          <w:rFonts w:ascii="Calibri" w:hAnsi="Calibri"/>
          <w:lang w:val="en-US"/>
        </w:rPr>
      </w:pPr>
      <w:r w:rsidRPr="00245704">
        <w:rPr>
          <w:rFonts w:ascii="Calibri" w:hAnsi="Calibri"/>
          <w:lang w:val="en-US"/>
        </w:rPr>
        <w:t>changed linear regression by applying a transformation to the linear combination of the features in order to use it for another type of predictions</w:t>
      </w:r>
      <w:r>
        <w:rPr>
          <w:rFonts w:ascii="Calibri" w:hAnsi="Calibri"/>
          <w:lang w:val="en-US"/>
        </w:rPr>
        <w:t xml:space="preserve"> (classification)</w:t>
      </w:r>
    </w:p>
    <w:p w14:paraId="1F5D310F" w14:textId="1068F704" w:rsidR="00245704" w:rsidRPr="00101894" w:rsidRDefault="00245704" w:rsidP="00245704">
      <w:pPr>
        <w:pStyle w:val="Listenabsatz"/>
        <w:numPr>
          <w:ilvl w:val="0"/>
          <w:numId w:val="7"/>
        </w:numPr>
        <w:rPr>
          <w:rFonts w:ascii="Calibri" w:hAnsi="Calibri"/>
          <w:u w:val="single"/>
          <w:lang w:val="en-US"/>
        </w:rPr>
      </w:pPr>
      <w:r w:rsidRPr="00101894">
        <w:rPr>
          <w:rFonts w:ascii="Calibri" w:hAnsi="Calibri"/>
          <w:u w:val="single"/>
          <w:lang w:val="en-US"/>
        </w:rPr>
        <w:t xml:space="preserve">Logistic regression is one instance of generalized linear models: </w:t>
      </w:r>
    </w:p>
    <w:p w14:paraId="552FCFCF" w14:textId="1DDC0BCD" w:rsidR="00245704" w:rsidRPr="00245704" w:rsidRDefault="00245704" w:rsidP="00245704">
      <w:pPr>
        <w:pStyle w:val="Listenabsatz"/>
        <w:numPr>
          <w:ilvl w:val="0"/>
          <w:numId w:val="28"/>
        </w:numPr>
        <w:rPr>
          <w:rFonts w:ascii="Calibri" w:hAnsi="Calibri"/>
          <w:lang w:val="en-US"/>
        </w:rPr>
      </w:pPr>
      <w:r w:rsidRPr="00245704">
        <w:rPr>
          <w:rFonts w:ascii="Calibri" w:hAnsi="Calibri"/>
          <w:lang w:val="en-US"/>
        </w:rPr>
        <w:t xml:space="preserve">A probability distribution from the exponential family </w:t>
      </w:r>
    </w:p>
    <w:p w14:paraId="26441D5B" w14:textId="3B7894BF" w:rsidR="00245704" w:rsidRPr="00245704" w:rsidRDefault="00245704" w:rsidP="00245704">
      <w:pPr>
        <w:pStyle w:val="Listenabsatz"/>
        <w:numPr>
          <w:ilvl w:val="2"/>
          <w:numId w:val="7"/>
        </w:numPr>
        <w:rPr>
          <w:rFonts w:ascii="Calibri" w:hAnsi="Calibri"/>
          <w:lang w:val="en-US"/>
        </w:rPr>
      </w:pPr>
      <w:r w:rsidRPr="00245704">
        <w:rPr>
          <w:rFonts w:ascii="Calibri" w:hAnsi="Calibri"/>
          <w:lang w:val="en-US"/>
        </w:rPr>
        <w:t xml:space="preserve">Logistic regression: </w:t>
      </w:r>
      <w:r w:rsidRPr="00457F1F">
        <w:rPr>
          <w:rFonts w:ascii="Calibri" w:hAnsi="Calibri"/>
          <w:b/>
          <w:bCs/>
          <w:lang w:val="en-US"/>
        </w:rPr>
        <w:t>Bernoulli</w:t>
      </w:r>
      <w:r w:rsidRPr="00245704">
        <w:rPr>
          <w:rFonts w:ascii="Calibri" w:hAnsi="Calibri"/>
          <w:lang w:val="en-US"/>
        </w:rPr>
        <w:t xml:space="preserve"> </w:t>
      </w:r>
    </w:p>
    <w:p w14:paraId="1E26E7C7" w14:textId="5D12B53E" w:rsidR="00245704" w:rsidRPr="00245704" w:rsidRDefault="00245704" w:rsidP="00245704">
      <w:pPr>
        <w:pStyle w:val="Listenabsatz"/>
        <w:numPr>
          <w:ilvl w:val="0"/>
          <w:numId w:val="28"/>
        </w:numPr>
        <w:rPr>
          <w:rFonts w:ascii="Calibri" w:hAnsi="Calibri"/>
          <w:lang w:val="en-US"/>
        </w:rPr>
      </w:pPr>
      <w:r w:rsidRPr="00245704">
        <w:rPr>
          <w:rFonts w:ascii="Calibri" w:hAnsi="Calibri"/>
          <w:lang w:val="en-US"/>
        </w:rPr>
        <w:t xml:space="preserve">A linear predictor </w:t>
      </w:r>
      <w:r>
        <w:rPr>
          <w:rFonts w:ascii="Calibri" w:hAnsi="Calibri"/>
          <w:lang w:val="en-US"/>
        </w:rPr>
        <w:t xml:space="preserve">n </w:t>
      </w:r>
      <w:r w:rsidRPr="00245704">
        <w:rPr>
          <w:rFonts w:ascii="Calibri" w:hAnsi="Calibri"/>
          <w:lang w:val="en-US"/>
        </w:rPr>
        <w:t xml:space="preserve">= </w:t>
      </w:r>
      <w:proofErr w:type="spellStart"/>
      <w:r w:rsidRPr="00245704">
        <w:rPr>
          <w:rFonts w:ascii="Calibri" w:hAnsi="Calibri"/>
          <w:lang w:val="en-US"/>
        </w:rPr>
        <w:t>X</w:t>
      </w:r>
      <w:r>
        <w:rPr>
          <w:rFonts w:ascii="Calibri" w:hAnsi="Calibri"/>
          <w:lang w:val="en-US"/>
        </w:rPr>
        <w:t>b</w:t>
      </w:r>
      <w:proofErr w:type="spellEnd"/>
      <w:r w:rsidRPr="00245704">
        <w:rPr>
          <w:rFonts w:ascii="Calibri" w:hAnsi="Calibri"/>
          <w:lang w:val="en-US"/>
        </w:rPr>
        <w:t xml:space="preserve"> </w:t>
      </w:r>
    </w:p>
    <w:p w14:paraId="55968E37" w14:textId="4304C386" w:rsidR="00245704" w:rsidRPr="00457F1F" w:rsidRDefault="00245704" w:rsidP="00245704">
      <w:pPr>
        <w:pStyle w:val="Listenabsatz"/>
        <w:numPr>
          <w:ilvl w:val="2"/>
          <w:numId w:val="7"/>
        </w:numPr>
        <w:rPr>
          <w:rFonts w:ascii="Calibri" w:hAnsi="Calibri"/>
          <w:b/>
          <w:bCs/>
          <w:lang w:val="en-US"/>
        </w:rPr>
      </w:pPr>
      <w:r w:rsidRPr="00457F1F">
        <w:rPr>
          <w:rFonts w:ascii="Calibri" w:hAnsi="Calibri"/>
          <w:b/>
          <w:bCs/>
          <w:lang w:val="en-US"/>
        </w:rPr>
        <w:t>Logistic regression: logit(</w:t>
      </w:r>
      <w:proofErr w:type="spellStart"/>
      <w:r w:rsidRPr="00457F1F">
        <w:rPr>
          <w:rFonts w:ascii="Calibri" w:hAnsi="Calibri"/>
          <w:b/>
          <w:bCs/>
          <w:lang w:val="en-US"/>
        </w:rPr>
        <w:t>μi</w:t>
      </w:r>
      <w:proofErr w:type="spellEnd"/>
      <w:r w:rsidRPr="00457F1F">
        <w:rPr>
          <w:rFonts w:ascii="Calibri" w:hAnsi="Calibri"/>
          <w:b/>
          <w:bCs/>
          <w:lang w:val="en-US"/>
        </w:rPr>
        <w:t xml:space="preserve">) = </w:t>
      </w:r>
      <w:proofErr w:type="spellStart"/>
      <w:r w:rsidR="00457F1F">
        <w:rPr>
          <w:rFonts w:ascii="Calibri" w:hAnsi="Calibri"/>
          <w:b/>
          <w:bCs/>
          <w:lang w:val="en-US"/>
        </w:rPr>
        <w:t>ni</w:t>
      </w:r>
      <w:proofErr w:type="spellEnd"/>
      <w:r w:rsidR="00457F1F">
        <w:rPr>
          <w:rFonts w:ascii="Calibri" w:hAnsi="Calibri"/>
          <w:b/>
          <w:bCs/>
          <w:lang w:val="en-US"/>
        </w:rPr>
        <w:t xml:space="preserve"> </w:t>
      </w:r>
      <w:r w:rsidRPr="00457F1F">
        <w:rPr>
          <w:rFonts w:ascii="Calibri" w:hAnsi="Calibri"/>
          <w:b/>
          <w:bCs/>
          <w:lang w:val="en-US"/>
        </w:rPr>
        <w:t xml:space="preserve">= </w:t>
      </w:r>
      <w:r w:rsidR="00457F1F">
        <w:rPr>
          <w:rFonts w:ascii="Calibri" w:hAnsi="Calibri"/>
          <w:b/>
          <w:bCs/>
          <w:lang w:val="en-US"/>
        </w:rPr>
        <w:t>b</w:t>
      </w:r>
      <w:r w:rsidRPr="00457F1F">
        <w:rPr>
          <w:rFonts w:ascii="Calibri" w:hAnsi="Calibri"/>
          <w:b/>
          <w:bCs/>
          <w:lang w:val="en-US"/>
        </w:rPr>
        <w:t xml:space="preserve">0 + </w:t>
      </w:r>
      <w:r w:rsidR="00457F1F">
        <w:rPr>
          <w:rFonts w:ascii="Calibri" w:hAnsi="Calibri"/>
          <w:b/>
          <w:bCs/>
          <w:lang w:val="en-US"/>
        </w:rPr>
        <w:t>Sums(</w:t>
      </w:r>
      <w:proofErr w:type="spellStart"/>
      <w:r w:rsidR="00457F1F">
        <w:rPr>
          <w:rFonts w:ascii="Calibri" w:hAnsi="Calibri"/>
          <w:b/>
          <w:bCs/>
          <w:lang w:val="en-US"/>
        </w:rPr>
        <w:t>b</w:t>
      </w:r>
      <w:r w:rsidRPr="00457F1F">
        <w:rPr>
          <w:rFonts w:ascii="Calibri" w:hAnsi="Calibri"/>
          <w:b/>
          <w:bCs/>
          <w:lang w:val="en-US"/>
        </w:rPr>
        <w:t>jxij</w:t>
      </w:r>
      <w:proofErr w:type="spellEnd"/>
      <w:r w:rsidR="00457F1F">
        <w:rPr>
          <w:rFonts w:ascii="Calibri" w:hAnsi="Calibri"/>
          <w:b/>
          <w:bCs/>
          <w:lang w:val="en-US"/>
        </w:rPr>
        <w:t>)</w:t>
      </w:r>
      <w:r w:rsidRPr="00457F1F">
        <w:rPr>
          <w:rFonts w:ascii="Calibri" w:hAnsi="Calibri"/>
          <w:b/>
          <w:bCs/>
          <w:lang w:val="en-US"/>
        </w:rPr>
        <w:t xml:space="preserve"> </w:t>
      </w:r>
    </w:p>
    <w:p w14:paraId="0BDAB46B" w14:textId="06ED005E" w:rsidR="00245704" w:rsidRPr="006C1011" w:rsidRDefault="006C1011" w:rsidP="006C1011">
      <w:pPr>
        <w:pStyle w:val="Listenabsatz"/>
        <w:numPr>
          <w:ilvl w:val="0"/>
          <w:numId w:val="28"/>
        </w:numPr>
        <w:rPr>
          <w:rFonts w:ascii="Calibri" w:hAnsi="Calibri"/>
          <w:lang w:val="en-US"/>
        </w:rPr>
      </w:pPr>
      <w:r w:rsidRPr="006C1011">
        <w:rPr>
          <w:rFonts w:ascii="Calibri" w:hAnsi="Calibri"/>
          <w:lang w:val="en-US"/>
        </w:rPr>
        <w:t>A link function g such as E</w:t>
      </w:r>
      <w:r w:rsidR="00245704" w:rsidRPr="006C1011">
        <w:rPr>
          <w:rFonts w:ascii="Calibri" w:hAnsi="Calibri"/>
          <w:lang w:val="en-US"/>
        </w:rPr>
        <w:t>(y)</w:t>
      </w:r>
      <w:r w:rsidRPr="006C1011">
        <w:rPr>
          <w:rFonts w:ascii="Calibri" w:hAnsi="Calibri"/>
          <w:lang w:val="en-US"/>
        </w:rPr>
        <w:t xml:space="preserve"> </w:t>
      </w:r>
      <w:r w:rsidR="00245704" w:rsidRPr="006C1011">
        <w:rPr>
          <w:rFonts w:ascii="Calibri" w:hAnsi="Calibri"/>
          <w:lang w:val="en-US"/>
        </w:rPr>
        <w:t>=</w:t>
      </w:r>
      <w:r w:rsidRPr="006C1011">
        <w:rPr>
          <w:rFonts w:ascii="Calibri" w:hAnsi="Calibri"/>
          <w:lang w:val="en-US"/>
        </w:rPr>
        <w:t xml:space="preserve"> </w:t>
      </w:r>
      <w:r w:rsidR="00245704" w:rsidRPr="006C1011">
        <w:rPr>
          <w:rFonts w:ascii="Calibri" w:hAnsi="Calibri"/>
          <w:lang w:val="en-US"/>
        </w:rPr>
        <w:t>μ</w:t>
      </w:r>
      <w:r w:rsidRPr="006C1011">
        <w:rPr>
          <w:rFonts w:ascii="Calibri" w:hAnsi="Calibri"/>
          <w:lang w:val="en-US"/>
        </w:rPr>
        <w:t xml:space="preserve"> </w:t>
      </w:r>
      <w:r w:rsidR="00245704" w:rsidRPr="006C1011">
        <w:rPr>
          <w:rFonts w:ascii="Calibri" w:hAnsi="Calibri"/>
          <w:lang w:val="en-US"/>
        </w:rPr>
        <w:t>=</w:t>
      </w:r>
      <w:r w:rsidRPr="006C1011">
        <w:rPr>
          <w:rFonts w:ascii="Calibri" w:hAnsi="Calibri"/>
          <w:lang w:val="en-US"/>
        </w:rPr>
        <w:t xml:space="preserve"> </w:t>
      </w:r>
      <w:r w:rsidR="00245704" w:rsidRPr="006C1011">
        <w:rPr>
          <w:rFonts w:ascii="Calibri" w:hAnsi="Calibri"/>
          <w:lang w:val="en-US"/>
        </w:rPr>
        <w:t>g</w:t>
      </w:r>
      <w:r w:rsidRPr="006C1011">
        <w:rPr>
          <w:rFonts w:ascii="Calibri" w:hAnsi="Calibri"/>
          <w:lang w:val="en-US"/>
        </w:rPr>
        <w:t>^-</w:t>
      </w:r>
      <w:r w:rsidR="00245704" w:rsidRPr="006C1011">
        <w:rPr>
          <w:rFonts w:ascii="Calibri" w:hAnsi="Calibri"/>
          <w:lang w:val="en-US"/>
        </w:rPr>
        <w:t>1(</w:t>
      </w:r>
      <w:r w:rsidRPr="006C1011">
        <w:rPr>
          <w:rFonts w:ascii="Calibri" w:hAnsi="Calibri"/>
          <w:lang w:val="en-US"/>
        </w:rPr>
        <w:t>n</w:t>
      </w:r>
      <w:r w:rsidR="00245704" w:rsidRPr="006C1011">
        <w:rPr>
          <w:rFonts w:ascii="Calibri" w:hAnsi="Calibri"/>
          <w:lang w:val="en-US"/>
        </w:rPr>
        <w:t xml:space="preserve">) </w:t>
      </w:r>
    </w:p>
    <w:p w14:paraId="60481794" w14:textId="51BE7CD2" w:rsidR="00245704" w:rsidRDefault="00245704" w:rsidP="006C1011">
      <w:pPr>
        <w:pStyle w:val="Listenabsatz"/>
        <w:numPr>
          <w:ilvl w:val="2"/>
          <w:numId w:val="7"/>
        </w:numPr>
        <w:rPr>
          <w:rFonts w:ascii="Calibri" w:hAnsi="Calibri"/>
          <w:lang w:val="en-US"/>
        </w:rPr>
      </w:pPr>
      <w:r w:rsidRPr="006C1011">
        <w:rPr>
          <w:rFonts w:ascii="Calibri" w:hAnsi="Calibri"/>
          <w:lang w:val="en-US"/>
        </w:rPr>
        <w:t xml:space="preserve">Logistic regression: </w:t>
      </w:r>
      <w:r w:rsidRPr="002F7C6A">
        <w:rPr>
          <w:rFonts w:ascii="Calibri" w:hAnsi="Calibri"/>
          <w:b/>
          <w:bCs/>
          <w:lang w:val="en-US"/>
        </w:rPr>
        <w:t>g = logit</w:t>
      </w:r>
      <w:r w:rsidRPr="006C1011">
        <w:rPr>
          <w:rFonts w:ascii="Calibri" w:hAnsi="Calibri"/>
          <w:lang w:val="en-US"/>
        </w:rPr>
        <w:t xml:space="preserve"> and </w:t>
      </w:r>
      <w:r w:rsidR="006C1011">
        <w:rPr>
          <w:rFonts w:ascii="Calibri" w:hAnsi="Calibri"/>
          <w:lang w:val="en-US"/>
        </w:rPr>
        <w:t>g^-</w:t>
      </w:r>
      <w:r w:rsidRPr="006C1011">
        <w:rPr>
          <w:rFonts w:ascii="Calibri" w:hAnsi="Calibri"/>
          <w:lang w:val="en-US"/>
        </w:rPr>
        <w:t xml:space="preserve">1 = sigmoid </w:t>
      </w:r>
    </w:p>
    <w:p w14:paraId="13C7773B" w14:textId="1445164F" w:rsidR="006C1011" w:rsidRDefault="006C1011" w:rsidP="006C1011">
      <w:pPr>
        <w:rPr>
          <w:rFonts w:ascii="Calibri" w:hAnsi="Calibri"/>
          <w:lang w:val="en-US"/>
        </w:rPr>
      </w:pPr>
      <w:r w:rsidRPr="006C1011">
        <w:rPr>
          <w:rFonts w:ascii="Calibri" w:hAnsi="Calibri"/>
          <w:noProof/>
          <w:lang w:val="en-US"/>
        </w:rPr>
        <w:drawing>
          <wp:anchor distT="0" distB="0" distL="114300" distR="114300" simplePos="0" relativeHeight="251701248" behindDoc="0" locked="0" layoutInCell="1" allowOverlap="1" wp14:anchorId="28584CAA" wp14:editId="1DE1537E">
            <wp:simplePos x="0" y="0"/>
            <wp:positionH relativeFrom="column">
              <wp:posOffset>521970</wp:posOffset>
            </wp:positionH>
            <wp:positionV relativeFrom="paragraph">
              <wp:posOffset>67310</wp:posOffset>
            </wp:positionV>
            <wp:extent cx="4860925" cy="1264920"/>
            <wp:effectExtent l="0" t="0" r="3175" b="5080"/>
            <wp:wrapThrough wrapText="bothSides">
              <wp:wrapPolygon edited="0">
                <wp:start x="0" y="0"/>
                <wp:lineTo x="0" y="21470"/>
                <wp:lineTo x="21558" y="21470"/>
                <wp:lineTo x="21558" y="0"/>
                <wp:lineTo x="0" y="0"/>
              </wp:wrapPolygon>
            </wp:wrapThrough>
            <wp:docPr id="59" name="Grafik 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Text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4860925" cy="1264920"/>
                    </a:xfrm>
                    <a:prstGeom prst="rect">
                      <a:avLst/>
                    </a:prstGeom>
                  </pic:spPr>
                </pic:pic>
              </a:graphicData>
            </a:graphic>
            <wp14:sizeRelH relativeFrom="page">
              <wp14:pctWidth>0</wp14:pctWidth>
            </wp14:sizeRelH>
            <wp14:sizeRelV relativeFrom="page">
              <wp14:pctHeight>0</wp14:pctHeight>
            </wp14:sizeRelV>
          </wp:anchor>
        </w:drawing>
      </w:r>
    </w:p>
    <w:p w14:paraId="0F58383F" w14:textId="74B7295C" w:rsidR="006C1011" w:rsidRDefault="006C1011" w:rsidP="006C1011">
      <w:pPr>
        <w:rPr>
          <w:rFonts w:ascii="Calibri" w:hAnsi="Calibri"/>
          <w:lang w:val="en-US"/>
        </w:rPr>
      </w:pPr>
    </w:p>
    <w:p w14:paraId="30DA904E" w14:textId="0D35C48B" w:rsidR="006C1011" w:rsidRDefault="006C1011" w:rsidP="006C1011">
      <w:pPr>
        <w:rPr>
          <w:rFonts w:ascii="Calibri" w:hAnsi="Calibri"/>
          <w:lang w:val="en-US"/>
        </w:rPr>
      </w:pPr>
    </w:p>
    <w:p w14:paraId="3BAA6CF5" w14:textId="1422BF82" w:rsidR="006C1011" w:rsidRDefault="006C1011" w:rsidP="006C1011">
      <w:pPr>
        <w:rPr>
          <w:rFonts w:ascii="Calibri" w:hAnsi="Calibri"/>
          <w:lang w:val="en-US"/>
        </w:rPr>
      </w:pPr>
    </w:p>
    <w:p w14:paraId="1419A32A" w14:textId="247864AC" w:rsidR="006C1011" w:rsidRPr="006C1011" w:rsidRDefault="006C1011" w:rsidP="006C1011">
      <w:pPr>
        <w:rPr>
          <w:rFonts w:ascii="Calibri" w:hAnsi="Calibri"/>
          <w:lang w:val="en-US"/>
        </w:rPr>
      </w:pPr>
    </w:p>
    <w:p w14:paraId="48BD7723" w14:textId="5A304061" w:rsidR="00245704" w:rsidRPr="002F7C6A" w:rsidRDefault="00245704" w:rsidP="006F4571">
      <w:pPr>
        <w:pStyle w:val="Listenabsatz"/>
        <w:numPr>
          <w:ilvl w:val="0"/>
          <w:numId w:val="7"/>
        </w:numPr>
        <w:rPr>
          <w:rFonts w:ascii="Calibri" w:hAnsi="Calibri"/>
          <w:lang w:val="en-US"/>
        </w:rPr>
      </w:pPr>
      <w:r w:rsidRPr="002F7C6A">
        <w:rPr>
          <w:rFonts w:ascii="Calibri" w:hAnsi="Calibri"/>
          <w:lang w:val="en-US"/>
        </w:rPr>
        <w:t>inverse of the link function</w:t>
      </w:r>
      <w:r w:rsidR="002F7C6A" w:rsidRPr="002F7C6A">
        <w:rPr>
          <w:rFonts w:ascii="Calibri" w:hAnsi="Calibri"/>
          <w:lang w:val="en-US"/>
        </w:rPr>
        <w:t xml:space="preserve"> (</w:t>
      </w:r>
      <w:r w:rsidRPr="002F7C6A">
        <w:rPr>
          <w:rFonts w:ascii="Calibri" w:hAnsi="Calibri"/>
          <w:lang w:val="en-US"/>
        </w:rPr>
        <w:t>activation function</w:t>
      </w:r>
      <w:r w:rsidR="002F7C6A" w:rsidRPr="002F7C6A">
        <w:rPr>
          <w:rFonts w:ascii="Calibri" w:hAnsi="Calibri"/>
          <w:lang w:val="en-US"/>
        </w:rPr>
        <w:t>):</w:t>
      </w:r>
      <w:r w:rsidRPr="002F7C6A">
        <w:rPr>
          <w:rFonts w:ascii="Calibri" w:hAnsi="Calibri"/>
          <w:lang w:val="en-US"/>
        </w:rPr>
        <w:t xml:space="preserve">in logistic regression is the logistic function. </w:t>
      </w:r>
    </w:p>
    <w:p w14:paraId="3CC3EDBB" w14:textId="5CF546F8" w:rsidR="002F7C6A" w:rsidRPr="007057AB" w:rsidRDefault="003C02DA" w:rsidP="002F7C6A">
      <w:pPr>
        <w:rPr>
          <w:b/>
          <w:bCs/>
          <w:u w:val="single"/>
          <w:lang w:val="en-US"/>
        </w:rPr>
      </w:pPr>
      <w:r w:rsidRPr="007057AB">
        <w:rPr>
          <w:rFonts w:ascii="Calibri" w:hAnsi="Calibri"/>
          <w:b/>
          <w:bCs/>
          <w:u w:val="single"/>
          <w:lang w:val="en-US"/>
        </w:rPr>
        <w:lastRenderedPageBreak/>
        <w:t>In R:</w:t>
      </w:r>
    </w:p>
    <w:p w14:paraId="7EEC2046" w14:textId="534A162F" w:rsidR="00433441" w:rsidRDefault="001D5520" w:rsidP="004713B6">
      <w:pPr>
        <w:pStyle w:val="Listenabsatz"/>
        <w:numPr>
          <w:ilvl w:val="0"/>
          <w:numId w:val="7"/>
        </w:numPr>
        <w:rPr>
          <w:rFonts w:ascii="Calibri" w:hAnsi="Calibri"/>
          <w:highlight w:val="cyan"/>
          <w:lang w:val="en-US"/>
        </w:rPr>
      </w:pPr>
      <w:proofErr w:type="spellStart"/>
      <w:r>
        <w:rPr>
          <w:rFonts w:ascii="Calibri" w:hAnsi="Calibri"/>
          <w:highlight w:val="cyan"/>
          <w:lang w:val="en-US"/>
        </w:rPr>
        <w:t>logistic_fit</w:t>
      </w:r>
      <w:proofErr w:type="spellEnd"/>
      <w:r>
        <w:rPr>
          <w:rFonts w:ascii="Calibri" w:hAnsi="Calibri"/>
          <w:highlight w:val="cyan"/>
          <w:lang w:val="en-US"/>
        </w:rPr>
        <w:t xml:space="preserve"> &lt;- </w:t>
      </w:r>
      <w:proofErr w:type="spellStart"/>
      <w:proofErr w:type="gramStart"/>
      <w:r w:rsidR="004713B6" w:rsidRPr="001D5520">
        <w:rPr>
          <w:rFonts w:ascii="Calibri" w:hAnsi="Calibri"/>
          <w:b/>
          <w:bCs/>
          <w:highlight w:val="cyan"/>
          <w:lang w:val="en-US"/>
        </w:rPr>
        <w:t>glm</w:t>
      </w:r>
      <w:proofErr w:type="spellEnd"/>
      <w:r w:rsidR="004713B6" w:rsidRPr="004713B6">
        <w:rPr>
          <w:rFonts w:ascii="Calibri" w:hAnsi="Calibri"/>
          <w:highlight w:val="cyan"/>
          <w:lang w:val="en-US"/>
        </w:rPr>
        <w:t>(</w:t>
      </w:r>
      <w:proofErr w:type="gramEnd"/>
      <w:r w:rsidR="004713B6">
        <w:rPr>
          <w:rFonts w:ascii="Calibri" w:hAnsi="Calibri"/>
          <w:highlight w:val="cyan"/>
          <w:lang w:val="en-US"/>
        </w:rPr>
        <w:t xml:space="preserve">y ~x, data, family = </w:t>
      </w:r>
      <w:r>
        <w:rPr>
          <w:rFonts w:ascii="Calibri" w:hAnsi="Calibri"/>
          <w:highlight w:val="cyan"/>
          <w:lang w:val="en-US"/>
        </w:rPr>
        <w:t>“</w:t>
      </w:r>
      <w:r w:rsidR="004713B6">
        <w:rPr>
          <w:rFonts w:ascii="Calibri" w:hAnsi="Calibri"/>
          <w:highlight w:val="cyan"/>
          <w:lang w:val="en-US"/>
        </w:rPr>
        <w:t>binomial</w:t>
      </w:r>
      <w:r>
        <w:rPr>
          <w:rFonts w:ascii="Calibri" w:hAnsi="Calibri"/>
          <w:highlight w:val="cyan"/>
          <w:lang w:val="en-US"/>
        </w:rPr>
        <w:t>”</w:t>
      </w:r>
      <w:r w:rsidR="004713B6" w:rsidRPr="004713B6">
        <w:rPr>
          <w:rFonts w:ascii="Calibri" w:hAnsi="Calibri"/>
          <w:highlight w:val="cyan"/>
          <w:lang w:val="en-US"/>
        </w:rPr>
        <w:t>)</w:t>
      </w:r>
    </w:p>
    <w:p w14:paraId="5C41DBA5" w14:textId="59793B39" w:rsidR="001D5520" w:rsidRPr="001D5520" w:rsidRDefault="001D5520" w:rsidP="001D5520">
      <w:pPr>
        <w:pStyle w:val="Listenabsatz"/>
        <w:numPr>
          <w:ilvl w:val="0"/>
          <w:numId w:val="7"/>
        </w:numPr>
        <w:rPr>
          <w:rFonts w:ascii="Calibri" w:hAnsi="Calibri"/>
          <w:lang w:val="en-US"/>
        </w:rPr>
      </w:pPr>
      <w:r w:rsidRPr="001D5520">
        <w:rPr>
          <w:rFonts w:ascii="Calibri" w:hAnsi="Calibri"/>
          <w:lang w:val="en-US"/>
        </w:rPr>
        <w:t xml:space="preserve">apply model to data with </w:t>
      </w:r>
      <w:proofErr w:type="gramStart"/>
      <w:r w:rsidRPr="001D5520">
        <w:rPr>
          <w:rFonts w:ascii="Calibri" w:hAnsi="Calibri"/>
          <w:lang w:val="en-US"/>
        </w:rPr>
        <w:t>predict</w:t>
      </w:r>
      <w:r>
        <w:rPr>
          <w:rFonts w:ascii="Calibri" w:hAnsi="Calibri"/>
          <w:lang w:val="en-US"/>
        </w:rPr>
        <w:t>(</w:t>
      </w:r>
      <w:proofErr w:type="gramEnd"/>
      <w:r>
        <w:rPr>
          <w:rFonts w:ascii="Calibri" w:hAnsi="Calibri"/>
          <w:lang w:val="en-US"/>
        </w:rPr>
        <w:t>):</w:t>
      </w:r>
    </w:p>
    <w:p w14:paraId="6337E51B" w14:textId="06EC39E3" w:rsidR="00433441" w:rsidRPr="0027155C" w:rsidRDefault="001D5520" w:rsidP="00B377C6">
      <w:pPr>
        <w:pStyle w:val="Listenabsatz"/>
        <w:numPr>
          <w:ilvl w:val="1"/>
          <w:numId w:val="7"/>
        </w:numPr>
        <w:rPr>
          <w:rFonts w:ascii="Calibri" w:hAnsi="Calibri"/>
          <w:lang w:val="en-US"/>
        </w:rPr>
      </w:pPr>
      <w:proofErr w:type="gramStart"/>
      <w:r w:rsidRPr="001D5520">
        <w:rPr>
          <w:rFonts w:ascii="Calibri" w:hAnsi="Calibri"/>
          <w:highlight w:val="cyan"/>
          <w:lang w:val="en-US"/>
        </w:rPr>
        <w:t>heights[</w:t>
      </w:r>
      <w:proofErr w:type="gramEnd"/>
      <w:r w:rsidRPr="001D5520">
        <w:rPr>
          <w:rFonts w:ascii="Calibri" w:hAnsi="Calibri"/>
          <w:highlight w:val="cyan"/>
          <w:lang w:val="en-US"/>
        </w:rPr>
        <w:t xml:space="preserve">, </w:t>
      </w:r>
      <w:r w:rsidR="004F18D2">
        <w:rPr>
          <w:rFonts w:ascii="Calibri" w:hAnsi="Calibri"/>
          <w:highlight w:val="cyan"/>
          <w:lang w:val="en-US"/>
        </w:rPr>
        <w:t>µ</w:t>
      </w:r>
      <w:r w:rsidRPr="001D5520">
        <w:rPr>
          <w:rFonts w:ascii="Calibri" w:hAnsi="Calibri"/>
          <w:highlight w:val="cyan"/>
          <w:lang w:val="en-US"/>
        </w:rPr>
        <w:t xml:space="preserve">_hat := </w:t>
      </w:r>
      <w:r w:rsidRPr="00BA6B6F">
        <w:rPr>
          <w:rFonts w:ascii="Calibri" w:hAnsi="Calibri"/>
          <w:b/>
          <w:bCs/>
          <w:highlight w:val="cyan"/>
          <w:lang w:val="en-US"/>
        </w:rPr>
        <w:t>predict</w:t>
      </w:r>
      <w:r w:rsidRPr="001D5520">
        <w:rPr>
          <w:rFonts w:ascii="Calibri" w:hAnsi="Calibri"/>
          <w:highlight w:val="cyan"/>
          <w:lang w:val="en-US"/>
        </w:rPr>
        <w:t>(</w:t>
      </w:r>
      <w:proofErr w:type="spellStart"/>
      <w:r w:rsidRPr="001D5520">
        <w:rPr>
          <w:rFonts w:ascii="Calibri" w:hAnsi="Calibri"/>
          <w:highlight w:val="cyan"/>
          <w:lang w:val="en-US"/>
        </w:rPr>
        <w:t>logistic_fit</w:t>
      </w:r>
      <w:proofErr w:type="spellEnd"/>
      <w:r w:rsidRPr="001D5520">
        <w:rPr>
          <w:rFonts w:ascii="Calibri" w:hAnsi="Calibri"/>
          <w:highlight w:val="cyan"/>
          <w:lang w:val="en-US"/>
        </w:rPr>
        <w:t xml:space="preserve">, heights, type="response")] </w:t>
      </w:r>
    </w:p>
    <w:p w14:paraId="56215B97" w14:textId="03E3EF35" w:rsidR="00F33AEA" w:rsidRPr="00F33AEA" w:rsidRDefault="00E16AAA" w:rsidP="00F33AEA">
      <w:pPr>
        <w:pStyle w:val="StandardWeb"/>
        <w:shd w:val="clear" w:color="auto" w:fill="FFFFFF"/>
        <w:rPr>
          <w:rFonts w:ascii="Calibri" w:hAnsi="Calibri"/>
          <w:lang w:val="en-US"/>
        </w:rPr>
      </w:pPr>
      <w:r w:rsidRPr="00E16AAA">
        <w:rPr>
          <w:rFonts w:ascii="Calibri" w:hAnsi="Calibri"/>
          <w:noProof/>
          <w:lang w:val="en-US"/>
        </w:rPr>
        <w:drawing>
          <wp:anchor distT="0" distB="0" distL="114300" distR="114300" simplePos="0" relativeHeight="251702272" behindDoc="0" locked="0" layoutInCell="1" allowOverlap="1" wp14:anchorId="59554F60" wp14:editId="3068A42D">
            <wp:simplePos x="0" y="0"/>
            <wp:positionH relativeFrom="column">
              <wp:posOffset>-4445</wp:posOffset>
            </wp:positionH>
            <wp:positionV relativeFrom="paragraph">
              <wp:posOffset>818226</wp:posOffset>
            </wp:positionV>
            <wp:extent cx="2632075" cy="2632075"/>
            <wp:effectExtent l="0" t="0" r="0" b="0"/>
            <wp:wrapThrough wrapText="bothSides">
              <wp:wrapPolygon edited="0">
                <wp:start x="0" y="0"/>
                <wp:lineTo x="0" y="21470"/>
                <wp:lineTo x="21470" y="21470"/>
                <wp:lineTo x="21470"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14:sizeRelH relativeFrom="page">
              <wp14:pctWidth>0</wp14:pctWidth>
            </wp14:sizeRelH>
            <wp14:sizeRelV relativeFrom="page">
              <wp14:pctHeight>0</wp14:pctHeight>
            </wp14:sizeRelV>
          </wp:anchor>
        </w:drawing>
      </w:r>
      <w:r w:rsidR="00F33AEA" w:rsidRPr="00F33AEA">
        <w:rPr>
          <w:rFonts w:ascii="Calibri" w:hAnsi="Calibri"/>
          <w:lang w:val="en-US"/>
        </w:rPr>
        <w:t>predicted values using logistic regression (red) compared to a linear regression of the proportions (black).</w:t>
      </w:r>
      <w:r w:rsidR="00F33AEA">
        <w:rPr>
          <w:rFonts w:ascii="Calibri" w:hAnsi="Calibri"/>
          <w:lang w:val="en-US"/>
        </w:rPr>
        <w:t xml:space="preserve"> </w:t>
      </w:r>
      <w:r w:rsidR="00F33AEA" w:rsidRPr="00F33AEA">
        <w:rPr>
          <w:rFonts w:ascii="Calibri" w:hAnsi="Calibri"/>
          <w:lang w:val="en-US"/>
        </w:rPr>
        <w:sym w:font="Wingdings" w:char="F0E0"/>
      </w:r>
      <w:r w:rsidR="00F33AEA">
        <w:rPr>
          <w:rFonts w:ascii="Calibri" w:hAnsi="Calibri"/>
          <w:lang w:val="en-US"/>
        </w:rPr>
        <w:t xml:space="preserve"> </w:t>
      </w:r>
      <w:r w:rsidR="00F33AEA" w:rsidRPr="00F33AEA">
        <w:rPr>
          <w:rFonts w:ascii="Calibri" w:hAnsi="Calibri"/>
          <w:lang w:val="en-US"/>
        </w:rPr>
        <w:t xml:space="preserve">logistic regression fits better to our data and fixes the issue of having predictions outside the [0,1] interval. </w:t>
      </w:r>
    </w:p>
    <w:p w14:paraId="7CE39A4E" w14:textId="57702262" w:rsidR="00433441" w:rsidRDefault="00433441" w:rsidP="00B377C6">
      <w:pPr>
        <w:rPr>
          <w:rFonts w:ascii="Calibri" w:hAnsi="Calibri"/>
          <w:lang w:val="en-US"/>
        </w:rPr>
      </w:pPr>
    </w:p>
    <w:p w14:paraId="173B40F0" w14:textId="5737021D" w:rsidR="00433441" w:rsidRDefault="00433441" w:rsidP="00B377C6">
      <w:pPr>
        <w:rPr>
          <w:rFonts w:ascii="Calibri" w:hAnsi="Calibri"/>
          <w:lang w:val="en-US"/>
        </w:rPr>
      </w:pPr>
    </w:p>
    <w:p w14:paraId="745904F3" w14:textId="5A5C836B" w:rsidR="00433441" w:rsidRDefault="00433441" w:rsidP="00B377C6">
      <w:pPr>
        <w:rPr>
          <w:rFonts w:ascii="Calibri" w:hAnsi="Calibri"/>
          <w:lang w:val="en-US"/>
        </w:rPr>
      </w:pPr>
    </w:p>
    <w:p w14:paraId="2A2A7E6F" w14:textId="674EE687" w:rsidR="00E16AAA" w:rsidRDefault="00E16AAA" w:rsidP="00B377C6">
      <w:pPr>
        <w:rPr>
          <w:rFonts w:ascii="Calibri" w:hAnsi="Calibri"/>
          <w:lang w:val="en-US"/>
        </w:rPr>
      </w:pPr>
    </w:p>
    <w:p w14:paraId="58EEC19A" w14:textId="5A862036" w:rsidR="00E16AAA" w:rsidRDefault="00E16AAA" w:rsidP="00B377C6">
      <w:pPr>
        <w:rPr>
          <w:rFonts w:ascii="Calibri" w:hAnsi="Calibri"/>
          <w:lang w:val="en-US"/>
        </w:rPr>
      </w:pPr>
    </w:p>
    <w:p w14:paraId="668EADB4" w14:textId="0AAAB66C" w:rsidR="00E16AAA" w:rsidRDefault="00E16AAA" w:rsidP="00B377C6">
      <w:pPr>
        <w:rPr>
          <w:rFonts w:ascii="Calibri" w:hAnsi="Calibri"/>
          <w:lang w:val="en-US"/>
        </w:rPr>
      </w:pPr>
    </w:p>
    <w:p w14:paraId="52251384" w14:textId="736A9753" w:rsidR="00E16AAA" w:rsidRDefault="00E16AAA" w:rsidP="00B377C6">
      <w:pPr>
        <w:rPr>
          <w:rFonts w:ascii="Calibri" w:hAnsi="Calibri"/>
          <w:lang w:val="en-US"/>
        </w:rPr>
      </w:pPr>
    </w:p>
    <w:p w14:paraId="5B3C4C54" w14:textId="3349120D" w:rsidR="00E16AAA" w:rsidRDefault="00E16AAA" w:rsidP="00B377C6">
      <w:pPr>
        <w:rPr>
          <w:rFonts w:ascii="Calibri" w:hAnsi="Calibri"/>
          <w:lang w:val="en-US"/>
        </w:rPr>
      </w:pPr>
    </w:p>
    <w:p w14:paraId="154646E8" w14:textId="441ADF03" w:rsidR="00E16AAA" w:rsidRDefault="00E16AAA" w:rsidP="00B377C6">
      <w:pPr>
        <w:rPr>
          <w:rFonts w:ascii="Calibri" w:hAnsi="Calibri"/>
          <w:lang w:val="en-US"/>
        </w:rPr>
      </w:pPr>
    </w:p>
    <w:p w14:paraId="55EA60C9" w14:textId="1B8FF209" w:rsidR="00E16AAA" w:rsidRDefault="00E16AAA" w:rsidP="00B377C6">
      <w:pPr>
        <w:rPr>
          <w:rFonts w:ascii="Calibri" w:hAnsi="Calibri"/>
          <w:lang w:val="en-US"/>
        </w:rPr>
      </w:pPr>
    </w:p>
    <w:p w14:paraId="7C451623" w14:textId="016F38E0" w:rsidR="00E16AAA" w:rsidRDefault="00E16AAA" w:rsidP="00B377C6">
      <w:pPr>
        <w:rPr>
          <w:rFonts w:ascii="Calibri" w:hAnsi="Calibri"/>
          <w:lang w:val="en-US"/>
        </w:rPr>
      </w:pPr>
    </w:p>
    <w:p w14:paraId="22E59C1B" w14:textId="5DA26A29" w:rsidR="00E16AAA" w:rsidRDefault="00E16AAA" w:rsidP="00B377C6">
      <w:pPr>
        <w:rPr>
          <w:rFonts w:ascii="Calibri" w:hAnsi="Calibri"/>
          <w:lang w:val="en-US"/>
        </w:rPr>
      </w:pPr>
    </w:p>
    <w:p w14:paraId="3ACF8EA2" w14:textId="479FB604" w:rsidR="00E16AAA" w:rsidRDefault="00E16AAA" w:rsidP="00B377C6">
      <w:pPr>
        <w:rPr>
          <w:rFonts w:ascii="Calibri" w:hAnsi="Calibri"/>
          <w:lang w:val="en-US"/>
        </w:rPr>
      </w:pPr>
    </w:p>
    <w:p w14:paraId="55169723" w14:textId="5EB0F1D4" w:rsidR="00E16AAA" w:rsidRDefault="00E16AAA" w:rsidP="00B377C6">
      <w:pPr>
        <w:rPr>
          <w:rFonts w:ascii="Calibri" w:hAnsi="Calibri"/>
          <w:lang w:val="en-US"/>
        </w:rPr>
      </w:pPr>
    </w:p>
    <w:p w14:paraId="453A433B" w14:textId="673219E1" w:rsidR="00E16AAA" w:rsidRDefault="00E16AAA" w:rsidP="00B377C6">
      <w:pPr>
        <w:rPr>
          <w:rFonts w:ascii="Calibri" w:hAnsi="Calibri"/>
          <w:lang w:val="en-US"/>
        </w:rPr>
      </w:pPr>
    </w:p>
    <w:p w14:paraId="0817B8B7" w14:textId="48D9BB12" w:rsidR="00E16AAA" w:rsidRDefault="00E16AAA" w:rsidP="00B377C6">
      <w:pPr>
        <w:rPr>
          <w:rFonts w:ascii="Calibri" w:hAnsi="Calibri"/>
          <w:b/>
          <w:bCs/>
          <w:lang w:val="en-US"/>
        </w:rPr>
      </w:pPr>
      <w:r w:rsidRPr="00E16AAA">
        <w:rPr>
          <w:rFonts w:ascii="Calibri" w:hAnsi="Calibri"/>
          <w:b/>
          <w:bCs/>
          <w:lang w:val="en-US"/>
        </w:rPr>
        <w:t>Predicted odds:</w:t>
      </w:r>
    </w:p>
    <w:p w14:paraId="63EA8A49" w14:textId="58AA8A74" w:rsidR="00970BEE" w:rsidRPr="00970BEE" w:rsidRDefault="00970BEE" w:rsidP="00970BEE">
      <w:pPr>
        <w:pStyle w:val="Listenabsatz"/>
        <w:numPr>
          <w:ilvl w:val="0"/>
          <w:numId w:val="7"/>
        </w:numPr>
        <w:rPr>
          <w:rFonts w:ascii="Calibri" w:hAnsi="Calibri"/>
          <w:lang w:val="en-US"/>
        </w:rPr>
      </w:pPr>
      <w:r>
        <w:rPr>
          <w:rFonts w:ascii="Calibri" w:hAnsi="Calibri"/>
          <w:lang w:val="en-US"/>
        </w:rPr>
        <w:t>logit of predicted response for a certain input is predicted log odds for the positive class (y=1) for that input</w:t>
      </w:r>
    </w:p>
    <w:p w14:paraId="51D17F2F" w14:textId="218E5F8E" w:rsidR="00E16AAA" w:rsidRPr="00970BEE" w:rsidRDefault="00E16AAA" w:rsidP="00E16AAA">
      <w:pPr>
        <w:pStyle w:val="Listenabsatz"/>
        <w:numPr>
          <w:ilvl w:val="0"/>
          <w:numId w:val="7"/>
        </w:numPr>
        <w:rPr>
          <w:highlight w:val="cyan"/>
          <w:lang w:val="en-US"/>
        </w:rPr>
      </w:pPr>
      <w:r w:rsidRPr="00FE6015">
        <w:rPr>
          <w:rFonts w:ascii="Calibri" w:hAnsi="Calibri"/>
          <w:b/>
          <w:bCs/>
          <w:highlight w:val="cyan"/>
          <w:u w:val="single"/>
          <w:lang w:val="en-US"/>
        </w:rPr>
        <w:t>log</w:t>
      </w:r>
      <w:r w:rsidRPr="00255C20">
        <w:rPr>
          <w:rFonts w:ascii="Calibri" w:hAnsi="Calibri"/>
          <w:highlight w:val="cyan"/>
          <w:lang w:val="en-US"/>
        </w:rPr>
        <w:t xml:space="preserve">_odds_178 &lt;- </w:t>
      </w:r>
      <w:r w:rsidRPr="00255C20">
        <w:rPr>
          <w:rFonts w:ascii="Calibri" w:hAnsi="Calibri"/>
          <w:b/>
          <w:bCs/>
          <w:highlight w:val="cyan"/>
          <w:lang w:val="en-US"/>
        </w:rPr>
        <w:t>predict</w:t>
      </w:r>
      <w:r w:rsidRPr="00255C20">
        <w:rPr>
          <w:rFonts w:ascii="Calibri" w:hAnsi="Calibri"/>
          <w:highlight w:val="cyan"/>
          <w:lang w:val="en-US"/>
        </w:rPr>
        <w:t>(</w:t>
      </w:r>
      <w:proofErr w:type="spellStart"/>
      <w:r w:rsidRPr="00255C20">
        <w:rPr>
          <w:rFonts w:ascii="Calibri" w:hAnsi="Calibri"/>
          <w:highlight w:val="cyan"/>
          <w:lang w:val="en-US"/>
        </w:rPr>
        <w:t>logistic_</w:t>
      </w:r>
      <w:proofErr w:type="gramStart"/>
      <w:r w:rsidRPr="00255C20">
        <w:rPr>
          <w:rFonts w:ascii="Calibri" w:hAnsi="Calibri"/>
          <w:highlight w:val="cyan"/>
          <w:lang w:val="en-US"/>
        </w:rPr>
        <w:t>fit,data</w:t>
      </w:r>
      <w:proofErr w:type="gramEnd"/>
      <w:r w:rsidRPr="00255C20">
        <w:rPr>
          <w:rFonts w:ascii="Calibri" w:hAnsi="Calibri"/>
          <w:highlight w:val="cyan"/>
          <w:lang w:val="en-US"/>
        </w:rPr>
        <w:t>.table</w:t>
      </w:r>
      <w:proofErr w:type="spellEnd"/>
      <w:r w:rsidRPr="00255C20">
        <w:rPr>
          <w:rFonts w:ascii="Calibri" w:hAnsi="Calibri"/>
          <w:highlight w:val="cyan"/>
          <w:lang w:val="en-US"/>
        </w:rPr>
        <w:t xml:space="preserve">(height=178)) </w:t>
      </w:r>
    </w:p>
    <w:p w14:paraId="6DF49523" w14:textId="1FE78B56" w:rsidR="00970BEE" w:rsidRPr="00970BEE" w:rsidRDefault="00970BEE" w:rsidP="00970BEE">
      <w:pPr>
        <w:pStyle w:val="Listenabsatz"/>
        <w:numPr>
          <w:ilvl w:val="0"/>
          <w:numId w:val="7"/>
        </w:numPr>
        <w:rPr>
          <w:rFonts w:ascii="Calibri" w:hAnsi="Calibri"/>
          <w:lang w:val="en-US"/>
        </w:rPr>
      </w:pPr>
      <w:r w:rsidRPr="00970BEE">
        <w:rPr>
          <w:rFonts w:ascii="Calibri" w:hAnsi="Calibri"/>
          <w:lang w:val="en-US"/>
        </w:rPr>
        <w:t xml:space="preserve">to get </w:t>
      </w:r>
      <w:r w:rsidRPr="00C619BD">
        <w:rPr>
          <w:rFonts w:ascii="Calibri" w:hAnsi="Calibri"/>
          <w:b/>
          <w:bCs/>
          <w:lang w:val="en-US"/>
        </w:rPr>
        <w:t>odds</w:t>
      </w:r>
      <w:r w:rsidRPr="00970BEE">
        <w:rPr>
          <w:rFonts w:ascii="Calibri" w:hAnsi="Calibri"/>
          <w:lang w:val="en-US"/>
        </w:rPr>
        <w:t xml:space="preserve">: </w:t>
      </w:r>
      <w:r w:rsidRPr="00970BEE">
        <w:rPr>
          <w:rFonts w:ascii="Calibri" w:hAnsi="Calibri"/>
          <w:highlight w:val="cyan"/>
          <w:lang w:val="en-US"/>
        </w:rPr>
        <w:t>exp(log_odds_178)</w:t>
      </w:r>
    </w:p>
    <w:p w14:paraId="4C89FA5C" w14:textId="3333A8E5" w:rsidR="00E16AAA" w:rsidRDefault="00E16AAA" w:rsidP="00B377C6">
      <w:pPr>
        <w:rPr>
          <w:rFonts w:ascii="Calibri" w:hAnsi="Calibri"/>
          <w:lang w:val="en-US"/>
        </w:rPr>
      </w:pPr>
    </w:p>
    <w:p w14:paraId="18B709F4" w14:textId="738EE12A" w:rsidR="003D642F" w:rsidRPr="00974A29" w:rsidRDefault="003D642F" w:rsidP="00974A29">
      <w:pPr>
        <w:pStyle w:val="berschrift3"/>
        <w:rPr>
          <w:b/>
          <w:bCs/>
          <w:lang w:val="en-US"/>
        </w:rPr>
      </w:pPr>
      <w:r w:rsidRPr="00974A29">
        <w:rPr>
          <w:b/>
          <w:bCs/>
          <w:lang w:val="en-US"/>
        </w:rPr>
        <w:t xml:space="preserve">Coefficients </w:t>
      </w:r>
      <w:r w:rsidR="00974A29" w:rsidRPr="00974A29">
        <w:rPr>
          <w:b/>
          <w:bCs/>
          <w:lang w:val="en-US"/>
        </w:rPr>
        <w:t>- Interpretation</w:t>
      </w:r>
    </w:p>
    <w:p w14:paraId="1B991D33" w14:textId="77777777" w:rsidR="003D642F" w:rsidRPr="003D642F" w:rsidRDefault="003D642F" w:rsidP="003D642F">
      <w:pPr>
        <w:pStyle w:val="Listenabsatz"/>
        <w:numPr>
          <w:ilvl w:val="0"/>
          <w:numId w:val="7"/>
        </w:numPr>
        <w:rPr>
          <w:rFonts w:ascii="Calibri" w:hAnsi="Calibri"/>
          <w:b/>
          <w:bCs/>
          <w:lang w:val="en-US"/>
        </w:rPr>
      </w:pPr>
      <w:r>
        <w:rPr>
          <w:rFonts w:ascii="Calibri" w:hAnsi="Calibri"/>
          <w:lang w:val="en-US"/>
        </w:rPr>
        <w:t>b</w:t>
      </w:r>
      <w:r w:rsidRPr="003D642F">
        <w:rPr>
          <w:rFonts w:ascii="Calibri" w:hAnsi="Calibri"/>
          <w:lang w:val="en-US"/>
        </w:rPr>
        <w:t xml:space="preserve"> </w:t>
      </w:r>
      <w:r>
        <w:rPr>
          <w:rFonts w:ascii="Calibri" w:hAnsi="Calibri"/>
          <w:lang w:val="en-US"/>
        </w:rPr>
        <w:t>values in</w:t>
      </w:r>
      <w:r w:rsidRPr="003D642F">
        <w:rPr>
          <w:rFonts w:ascii="Calibri" w:hAnsi="Calibri"/>
          <w:lang w:val="en-US"/>
        </w:rPr>
        <w:t xml:space="preserve"> logistic regression </w:t>
      </w:r>
      <w:r>
        <w:rPr>
          <w:rFonts w:ascii="Calibri" w:hAnsi="Calibri"/>
          <w:lang w:val="en-US"/>
        </w:rPr>
        <w:t>=</w:t>
      </w:r>
      <w:r w:rsidRPr="003D642F">
        <w:rPr>
          <w:rFonts w:ascii="Calibri" w:hAnsi="Calibri"/>
          <w:lang w:val="en-US"/>
        </w:rPr>
        <w:t xml:space="preserve"> </w:t>
      </w:r>
      <w:r w:rsidRPr="00FE6015">
        <w:rPr>
          <w:rFonts w:ascii="Calibri" w:hAnsi="Calibri"/>
          <w:b/>
          <w:bCs/>
          <w:u w:val="single"/>
          <w:lang w:val="en-US"/>
        </w:rPr>
        <w:t>log</w:t>
      </w:r>
      <w:r w:rsidRPr="006F4571">
        <w:rPr>
          <w:rFonts w:ascii="Calibri" w:hAnsi="Calibri"/>
          <w:b/>
          <w:bCs/>
          <w:lang w:val="en-US"/>
        </w:rPr>
        <w:t xml:space="preserve"> odds ratios</w:t>
      </w:r>
      <w:r w:rsidRPr="003D642F">
        <w:rPr>
          <w:rFonts w:ascii="Calibri" w:hAnsi="Calibri"/>
          <w:lang w:val="en-US"/>
        </w:rPr>
        <w:t xml:space="preserve"> associated with an increase by one unit of the corresponding explanatory variable</w:t>
      </w:r>
    </w:p>
    <w:p w14:paraId="3DC96960" w14:textId="4F743830" w:rsidR="003D642F" w:rsidRPr="003D642F" w:rsidRDefault="003D642F" w:rsidP="003D642F">
      <w:pPr>
        <w:pStyle w:val="Listenabsatz"/>
        <w:numPr>
          <w:ilvl w:val="1"/>
          <w:numId w:val="7"/>
        </w:numPr>
        <w:rPr>
          <w:rFonts w:ascii="Calibri" w:hAnsi="Calibri"/>
          <w:b/>
          <w:bCs/>
          <w:lang w:val="en-US"/>
        </w:rPr>
      </w:pPr>
      <w:r w:rsidRPr="003D642F">
        <w:rPr>
          <w:rFonts w:ascii="Calibri" w:hAnsi="Calibri"/>
          <w:lang w:val="en-US"/>
        </w:rPr>
        <w:sym w:font="Wingdings" w:char="F0E0"/>
      </w:r>
      <w:r>
        <w:rPr>
          <w:rFonts w:ascii="Calibri" w:hAnsi="Calibri"/>
          <w:lang w:val="en-US"/>
        </w:rPr>
        <w:t xml:space="preserve"> </w:t>
      </w:r>
      <w:r w:rsidRPr="00BD56CF">
        <w:rPr>
          <w:rFonts w:ascii="Calibri" w:hAnsi="Calibri"/>
          <w:b/>
          <w:bCs/>
          <w:lang w:val="en-US"/>
        </w:rPr>
        <w:t>Odds</w:t>
      </w:r>
      <w:r>
        <w:rPr>
          <w:rFonts w:ascii="Calibri" w:hAnsi="Calibri"/>
          <w:lang w:val="en-US"/>
        </w:rPr>
        <w:t xml:space="preserve"> ratios: apply</w:t>
      </w:r>
      <w:r w:rsidRPr="003D642F">
        <w:rPr>
          <w:rFonts w:ascii="Calibri" w:hAnsi="Calibri"/>
          <w:lang w:val="en-US"/>
        </w:rPr>
        <w:t xml:space="preserve"> </w:t>
      </w:r>
      <w:proofErr w:type="gramStart"/>
      <w:r w:rsidRPr="003D642F">
        <w:rPr>
          <w:rFonts w:ascii="Calibri" w:hAnsi="Calibri"/>
          <w:lang w:val="en-US"/>
        </w:rPr>
        <w:t>exp(</w:t>
      </w:r>
      <w:proofErr w:type="gramEnd"/>
      <w:r w:rsidRPr="003D642F">
        <w:rPr>
          <w:rFonts w:ascii="Calibri" w:hAnsi="Calibri"/>
          <w:lang w:val="en-US"/>
        </w:rPr>
        <w:t xml:space="preserve">). </w:t>
      </w:r>
    </w:p>
    <w:p w14:paraId="6FD3191C" w14:textId="3FB041D7" w:rsidR="003D642F" w:rsidRPr="003D642F" w:rsidRDefault="003D642F" w:rsidP="003D642F">
      <w:pPr>
        <w:pStyle w:val="Listenabsatz"/>
        <w:numPr>
          <w:ilvl w:val="0"/>
          <w:numId w:val="7"/>
        </w:numPr>
        <w:rPr>
          <w:rFonts w:ascii="Calibri" w:hAnsi="Calibri"/>
          <w:highlight w:val="cyan"/>
          <w:lang w:val="en-US"/>
        </w:rPr>
      </w:pPr>
      <w:proofErr w:type="spellStart"/>
      <w:r w:rsidRPr="003D642F">
        <w:rPr>
          <w:rFonts w:ascii="Calibri" w:hAnsi="Calibri"/>
          <w:highlight w:val="cyan"/>
          <w:lang w:val="en-US"/>
        </w:rPr>
        <w:t>Coef</w:t>
      </w:r>
      <w:proofErr w:type="spellEnd"/>
      <w:r w:rsidRPr="003D642F">
        <w:rPr>
          <w:rFonts w:ascii="Calibri" w:hAnsi="Calibri"/>
          <w:highlight w:val="cyan"/>
          <w:lang w:val="en-US"/>
        </w:rPr>
        <w:t>(</w:t>
      </w:r>
      <w:proofErr w:type="spellStart"/>
      <w:r w:rsidRPr="003D642F">
        <w:rPr>
          <w:rFonts w:ascii="Calibri" w:hAnsi="Calibri"/>
          <w:highlight w:val="cyan"/>
          <w:lang w:val="en-US"/>
        </w:rPr>
        <w:t>logistic_fit</w:t>
      </w:r>
      <w:proofErr w:type="spellEnd"/>
      <w:r>
        <w:rPr>
          <w:rFonts w:ascii="Calibri" w:hAnsi="Calibri"/>
          <w:highlight w:val="cyan"/>
          <w:lang w:val="en-US"/>
        </w:rPr>
        <w:t>)</w:t>
      </w:r>
    </w:p>
    <w:p w14:paraId="7078E9DD" w14:textId="0C53F9C9" w:rsidR="003D642F" w:rsidRPr="00BD56CF" w:rsidRDefault="00C619BD" w:rsidP="003D642F">
      <w:pPr>
        <w:pStyle w:val="Listenabsatz"/>
        <w:numPr>
          <w:ilvl w:val="0"/>
          <w:numId w:val="7"/>
        </w:numPr>
        <w:rPr>
          <w:rFonts w:ascii="Calibri" w:hAnsi="Calibri"/>
          <w:highlight w:val="cyan"/>
          <w:lang w:val="en-US"/>
        </w:rPr>
      </w:pPr>
      <w:r w:rsidRPr="00C619BD">
        <w:rPr>
          <w:rFonts w:ascii="Calibri" w:hAnsi="Calibri"/>
          <w:noProof/>
          <w:lang w:val="en-US"/>
        </w:rPr>
        <w:drawing>
          <wp:anchor distT="0" distB="0" distL="114300" distR="114300" simplePos="0" relativeHeight="251703296" behindDoc="0" locked="0" layoutInCell="1" allowOverlap="1" wp14:anchorId="5D2DAF06" wp14:editId="7C1A87F6">
            <wp:simplePos x="0" y="0"/>
            <wp:positionH relativeFrom="column">
              <wp:posOffset>4688205</wp:posOffset>
            </wp:positionH>
            <wp:positionV relativeFrom="paragraph">
              <wp:posOffset>-74988</wp:posOffset>
            </wp:positionV>
            <wp:extent cx="1965325" cy="1915749"/>
            <wp:effectExtent l="0" t="0" r="3175" b="2540"/>
            <wp:wrapThrough wrapText="bothSides">
              <wp:wrapPolygon edited="0">
                <wp:start x="0" y="0"/>
                <wp:lineTo x="0" y="21485"/>
                <wp:lineTo x="21495" y="21485"/>
                <wp:lineTo x="21495" y="0"/>
                <wp:lineTo x="0" y="0"/>
              </wp:wrapPolygon>
            </wp:wrapThrough>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7797" cy="1918159"/>
                    </a:xfrm>
                    <a:prstGeom prst="rect">
                      <a:avLst/>
                    </a:prstGeom>
                  </pic:spPr>
                </pic:pic>
              </a:graphicData>
            </a:graphic>
            <wp14:sizeRelH relativeFrom="page">
              <wp14:pctWidth>0</wp14:pctWidth>
            </wp14:sizeRelH>
            <wp14:sizeRelV relativeFrom="page">
              <wp14:pctHeight>0</wp14:pctHeight>
            </wp14:sizeRelV>
          </wp:anchor>
        </w:drawing>
      </w:r>
      <w:r w:rsidR="003D642F" w:rsidRPr="003D642F">
        <w:rPr>
          <w:rFonts w:ascii="Calibri" w:hAnsi="Calibri"/>
          <w:highlight w:val="cyan"/>
          <w:lang w:val="en-US"/>
        </w:rPr>
        <w:t>Exp(</w:t>
      </w:r>
      <w:proofErr w:type="spellStart"/>
      <w:r w:rsidR="003D642F" w:rsidRPr="003D642F">
        <w:rPr>
          <w:rFonts w:ascii="Calibri" w:hAnsi="Calibri"/>
          <w:highlight w:val="cyan"/>
          <w:lang w:val="en-US"/>
        </w:rPr>
        <w:t>coef</w:t>
      </w:r>
      <w:proofErr w:type="spellEnd"/>
      <w:r w:rsidR="003D642F" w:rsidRPr="003D642F">
        <w:rPr>
          <w:rFonts w:ascii="Calibri" w:hAnsi="Calibri"/>
          <w:highlight w:val="cyan"/>
          <w:lang w:val="en-US"/>
        </w:rPr>
        <w:t>(</w:t>
      </w:r>
      <w:proofErr w:type="spellStart"/>
      <w:r w:rsidR="003D642F" w:rsidRPr="003D642F">
        <w:rPr>
          <w:rFonts w:ascii="Calibri" w:hAnsi="Calibri"/>
          <w:highlight w:val="cyan"/>
          <w:lang w:val="en-US"/>
        </w:rPr>
        <w:t>logistic_</w:t>
      </w:r>
      <w:proofErr w:type="gramStart"/>
      <w:r w:rsidR="003D642F" w:rsidRPr="003D642F">
        <w:rPr>
          <w:rFonts w:ascii="Calibri" w:hAnsi="Calibri"/>
          <w:highlight w:val="cyan"/>
          <w:lang w:val="en-US"/>
        </w:rPr>
        <w:t>fit</w:t>
      </w:r>
      <w:proofErr w:type="spellEnd"/>
      <w:r w:rsidR="003D642F" w:rsidRPr="003D642F">
        <w:rPr>
          <w:rFonts w:ascii="Calibri" w:hAnsi="Calibri"/>
          <w:highlight w:val="cyan"/>
          <w:lang w:val="en-US"/>
        </w:rPr>
        <w:t>)[</w:t>
      </w:r>
      <w:proofErr w:type="gramEnd"/>
      <w:r w:rsidR="003D642F" w:rsidRPr="003D642F">
        <w:rPr>
          <w:rFonts w:ascii="Calibri" w:hAnsi="Calibri"/>
          <w:highlight w:val="cyan"/>
          <w:lang w:val="en-US"/>
        </w:rPr>
        <w:t>2])</w:t>
      </w:r>
      <w:r w:rsidR="003D642F">
        <w:rPr>
          <w:rFonts w:ascii="Calibri" w:hAnsi="Calibri"/>
          <w:highlight w:val="cyan"/>
          <w:lang w:val="en-US"/>
        </w:rPr>
        <w:t xml:space="preserve"> </w:t>
      </w:r>
      <w:r w:rsidR="003D642F" w:rsidRPr="003D642F">
        <w:rPr>
          <w:rFonts w:ascii="Calibri" w:hAnsi="Calibri"/>
          <w:lang w:val="en-US"/>
        </w:rPr>
        <w:sym w:font="Wingdings" w:char="F0E0"/>
      </w:r>
      <w:r w:rsidR="003D642F" w:rsidRPr="003D642F">
        <w:rPr>
          <w:rFonts w:ascii="Calibri" w:hAnsi="Calibri"/>
          <w:lang w:val="en-US"/>
        </w:rPr>
        <w:t xml:space="preserve"> Odds ratio</w:t>
      </w:r>
    </w:p>
    <w:p w14:paraId="4BB6C7F4" w14:textId="0B2F2EE5" w:rsidR="00BD56CF" w:rsidRPr="00BD56CF" w:rsidRDefault="00BD56CF" w:rsidP="00BD56CF">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lang w:val="en-US"/>
        </w:rPr>
      </w:pPr>
      <w:r w:rsidRPr="00BD56CF">
        <w:rPr>
          <w:rFonts w:ascii="Calibri" w:hAnsi="Calibri"/>
          <w:lang w:val="en-US"/>
        </w:rPr>
        <w:t>odds ratios: by what ratio the odds of the outcome change when changing the predictive variable by one unit.</w:t>
      </w:r>
    </w:p>
    <w:p w14:paraId="0CA2506A" w14:textId="2913BD21" w:rsidR="00BD56CF" w:rsidRPr="00BD56CF" w:rsidRDefault="00BD56CF" w:rsidP="00BD56CF">
      <w:pPr>
        <w:pStyle w:val="Listenabsatz"/>
        <w:numPr>
          <w:ilvl w:val="0"/>
          <w:numId w:val="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lang w:val="en-US"/>
        </w:rPr>
      </w:pPr>
      <w:r w:rsidRPr="00BD56CF">
        <w:rPr>
          <w:rFonts w:ascii="Calibri" w:hAnsi="Calibri"/>
          <w:lang w:val="en-US"/>
        </w:rPr>
        <w:t xml:space="preserve">Scale each feature by </w:t>
      </w:r>
      <w:proofErr w:type="spellStart"/>
      <w:r w:rsidRPr="00BD56CF">
        <w:rPr>
          <w:rFonts w:ascii="Calibri" w:hAnsi="Calibri"/>
          <w:lang w:val="en-US"/>
        </w:rPr>
        <w:t>sd</w:t>
      </w:r>
      <w:proofErr w:type="spellEnd"/>
      <w:r w:rsidRPr="00BD56CF">
        <w:rPr>
          <w:rFonts w:ascii="Calibri" w:hAnsi="Calibri"/>
          <w:lang w:val="en-US"/>
        </w:rPr>
        <w:t xml:space="preserve"> to compare feature odd ratios</w:t>
      </w:r>
    </w:p>
    <w:p w14:paraId="7F31E503" w14:textId="2C53E2FF" w:rsidR="006F4571" w:rsidRDefault="006F4571" w:rsidP="006F4571">
      <w:pPr>
        <w:pStyle w:val="StandardWeb"/>
        <w:numPr>
          <w:ilvl w:val="0"/>
          <w:numId w:val="7"/>
        </w:numPr>
        <w:shd w:val="clear" w:color="auto" w:fill="FFFFFF"/>
        <w:rPr>
          <w:rFonts w:ascii="Calibri" w:hAnsi="Calibri"/>
          <w:lang w:val="en-US"/>
        </w:rPr>
      </w:pPr>
      <w:r w:rsidRPr="006F4571">
        <w:rPr>
          <w:rFonts w:ascii="Calibri" w:hAnsi="Calibri"/>
          <w:lang w:val="en-US"/>
        </w:rPr>
        <w:t xml:space="preserve">in logistic regression the log odds </w:t>
      </w:r>
      <w:proofErr w:type="gramStart"/>
      <w:r w:rsidRPr="006F4571">
        <w:rPr>
          <w:rFonts w:ascii="Calibri" w:hAnsi="Calibri"/>
          <w:lang w:val="en-US"/>
        </w:rPr>
        <w:t>is</w:t>
      </w:r>
      <w:proofErr w:type="gramEnd"/>
      <w:r w:rsidRPr="006F4571">
        <w:rPr>
          <w:rFonts w:ascii="Calibri" w:hAnsi="Calibri"/>
          <w:lang w:val="en-US"/>
        </w:rPr>
        <w:t xml:space="preserve"> predicted as a linear combination of the features, where the </w:t>
      </w:r>
      <w:r w:rsidRPr="006F4571">
        <w:rPr>
          <w:rFonts w:ascii="Calibri" w:hAnsi="Calibri"/>
          <w:b/>
          <w:bCs/>
          <w:lang w:val="en-US"/>
        </w:rPr>
        <w:t>coefficients are log odds ratios</w:t>
      </w:r>
      <w:r w:rsidRPr="006F4571">
        <w:rPr>
          <w:rFonts w:ascii="Calibri" w:hAnsi="Calibri"/>
          <w:lang w:val="en-US"/>
        </w:rPr>
        <w:t xml:space="preserve">. </w:t>
      </w:r>
    </w:p>
    <w:p w14:paraId="01A9442E" w14:textId="29E5255B" w:rsidR="003D642F" w:rsidRPr="00974A29" w:rsidRDefault="006F4571" w:rsidP="00B377C6">
      <w:pPr>
        <w:pStyle w:val="StandardWeb"/>
        <w:numPr>
          <w:ilvl w:val="1"/>
          <w:numId w:val="7"/>
        </w:numPr>
        <w:shd w:val="clear" w:color="auto" w:fill="FFFFFF"/>
        <w:rPr>
          <w:rFonts w:ascii="Calibri" w:hAnsi="Calibri"/>
          <w:b/>
          <w:bCs/>
          <w:lang w:val="en-US"/>
        </w:rPr>
      </w:pPr>
      <w:r w:rsidRPr="00974A29">
        <w:rPr>
          <w:rFonts w:ascii="Calibri" w:hAnsi="Calibri"/>
          <w:b/>
          <w:bCs/>
          <w:highlight w:val="yellow"/>
          <w:lang w:val="en-US"/>
        </w:rPr>
        <w:t>increasing the height by h centimeters</w:t>
      </w:r>
      <w:r w:rsidRPr="00974A29">
        <w:rPr>
          <w:rFonts w:ascii="Calibri" w:hAnsi="Calibri"/>
          <w:b/>
          <w:bCs/>
          <w:lang w:val="en-US"/>
        </w:rPr>
        <w:t xml:space="preserve"> changes the log odds by h x 0.342</w:t>
      </w:r>
      <w:r w:rsidRPr="006F4571">
        <w:rPr>
          <w:rFonts w:ascii="Calibri" w:hAnsi="Calibri"/>
          <w:lang w:val="en-US"/>
        </w:rPr>
        <w:t>,</w:t>
      </w:r>
      <w:r w:rsidR="00A703FA">
        <w:rPr>
          <w:rFonts w:ascii="Calibri" w:hAnsi="Calibri"/>
          <w:lang w:val="en-US"/>
        </w:rPr>
        <w:t xml:space="preserve"> = </w:t>
      </w:r>
      <w:r w:rsidRPr="006F4571">
        <w:rPr>
          <w:rFonts w:ascii="Calibri" w:hAnsi="Calibri"/>
          <w:lang w:val="en-US"/>
        </w:rPr>
        <w:t xml:space="preserve">it </w:t>
      </w:r>
      <w:r w:rsidRPr="00974A29">
        <w:rPr>
          <w:rFonts w:ascii="Calibri" w:hAnsi="Calibri"/>
          <w:b/>
          <w:bCs/>
          <w:highlight w:val="yellow"/>
          <w:lang w:val="en-US"/>
        </w:rPr>
        <w:t>multiplies the odds by</w:t>
      </w:r>
      <w:r w:rsidRPr="00974A29">
        <w:rPr>
          <w:rFonts w:ascii="Calibri" w:hAnsi="Calibri"/>
          <w:b/>
          <w:bCs/>
          <w:lang w:val="en-US"/>
        </w:rPr>
        <w:t xml:space="preserve"> e^hx0.342 = </w:t>
      </w:r>
      <w:r w:rsidRPr="00974A29">
        <w:rPr>
          <w:rFonts w:ascii="Calibri" w:hAnsi="Calibri"/>
          <w:b/>
          <w:bCs/>
          <w:highlight w:val="yellow"/>
          <w:lang w:val="en-US"/>
        </w:rPr>
        <w:t>1.408^h</w:t>
      </w:r>
      <w:r w:rsidRPr="00974A29">
        <w:rPr>
          <w:rFonts w:ascii="Calibri" w:hAnsi="Calibri"/>
          <w:b/>
          <w:bCs/>
          <w:lang w:val="en-US"/>
        </w:rPr>
        <w:t xml:space="preserve">. </w:t>
      </w:r>
    </w:p>
    <w:p w14:paraId="5C00B089" w14:textId="38B50B39" w:rsidR="00433441" w:rsidRDefault="00A703FA" w:rsidP="00B377C6">
      <w:pPr>
        <w:rPr>
          <w:rFonts w:ascii="Calibri" w:hAnsi="Calibri"/>
          <w:lang w:val="en-US"/>
        </w:rPr>
      </w:pPr>
      <w:r>
        <w:rPr>
          <w:rFonts w:ascii="Calibri" w:hAnsi="Calibri"/>
          <w:lang w:val="en-US"/>
        </w:rPr>
        <w:t xml:space="preserve">Logistic R: Relationship between input &amp; predicted value is </w:t>
      </w:r>
      <w:r w:rsidRPr="00E951A9">
        <w:rPr>
          <w:rFonts w:ascii="Calibri" w:hAnsi="Calibri"/>
          <w:b/>
          <w:bCs/>
          <w:lang w:val="en-US"/>
        </w:rPr>
        <w:t>not linear</w:t>
      </w:r>
      <w:r>
        <w:rPr>
          <w:rFonts w:ascii="Calibri" w:hAnsi="Calibri"/>
          <w:lang w:val="en-US"/>
        </w:rPr>
        <w:t>!</w:t>
      </w:r>
    </w:p>
    <w:p w14:paraId="147C6473" w14:textId="6F5024EC" w:rsidR="00A703FA" w:rsidRDefault="00A703FA" w:rsidP="00B377C6">
      <w:pPr>
        <w:rPr>
          <w:rFonts w:ascii="Calibri" w:hAnsi="Calibri"/>
          <w:lang w:val="en-US"/>
        </w:rPr>
      </w:pPr>
      <w:r w:rsidRPr="00A703FA">
        <w:rPr>
          <w:rFonts w:ascii="Calibri" w:hAnsi="Calibri"/>
          <w:noProof/>
          <w:lang w:val="en-US"/>
        </w:rPr>
        <w:lastRenderedPageBreak/>
        <w:drawing>
          <wp:inline distT="0" distB="0" distL="0" distR="0" wp14:anchorId="70A55F0D" wp14:editId="137FAEE3">
            <wp:extent cx="4027055" cy="258120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9668" cy="2589291"/>
                    </a:xfrm>
                    <a:prstGeom prst="rect">
                      <a:avLst/>
                    </a:prstGeom>
                  </pic:spPr>
                </pic:pic>
              </a:graphicData>
            </a:graphic>
          </wp:inline>
        </w:drawing>
      </w:r>
    </w:p>
    <w:p w14:paraId="608DBDBE" w14:textId="77777777" w:rsidR="00A703FA" w:rsidRDefault="00A703FA" w:rsidP="00B377C6">
      <w:pPr>
        <w:rPr>
          <w:rFonts w:ascii="Calibri" w:hAnsi="Calibri"/>
          <w:lang w:val="en-US"/>
        </w:rPr>
      </w:pPr>
    </w:p>
    <w:p w14:paraId="2156185F" w14:textId="04DF10A7" w:rsidR="00A703FA" w:rsidRPr="00E951A9" w:rsidRDefault="00E951A9" w:rsidP="00B377C6">
      <w:pPr>
        <w:rPr>
          <w:rFonts w:ascii="Calibri" w:hAnsi="Calibri"/>
          <w:b/>
          <w:bCs/>
          <w:lang w:val="en-US"/>
        </w:rPr>
      </w:pPr>
      <w:r w:rsidRPr="00E951A9">
        <w:rPr>
          <w:rFonts w:ascii="Calibri" w:hAnsi="Calibri"/>
          <w:b/>
          <w:bCs/>
          <w:lang w:val="en-US"/>
        </w:rPr>
        <w:t>Class imbalance</w:t>
      </w:r>
    </w:p>
    <w:p w14:paraId="196453F6" w14:textId="1D87B686" w:rsidR="00A703FA" w:rsidRDefault="00E951A9" w:rsidP="00E951A9">
      <w:pPr>
        <w:pStyle w:val="Listenabsatz"/>
        <w:numPr>
          <w:ilvl w:val="0"/>
          <w:numId w:val="7"/>
        </w:numPr>
        <w:rPr>
          <w:rFonts w:ascii="Calibri" w:hAnsi="Calibri"/>
          <w:lang w:val="en-US"/>
        </w:rPr>
      </w:pPr>
      <w:r>
        <w:rPr>
          <w:rFonts w:ascii="Calibri" w:hAnsi="Calibri"/>
          <w:lang w:val="en-US"/>
        </w:rPr>
        <w:t>one class havening more instances than the other</w:t>
      </w:r>
    </w:p>
    <w:p w14:paraId="7A71FDAE" w14:textId="45480029" w:rsidR="00366951" w:rsidRPr="00C80BDF" w:rsidRDefault="00366951" w:rsidP="00C80BDF">
      <w:pPr>
        <w:pStyle w:val="StandardWeb"/>
        <w:numPr>
          <w:ilvl w:val="0"/>
          <w:numId w:val="7"/>
        </w:numPr>
        <w:shd w:val="clear" w:color="auto" w:fill="FFFFFF"/>
        <w:rPr>
          <w:rFonts w:ascii="Calibri" w:hAnsi="Calibri"/>
          <w:lang w:val="en-US"/>
        </w:rPr>
      </w:pPr>
      <w:r w:rsidRPr="00366951">
        <w:rPr>
          <w:rFonts w:ascii="Calibri" w:hAnsi="Calibri"/>
          <w:lang w:val="en-US"/>
        </w:rPr>
        <w:t xml:space="preserve">intercept of the logistic regression is now </w:t>
      </w:r>
      <w:proofErr w:type="gramStart"/>
      <w:r w:rsidRPr="00366951">
        <w:rPr>
          <w:rFonts w:ascii="Calibri" w:hAnsi="Calibri"/>
          <w:lang w:val="en-US"/>
        </w:rPr>
        <w:t>lower</w:t>
      </w:r>
      <w:proofErr w:type="gramEnd"/>
      <w:r w:rsidRPr="00366951">
        <w:rPr>
          <w:rFonts w:ascii="Calibri" w:hAnsi="Calibri"/>
          <w:lang w:val="en-US"/>
        </w:rPr>
        <w:t xml:space="preserve"> and lines are nearly parallel</w:t>
      </w:r>
    </w:p>
    <w:p w14:paraId="71A4EFED" w14:textId="5108FB6F" w:rsidR="004207FD" w:rsidRPr="004207FD" w:rsidRDefault="004207FD" w:rsidP="00E951A9">
      <w:pPr>
        <w:pStyle w:val="Listenabsatz"/>
        <w:numPr>
          <w:ilvl w:val="0"/>
          <w:numId w:val="7"/>
        </w:numPr>
        <w:rPr>
          <w:rFonts w:ascii="Calibri" w:hAnsi="Calibri"/>
          <w:lang w:val="en-US"/>
        </w:rPr>
      </w:pPr>
      <w:r w:rsidRPr="004207FD">
        <w:rPr>
          <w:rFonts w:ascii="Calibri" w:hAnsi="Calibri"/>
          <w:b/>
          <w:bCs/>
          <w:lang w:val="en-US"/>
        </w:rPr>
        <w:t>log odds</w:t>
      </w:r>
      <w:r>
        <w:rPr>
          <w:rFonts w:ascii="Calibri" w:hAnsi="Calibri"/>
          <w:lang w:val="en-US"/>
        </w:rPr>
        <w:t xml:space="preserve"> in imbalanced logistic for </w:t>
      </w:r>
      <w:r w:rsidRPr="004207FD">
        <w:rPr>
          <w:rFonts w:ascii="Calibri" w:hAnsi="Calibri"/>
          <w:b/>
          <w:bCs/>
          <w:lang w:val="en-US"/>
        </w:rPr>
        <w:t>underrepresented</w:t>
      </w:r>
      <w:r>
        <w:rPr>
          <w:rFonts w:ascii="Calibri" w:hAnsi="Calibri"/>
          <w:lang w:val="en-US"/>
        </w:rPr>
        <w:t xml:space="preserve"> group generally </w:t>
      </w:r>
      <w:r w:rsidRPr="004207FD">
        <w:rPr>
          <w:rFonts w:ascii="Calibri" w:hAnsi="Calibri"/>
          <w:b/>
          <w:bCs/>
          <w:lang w:val="en-US"/>
        </w:rPr>
        <w:t>lower</w:t>
      </w:r>
    </w:p>
    <w:p w14:paraId="47C1B41C" w14:textId="30674342" w:rsidR="004207FD" w:rsidRPr="004207FD" w:rsidRDefault="004207FD" w:rsidP="004207FD">
      <w:pPr>
        <w:pStyle w:val="StandardWeb"/>
        <w:numPr>
          <w:ilvl w:val="1"/>
          <w:numId w:val="7"/>
        </w:numPr>
        <w:shd w:val="clear" w:color="auto" w:fill="FFFFFF"/>
        <w:rPr>
          <w:rFonts w:ascii="Calibri" w:hAnsi="Calibri"/>
          <w:lang w:val="en-US"/>
        </w:rPr>
      </w:pPr>
      <w:r w:rsidRPr="004207FD">
        <w:rPr>
          <w:rFonts w:ascii="Calibri" w:hAnsi="Calibri"/>
          <w:lang w:val="en-US"/>
        </w:rPr>
        <w:t xml:space="preserve">odds </w:t>
      </w:r>
      <w:proofErr w:type="spellStart"/>
      <w:proofErr w:type="gramStart"/>
      <w:r w:rsidRPr="004207FD">
        <w:rPr>
          <w:rFonts w:ascii="Calibri" w:hAnsi="Calibri"/>
          <w:lang w:val="en-US"/>
        </w:rPr>
        <w:t>male:female</w:t>
      </w:r>
      <w:proofErr w:type="spellEnd"/>
      <w:proofErr w:type="gramEnd"/>
      <w:r w:rsidRPr="004207FD">
        <w:rPr>
          <w:rFonts w:ascii="Calibri" w:hAnsi="Calibri"/>
          <w:lang w:val="en-US"/>
        </w:rPr>
        <w:t xml:space="preserve"> per stratum proportionally change when the overall population odds change </w:t>
      </w:r>
    </w:p>
    <w:p w14:paraId="1F392A65" w14:textId="565DDEDB" w:rsidR="00E951A9" w:rsidRPr="00E951A9" w:rsidRDefault="008F5BCF" w:rsidP="004207FD">
      <w:pPr>
        <w:pStyle w:val="StandardWeb"/>
        <w:numPr>
          <w:ilvl w:val="1"/>
          <w:numId w:val="7"/>
        </w:numPr>
        <w:shd w:val="clear" w:color="auto" w:fill="FFFFFF"/>
        <w:rPr>
          <w:rFonts w:ascii="Calibri" w:hAnsi="Calibri"/>
          <w:lang w:val="en-US"/>
        </w:rPr>
      </w:pPr>
      <w:r w:rsidRPr="008F5BCF">
        <w:rPr>
          <w:rFonts w:ascii="Calibri" w:hAnsi="Calibri"/>
          <w:lang w:val="en-US"/>
        </w:rPr>
        <w:sym w:font="Wingdings" w:char="F0E0"/>
      </w:r>
      <w:r>
        <w:rPr>
          <w:rFonts w:ascii="Calibri" w:hAnsi="Calibri"/>
          <w:lang w:val="en-US"/>
        </w:rPr>
        <w:t xml:space="preserve"> </w:t>
      </w:r>
      <w:r w:rsidR="00E951A9" w:rsidRPr="00E951A9">
        <w:rPr>
          <w:rFonts w:ascii="Calibri" w:hAnsi="Calibri"/>
          <w:lang w:val="en-US"/>
        </w:rPr>
        <w:t xml:space="preserve">changes in class imbalance affects the intercept </w:t>
      </w:r>
      <w:r w:rsidR="00E951A9">
        <w:rPr>
          <w:rFonts w:ascii="Calibri" w:hAnsi="Calibri"/>
          <w:lang w:val="en-US"/>
        </w:rPr>
        <w:t>b</w:t>
      </w:r>
      <w:r w:rsidR="00E951A9" w:rsidRPr="00E951A9">
        <w:rPr>
          <w:rFonts w:ascii="Calibri" w:hAnsi="Calibri"/>
          <w:lang w:val="en-US"/>
        </w:rPr>
        <w:t xml:space="preserve">0 of a logistic regression by adding a constant </w:t>
      </w:r>
    </w:p>
    <w:p w14:paraId="47AF8233" w14:textId="01FD24CC" w:rsidR="00E951A9" w:rsidRPr="00910BCA" w:rsidRDefault="00C80BDF" w:rsidP="00C80BDF">
      <w:pPr>
        <w:rPr>
          <w:rFonts w:ascii="Calibri" w:hAnsi="Calibri"/>
          <w:b/>
          <w:bCs/>
          <w:lang w:val="en-US"/>
        </w:rPr>
      </w:pPr>
      <w:r w:rsidRPr="00910BCA">
        <w:rPr>
          <w:rFonts w:ascii="Calibri" w:hAnsi="Calibri"/>
          <w:b/>
          <w:bCs/>
          <w:lang w:val="en-US"/>
        </w:rPr>
        <w:t>Multiple Logistic regression:</w:t>
      </w:r>
    </w:p>
    <w:p w14:paraId="76232682" w14:textId="77777777" w:rsidR="00C80BDF" w:rsidRPr="00C80BDF" w:rsidRDefault="00C80BDF" w:rsidP="00C80BDF">
      <w:pPr>
        <w:pStyle w:val="StandardWeb"/>
        <w:shd w:val="clear" w:color="auto" w:fill="FFFFFF"/>
        <w:rPr>
          <w:lang w:val="en-US"/>
        </w:rPr>
      </w:pPr>
      <w:proofErr w:type="spellStart"/>
      <w:r w:rsidRPr="00926DF5">
        <w:rPr>
          <w:rFonts w:ascii="Menlo" w:hAnsi="Menlo" w:cs="Menlo"/>
          <w:color w:val="333333"/>
          <w:sz w:val="16"/>
          <w:szCs w:val="16"/>
          <w:highlight w:val="cyan"/>
          <w:lang w:val="en-US"/>
        </w:rPr>
        <w:t>multi_logistic_fit</w:t>
      </w:r>
      <w:proofErr w:type="spellEnd"/>
      <w:r w:rsidRPr="00926DF5">
        <w:rPr>
          <w:rFonts w:ascii="Menlo" w:hAnsi="Menlo" w:cs="Menlo"/>
          <w:color w:val="333333"/>
          <w:sz w:val="16"/>
          <w:szCs w:val="16"/>
          <w:highlight w:val="cyan"/>
          <w:lang w:val="en-US"/>
        </w:rPr>
        <w:t xml:space="preserve"> &lt;- </w:t>
      </w:r>
      <w:proofErr w:type="spellStart"/>
      <w:proofErr w:type="gramStart"/>
      <w:r w:rsidRPr="00926DF5">
        <w:rPr>
          <w:rFonts w:ascii="Menlo" w:hAnsi="Menlo" w:cs="Menlo"/>
          <w:b/>
          <w:bCs/>
          <w:color w:val="006D1E"/>
          <w:sz w:val="16"/>
          <w:szCs w:val="16"/>
          <w:highlight w:val="cyan"/>
          <w:lang w:val="en-US"/>
        </w:rPr>
        <w:t>glm</w:t>
      </w:r>
      <w:proofErr w:type="spellEnd"/>
      <w:r w:rsidRPr="00926DF5">
        <w:rPr>
          <w:rFonts w:ascii="Menlo" w:hAnsi="Menlo" w:cs="Menlo"/>
          <w:color w:val="333333"/>
          <w:sz w:val="16"/>
          <w:szCs w:val="16"/>
          <w:highlight w:val="cyan"/>
          <w:lang w:val="en-US"/>
        </w:rPr>
        <w:t>(</w:t>
      </w:r>
      <w:proofErr w:type="gramEnd"/>
      <w:r w:rsidRPr="00926DF5">
        <w:rPr>
          <w:rFonts w:ascii="Menlo" w:hAnsi="Menlo" w:cs="Menlo"/>
          <w:color w:val="333333"/>
          <w:sz w:val="16"/>
          <w:szCs w:val="16"/>
          <w:highlight w:val="cyan"/>
          <w:lang w:val="en-US"/>
        </w:rPr>
        <w:t xml:space="preserve">y </w:t>
      </w:r>
      <w:r w:rsidRPr="00926DF5">
        <w:rPr>
          <w:rFonts w:ascii="Menlo" w:hAnsi="Menlo" w:cs="Menlo"/>
          <w:color w:val="666666"/>
          <w:sz w:val="16"/>
          <w:szCs w:val="16"/>
          <w:highlight w:val="cyan"/>
          <w:lang w:val="en-US"/>
        </w:rPr>
        <w:t xml:space="preserve">~ </w:t>
      </w:r>
      <w:r w:rsidRPr="00926DF5">
        <w:rPr>
          <w:rFonts w:ascii="Menlo" w:hAnsi="Menlo" w:cs="Menlo"/>
          <w:color w:val="333333"/>
          <w:sz w:val="16"/>
          <w:szCs w:val="16"/>
          <w:highlight w:val="cyan"/>
          <w:lang w:val="en-US"/>
        </w:rPr>
        <w:t xml:space="preserve">height </w:t>
      </w:r>
      <w:r w:rsidRPr="00926DF5">
        <w:rPr>
          <w:rFonts w:ascii="Menlo" w:hAnsi="Menlo" w:cs="Menlo"/>
          <w:color w:val="666666"/>
          <w:sz w:val="16"/>
          <w:szCs w:val="16"/>
          <w:highlight w:val="cyan"/>
          <w:lang w:val="en-US"/>
        </w:rPr>
        <w:t xml:space="preserve">+ </w:t>
      </w:r>
      <w:r w:rsidRPr="00926DF5">
        <w:rPr>
          <w:rFonts w:ascii="Menlo" w:hAnsi="Menlo" w:cs="Menlo"/>
          <w:color w:val="333333"/>
          <w:sz w:val="16"/>
          <w:szCs w:val="16"/>
          <w:highlight w:val="cyan"/>
          <w:lang w:val="en-US"/>
        </w:rPr>
        <w:t xml:space="preserve">mother </w:t>
      </w:r>
      <w:r w:rsidRPr="00926DF5">
        <w:rPr>
          <w:rFonts w:ascii="Menlo" w:hAnsi="Menlo" w:cs="Menlo"/>
          <w:color w:val="666666"/>
          <w:sz w:val="16"/>
          <w:szCs w:val="16"/>
          <w:highlight w:val="cyan"/>
          <w:lang w:val="en-US"/>
        </w:rPr>
        <w:t xml:space="preserve">+ </w:t>
      </w:r>
      <w:r w:rsidRPr="00926DF5">
        <w:rPr>
          <w:rFonts w:ascii="Menlo" w:hAnsi="Menlo" w:cs="Menlo"/>
          <w:color w:val="333333"/>
          <w:sz w:val="16"/>
          <w:szCs w:val="16"/>
          <w:highlight w:val="cyan"/>
          <w:lang w:val="en-US"/>
        </w:rPr>
        <w:t xml:space="preserve">father, </w:t>
      </w:r>
      <w:r w:rsidRPr="00926DF5">
        <w:rPr>
          <w:rFonts w:ascii="Menlo" w:hAnsi="Menlo" w:cs="Menlo"/>
          <w:color w:val="8E1E00"/>
          <w:sz w:val="16"/>
          <w:szCs w:val="16"/>
          <w:highlight w:val="cyan"/>
          <w:lang w:val="en-US"/>
        </w:rPr>
        <w:t>data=</w:t>
      </w:r>
      <w:r w:rsidRPr="00926DF5">
        <w:rPr>
          <w:rFonts w:ascii="Menlo" w:hAnsi="Menlo" w:cs="Menlo"/>
          <w:color w:val="333333"/>
          <w:sz w:val="16"/>
          <w:szCs w:val="16"/>
          <w:highlight w:val="cyan"/>
          <w:lang w:val="en-US"/>
        </w:rPr>
        <w:t xml:space="preserve">heights, </w:t>
      </w:r>
      <w:r w:rsidRPr="00926DF5">
        <w:rPr>
          <w:rFonts w:ascii="Menlo" w:hAnsi="Menlo" w:cs="Menlo"/>
          <w:color w:val="8E1E00"/>
          <w:sz w:val="16"/>
          <w:szCs w:val="16"/>
          <w:highlight w:val="cyan"/>
          <w:lang w:val="en-US"/>
        </w:rPr>
        <w:t xml:space="preserve">family = </w:t>
      </w:r>
      <w:r w:rsidRPr="00926DF5">
        <w:rPr>
          <w:rFonts w:ascii="Menlo" w:hAnsi="Menlo" w:cs="Menlo"/>
          <w:color w:val="3F6D9E"/>
          <w:sz w:val="16"/>
          <w:szCs w:val="16"/>
          <w:highlight w:val="cyan"/>
          <w:lang w:val="en-US"/>
        </w:rPr>
        <w:t>"binomial"</w:t>
      </w:r>
      <w:r w:rsidRPr="00926DF5">
        <w:rPr>
          <w:rFonts w:ascii="Menlo" w:hAnsi="Menlo" w:cs="Menlo"/>
          <w:color w:val="333333"/>
          <w:sz w:val="16"/>
          <w:szCs w:val="16"/>
          <w:highlight w:val="cyan"/>
          <w:lang w:val="en-US"/>
        </w:rPr>
        <w:t>)</w:t>
      </w:r>
      <w:r w:rsidRPr="00C80BDF">
        <w:rPr>
          <w:rFonts w:ascii="Menlo" w:hAnsi="Menlo" w:cs="Menlo"/>
          <w:color w:val="333333"/>
          <w:sz w:val="16"/>
          <w:szCs w:val="16"/>
          <w:lang w:val="en-US"/>
        </w:rPr>
        <w:t xml:space="preserve"> </w:t>
      </w:r>
    </w:p>
    <w:p w14:paraId="67794E1E" w14:textId="75B450BC" w:rsidR="00C80BDF" w:rsidRDefault="00021962" w:rsidP="00021962">
      <w:pPr>
        <w:pStyle w:val="Listenabsatz"/>
        <w:numPr>
          <w:ilvl w:val="0"/>
          <w:numId w:val="7"/>
        </w:numPr>
        <w:rPr>
          <w:rFonts w:ascii="Calibri" w:hAnsi="Calibri"/>
          <w:lang w:val="en-US"/>
        </w:rPr>
      </w:pPr>
      <w:r w:rsidRPr="00021962">
        <w:rPr>
          <w:noProof/>
          <w:lang w:val="en-US"/>
        </w:rPr>
        <w:drawing>
          <wp:anchor distT="0" distB="0" distL="114300" distR="114300" simplePos="0" relativeHeight="251704320" behindDoc="0" locked="0" layoutInCell="1" allowOverlap="1" wp14:anchorId="503DCBAB" wp14:editId="7D9EB8C8">
            <wp:simplePos x="0" y="0"/>
            <wp:positionH relativeFrom="column">
              <wp:posOffset>-4445</wp:posOffset>
            </wp:positionH>
            <wp:positionV relativeFrom="paragraph">
              <wp:posOffset>635</wp:posOffset>
            </wp:positionV>
            <wp:extent cx="3205018" cy="706847"/>
            <wp:effectExtent l="0" t="0" r="0" b="4445"/>
            <wp:wrapThrough wrapText="bothSides">
              <wp:wrapPolygon edited="0">
                <wp:start x="0" y="0"/>
                <wp:lineTo x="0" y="21348"/>
                <wp:lineTo x="21484" y="21348"/>
                <wp:lineTo x="21484" y="0"/>
                <wp:lineTo x="0" y="0"/>
              </wp:wrapPolygon>
            </wp:wrapThrough>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68">
                      <a:extLst>
                        <a:ext uri="{28A0092B-C50C-407E-A947-70E740481C1C}">
                          <a14:useLocalDpi xmlns:a14="http://schemas.microsoft.com/office/drawing/2010/main" val="0"/>
                        </a:ext>
                      </a:extLst>
                    </a:blip>
                    <a:stretch>
                      <a:fillRect/>
                    </a:stretch>
                  </pic:blipFill>
                  <pic:spPr>
                    <a:xfrm>
                      <a:off x="0" y="0"/>
                      <a:ext cx="3205018" cy="706847"/>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lang w:val="en-US"/>
        </w:rPr>
        <w:t xml:space="preserve">an increase in </w:t>
      </w:r>
      <w:proofErr w:type="spellStart"/>
      <w:r>
        <w:rPr>
          <w:rFonts w:ascii="Calibri" w:hAnsi="Calibri"/>
          <w:lang w:val="en-US"/>
        </w:rPr>
        <w:t>student’ts</w:t>
      </w:r>
      <w:proofErr w:type="spellEnd"/>
      <w:r>
        <w:rPr>
          <w:rFonts w:ascii="Calibri" w:hAnsi="Calibri"/>
          <w:lang w:val="en-US"/>
        </w:rPr>
        <w:t xml:space="preserve"> height increases the odds for male</w:t>
      </w:r>
    </w:p>
    <w:p w14:paraId="4A3424B6" w14:textId="6A7EB990" w:rsidR="00021962" w:rsidRPr="00021962" w:rsidRDefault="00021962" w:rsidP="00021962">
      <w:pPr>
        <w:pStyle w:val="Listenabsatz"/>
        <w:numPr>
          <w:ilvl w:val="0"/>
          <w:numId w:val="7"/>
        </w:numPr>
        <w:rPr>
          <w:rFonts w:ascii="Calibri" w:hAnsi="Calibri"/>
          <w:lang w:val="en-US"/>
        </w:rPr>
      </w:pPr>
      <w:r w:rsidRPr="00021962">
        <w:rPr>
          <w:rFonts w:ascii="Calibri" w:hAnsi="Calibri"/>
          <w:lang w:val="en-US"/>
        </w:rPr>
        <w:t>negative coefficients to the height of the mother and of the father</w:t>
      </w:r>
      <w:r>
        <w:rPr>
          <w:rFonts w:ascii="Calibri" w:hAnsi="Calibri"/>
          <w:lang w:val="en-US"/>
        </w:rPr>
        <w:t xml:space="preserve">; </w:t>
      </w:r>
      <w:r w:rsidRPr="00021962">
        <w:rPr>
          <w:rFonts w:ascii="Calibri" w:hAnsi="Calibri"/>
          <w:lang w:val="en-US"/>
        </w:rPr>
        <w:t xml:space="preserve">the taller either parent, the taller the children. more likely that a tall person is a female, if the parents are tall. </w:t>
      </w:r>
    </w:p>
    <w:p w14:paraId="489D087B" w14:textId="77C06826" w:rsidR="00A703FA" w:rsidRDefault="00A703FA" w:rsidP="0068214B">
      <w:pPr>
        <w:rPr>
          <w:rFonts w:ascii="Calibri" w:hAnsi="Calibri"/>
          <w:lang w:val="en-US"/>
        </w:rPr>
      </w:pPr>
    </w:p>
    <w:p w14:paraId="2B686B9F" w14:textId="4E06B88A" w:rsidR="0068214B" w:rsidRPr="0068214B" w:rsidRDefault="0068214B" w:rsidP="0068214B">
      <w:pPr>
        <w:rPr>
          <w:rFonts w:ascii="Calibri" w:hAnsi="Calibri"/>
          <w:b/>
          <w:bCs/>
          <w:lang w:val="en-US"/>
        </w:rPr>
      </w:pPr>
      <w:r w:rsidRPr="0068214B">
        <w:rPr>
          <w:rFonts w:ascii="Calibri" w:hAnsi="Calibri"/>
          <w:b/>
          <w:bCs/>
          <w:lang w:val="en-US"/>
        </w:rPr>
        <w:t>Classification with logistic regression</w:t>
      </w:r>
    </w:p>
    <w:p w14:paraId="7191DF5B" w14:textId="14C9B3B9" w:rsidR="00021962" w:rsidRDefault="0068214B" w:rsidP="0068214B">
      <w:pPr>
        <w:pStyle w:val="Listenabsatz"/>
        <w:numPr>
          <w:ilvl w:val="0"/>
          <w:numId w:val="7"/>
        </w:numPr>
        <w:rPr>
          <w:rFonts w:ascii="Calibri" w:hAnsi="Calibri"/>
          <w:lang w:val="en-US"/>
        </w:rPr>
      </w:pPr>
      <w:r>
        <w:rPr>
          <w:rFonts w:ascii="Calibri" w:hAnsi="Calibri"/>
          <w:lang w:val="en-US"/>
        </w:rPr>
        <w:t>logistic regression predicts probability</w:t>
      </w:r>
    </w:p>
    <w:p w14:paraId="1900758F" w14:textId="64984214" w:rsidR="0068214B" w:rsidRDefault="0068214B" w:rsidP="0068214B">
      <w:pPr>
        <w:pStyle w:val="Listenabsatz"/>
        <w:numPr>
          <w:ilvl w:val="0"/>
          <w:numId w:val="7"/>
        </w:numPr>
        <w:rPr>
          <w:rFonts w:ascii="Calibri" w:hAnsi="Calibri"/>
          <w:lang w:val="en-US"/>
        </w:rPr>
      </w:pPr>
      <w:r>
        <w:rPr>
          <w:rFonts w:ascii="Calibri" w:hAnsi="Calibri"/>
          <w:lang w:val="en-US"/>
        </w:rPr>
        <w:t xml:space="preserve">Classification = attribute one </w:t>
      </w:r>
      <w:r w:rsidRPr="0068214B">
        <w:rPr>
          <w:rFonts w:ascii="Calibri" w:hAnsi="Calibri"/>
          <w:b/>
          <w:bCs/>
          <w:lang w:val="en-US"/>
        </w:rPr>
        <w:t>class</w:t>
      </w:r>
      <w:r>
        <w:rPr>
          <w:rFonts w:ascii="Calibri" w:hAnsi="Calibri"/>
          <w:lang w:val="en-US"/>
        </w:rPr>
        <w:t xml:space="preserve"> per instance, not probability</w:t>
      </w:r>
    </w:p>
    <w:p w14:paraId="402BDA00" w14:textId="15DFECBB" w:rsidR="001A759D" w:rsidRDefault="001A759D" w:rsidP="0068214B">
      <w:pPr>
        <w:pStyle w:val="Listenabsatz"/>
        <w:numPr>
          <w:ilvl w:val="0"/>
          <w:numId w:val="7"/>
        </w:numPr>
        <w:rPr>
          <w:rFonts w:ascii="Calibri" w:hAnsi="Calibri"/>
          <w:lang w:val="en-US"/>
        </w:rPr>
      </w:pPr>
      <w:r>
        <w:rPr>
          <w:rFonts w:ascii="Calibri" w:hAnsi="Calibri"/>
          <w:lang w:val="en-US"/>
        </w:rPr>
        <w:t xml:space="preserve">Hard classification: if </w:t>
      </w:r>
      <w:r w:rsidRPr="00457F1F">
        <w:rPr>
          <w:rFonts w:ascii="Calibri" w:hAnsi="Calibri"/>
          <w:b/>
          <w:bCs/>
          <w:lang w:val="en-US"/>
        </w:rPr>
        <w:t>μ</w:t>
      </w:r>
      <w:r>
        <w:rPr>
          <w:rFonts w:ascii="Calibri" w:hAnsi="Calibri"/>
          <w:b/>
          <w:bCs/>
          <w:lang w:val="en-US"/>
        </w:rPr>
        <w:t xml:space="preserve"> &gt; 0.5, predict class 1, </w:t>
      </w:r>
      <w:r>
        <w:rPr>
          <w:rFonts w:ascii="Calibri" w:hAnsi="Calibri"/>
          <w:lang w:val="en-US"/>
        </w:rPr>
        <w:t xml:space="preserve">else </w:t>
      </w:r>
      <w:r w:rsidR="00F409E9">
        <w:rPr>
          <w:rFonts w:ascii="Calibri" w:hAnsi="Calibri"/>
          <w:lang w:val="en-US"/>
        </w:rPr>
        <w:t xml:space="preserve">predict class </w:t>
      </w:r>
      <w:r>
        <w:rPr>
          <w:rFonts w:ascii="Calibri" w:hAnsi="Calibri"/>
          <w:lang w:val="en-US"/>
        </w:rPr>
        <w:t>0</w:t>
      </w:r>
    </w:p>
    <w:p w14:paraId="4A8978EE" w14:textId="1B714802" w:rsidR="006E6360" w:rsidRDefault="006E6360" w:rsidP="0068214B">
      <w:pPr>
        <w:pStyle w:val="Listenabsatz"/>
        <w:numPr>
          <w:ilvl w:val="0"/>
          <w:numId w:val="7"/>
        </w:numPr>
        <w:rPr>
          <w:rFonts w:ascii="Calibri" w:hAnsi="Calibri"/>
          <w:highlight w:val="cyan"/>
          <w:lang w:val="en-US"/>
        </w:rPr>
      </w:pPr>
      <w:proofErr w:type="gramStart"/>
      <w:r w:rsidRPr="006E6360">
        <w:rPr>
          <w:rFonts w:ascii="Calibri" w:hAnsi="Calibri"/>
          <w:highlight w:val="cyan"/>
          <w:lang w:val="en-US"/>
        </w:rPr>
        <w:t>round(</w:t>
      </w:r>
      <w:proofErr w:type="gramEnd"/>
      <w:r w:rsidRPr="006E6360">
        <w:rPr>
          <w:rFonts w:ascii="Calibri" w:hAnsi="Calibri"/>
          <w:highlight w:val="cyan"/>
          <w:lang w:val="en-US"/>
        </w:rPr>
        <w:t>)</w:t>
      </w:r>
      <w:r w:rsidR="00D41A10">
        <w:rPr>
          <w:rFonts w:ascii="Calibri" w:hAnsi="Calibri"/>
          <w:highlight w:val="cyan"/>
          <w:lang w:val="en-US"/>
        </w:rPr>
        <w:t xml:space="preserve"> </w:t>
      </w:r>
      <w:r w:rsidR="00D41A10" w:rsidRPr="00F81CF8">
        <w:rPr>
          <w:rFonts w:ascii="Calibri" w:hAnsi="Calibri"/>
          <w:lang w:val="en-US"/>
        </w:rPr>
        <w:sym w:font="Wingdings" w:char="F0E0"/>
      </w:r>
      <w:r w:rsidR="00D41A10" w:rsidRPr="00F81CF8">
        <w:rPr>
          <w:rFonts w:ascii="Calibri" w:hAnsi="Calibri"/>
          <w:lang w:val="en-US"/>
        </w:rPr>
        <w:t xml:space="preserve"> to get </w:t>
      </w:r>
      <w:r w:rsidR="00F81CF8" w:rsidRPr="00F81CF8">
        <w:rPr>
          <w:rFonts w:ascii="Calibri" w:hAnsi="Calibri"/>
          <w:lang w:val="en-US"/>
        </w:rPr>
        <w:t>binary variable, implicit threshold 0.5</w:t>
      </w:r>
    </w:p>
    <w:p w14:paraId="22D3ED6F" w14:textId="77777777" w:rsidR="007F42CA" w:rsidRDefault="008E0F4D" w:rsidP="007F42CA">
      <w:pPr>
        <w:numPr>
          <w:ilvl w:val="1"/>
          <w:numId w:val="7"/>
        </w:numPr>
        <w:shd w:val="clear" w:color="auto" w:fill="FFFFFF"/>
        <w:spacing w:before="100" w:beforeAutospacing="1" w:after="100" w:afterAutospacing="1"/>
        <w:rPr>
          <w:lang w:val="en-US"/>
        </w:rPr>
      </w:pPr>
      <w:proofErr w:type="gramStart"/>
      <w:r w:rsidRPr="008E0F4D">
        <w:rPr>
          <w:rFonts w:ascii="Menlo" w:hAnsi="Menlo" w:cs="Menlo"/>
          <w:color w:val="333333"/>
          <w:sz w:val="16"/>
          <w:szCs w:val="16"/>
          <w:lang w:val="en-US"/>
        </w:rPr>
        <w:t>heights[</w:t>
      </w:r>
      <w:proofErr w:type="gramEnd"/>
      <w:r w:rsidRPr="008E0F4D">
        <w:rPr>
          <w:rFonts w:ascii="Menlo" w:hAnsi="Menlo" w:cs="Menlo"/>
          <w:color w:val="333333"/>
          <w:sz w:val="16"/>
          <w:szCs w:val="16"/>
          <w:lang w:val="en-US"/>
        </w:rPr>
        <w:t xml:space="preserve">, </w:t>
      </w:r>
      <w:proofErr w:type="spellStart"/>
      <w:r w:rsidRPr="008E0F4D">
        <w:rPr>
          <w:rFonts w:ascii="Menlo" w:hAnsi="Menlo" w:cs="Menlo"/>
          <w:color w:val="333333"/>
          <w:sz w:val="16"/>
          <w:szCs w:val="16"/>
          <w:lang w:val="en-US"/>
        </w:rPr>
        <w:t>y_multi_pred</w:t>
      </w:r>
      <w:proofErr w:type="spellEnd"/>
      <w:r w:rsidRPr="008E0F4D">
        <w:rPr>
          <w:rFonts w:ascii="Menlo" w:hAnsi="Menlo" w:cs="Menlo"/>
          <w:color w:val="333333"/>
          <w:sz w:val="16"/>
          <w:szCs w:val="16"/>
          <w:lang w:val="en-US"/>
        </w:rPr>
        <w:t xml:space="preserve"> </w:t>
      </w:r>
      <w:r w:rsidRPr="008E0F4D">
        <w:rPr>
          <w:rFonts w:ascii="Menlo" w:hAnsi="Menlo" w:cs="Menlo"/>
          <w:color w:val="666666"/>
          <w:sz w:val="16"/>
          <w:szCs w:val="16"/>
          <w:lang w:val="en-US"/>
        </w:rPr>
        <w:t>:</w:t>
      </w:r>
      <w:r w:rsidRPr="008E0F4D">
        <w:rPr>
          <w:rFonts w:ascii="Menlo" w:hAnsi="Menlo" w:cs="Menlo"/>
          <w:b/>
          <w:bCs/>
          <w:color w:val="FF0000"/>
          <w:sz w:val="16"/>
          <w:szCs w:val="16"/>
          <w:lang w:val="en-US"/>
        </w:rPr>
        <w:t xml:space="preserve">= </w:t>
      </w:r>
      <w:r w:rsidRPr="008E0F4D">
        <w:rPr>
          <w:rFonts w:ascii="Menlo" w:hAnsi="Menlo" w:cs="Menlo"/>
          <w:b/>
          <w:bCs/>
          <w:color w:val="006D1E"/>
          <w:sz w:val="16"/>
          <w:szCs w:val="16"/>
          <w:lang w:val="en-US"/>
        </w:rPr>
        <w:t>round</w:t>
      </w:r>
      <w:r w:rsidRPr="008E0F4D">
        <w:rPr>
          <w:rFonts w:ascii="Menlo" w:hAnsi="Menlo" w:cs="Menlo"/>
          <w:color w:val="333333"/>
          <w:sz w:val="16"/>
          <w:szCs w:val="16"/>
          <w:lang w:val="en-US"/>
        </w:rPr>
        <w:t>(</w:t>
      </w:r>
      <w:r w:rsidRPr="008E0F4D">
        <w:rPr>
          <w:rFonts w:ascii="Menlo" w:hAnsi="Menlo" w:cs="Menlo"/>
          <w:b/>
          <w:bCs/>
          <w:color w:val="006D1E"/>
          <w:sz w:val="16"/>
          <w:szCs w:val="16"/>
          <w:lang w:val="en-US"/>
        </w:rPr>
        <w:t>predict</w:t>
      </w:r>
      <w:r w:rsidRPr="008E0F4D">
        <w:rPr>
          <w:rFonts w:ascii="Menlo" w:hAnsi="Menlo" w:cs="Menlo"/>
          <w:color w:val="333333"/>
          <w:sz w:val="16"/>
          <w:szCs w:val="16"/>
          <w:lang w:val="en-US"/>
        </w:rPr>
        <w:t>(</w:t>
      </w:r>
      <w:proofErr w:type="spellStart"/>
      <w:r w:rsidRPr="008E0F4D">
        <w:rPr>
          <w:rFonts w:ascii="Menlo" w:hAnsi="Menlo" w:cs="Menlo"/>
          <w:color w:val="333333"/>
          <w:sz w:val="16"/>
          <w:szCs w:val="16"/>
          <w:lang w:val="en-US"/>
        </w:rPr>
        <w:t>multi_logistic_fit</w:t>
      </w:r>
      <w:proofErr w:type="spellEnd"/>
      <w:r w:rsidRPr="008E0F4D">
        <w:rPr>
          <w:rFonts w:ascii="Menlo" w:hAnsi="Menlo" w:cs="Menlo"/>
          <w:color w:val="333333"/>
          <w:sz w:val="16"/>
          <w:szCs w:val="16"/>
          <w:lang w:val="en-US"/>
        </w:rPr>
        <w:t xml:space="preserve">, heights, </w:t>
      </w:r>
      <w:r w:rsidRPr="008E0F4D">
        <w:rPr>
          <w:rFonts w:ascii="Menlo" w:hAnsi="Menlo" w:cs="Menlo"/>
          <w:color w:val="8E1E00"/>
          <w:sz w:val="16"/>
          <w:szCs w:val="16"/>
          <w:lang w:val="en-US"/>
        </w:rPr>
        <w:t>type=</w:t>
      </w:r>
      <w:r w:rsidRPr="008E0F4D">
        <w:rPr>
          <w:rFonts w:ascii="Menlo" w:hAnsi="Menlo" w:cs="Menlo"/>
          <w:color w:val="3F6D9E"/>
          <w:sz w:val="16"/>
          <w:szCs w:val="16"/>
          <w:lang w:val="en-US"/>
        </w:rPr>
        <w:t>"response"</w:t>
      </w:r>
      <w:r w:rsidRPr="008E0F4D">
        <w:rPr>
          <w:rFonts w:ascii="Menlo" w:hAnsi="Menlo" w:cs="Menlo"/>
          <w:color w:val="333333"/>
          <w:sz w:val="16"/>
          <w:szCs w:val="16"/>
          <w:lang w:val="en-US"/>
        </w:rPr>
        <w:t xml:space="preserve">))] </w:t>
      </w:r>
    </w:p>
    <w:p w14:paraId="54A80A64" w14:textId="5D3F92D6" w:rsidR="007F42CA" w:rsidRPr="0016200D" w:rsidRDefault="007F42CA" w:rsidP="007F42CA">
      <w:pPr>
        <w:numPr>
          <w:ilvl w:val="1"/>
          <w:numId w:val="7"/>
        </w:numPr>
        <w:shd w:val="clear" w:color="auto" w:fill="FFFFFF"/>
        <w:spacing w:before="100" w:beforeAutospacing="1" w:after="100" w:afterAutospacing="1"/>
        <w:rPr>
          <w:lang w:val="en-US"/>
        </w:rPr>
      </w:pPr>
      <w:proofErr w:type="gramStart"/>
      <w:r w:rsidRPr="007F42CA">
        <w:rPr>
          <w:rFonts w:ascii="Menlo" w:hAnsi="Menlo" w:cs="Menlo"/>
          <w:color w:val="333333"/>
          <w:sz w:val="16"/>
          <w:szCs w:val="16"/>
          <w:lang w:val="en-US"/>
        </w:rPr>
        <w:t>heights[</w:t>
      </w:r>
      <w:proofErr w:type="gramEnd"/>
      <w:r w:rsidRPr="007F42CA">
        <w:rPr>
          <w:rFonts w:ascii="Menlo" w:hAnsi="Menlo" w:cs="Menlo"/>
          <w:color w:val="333333"/>
          <w:sz w:val="16"/>
          <w:szCs w:val="16"/>
          <w:lang w:val="en-US"/>
        </w:rPr>
        <w:t xml:space="preserve">, </w:t>
      </w:r>
      <w:r w:rsidRPr="007F42CA">
        <w:rPr>
          <w:rFonts w:ascii="Menlo" w:hAnsi="Menlo" w:cs="Menlo"/>
          <w:b/>
          <w:bCs/>
          <w:color w:val="006D1E"/>
          <w:sz w:val="16"/>
          <w:szCs w:val="16"/>
          <w:lang w:val="en-US"/>
        </w:rPr>
        <w:t>table</w:t>
      </w:r>
      <w:r w:rsidRPr="007F42CA">
        <w:rPr>
          <w:rFonts w:ascii="Menlo" w:hAnsi="Menlo" w:cs="Menlo"/>
          <w:color w:val="333333"/>
          <w:sz w:val="16"/>
          <w:szCs w:val="16"/>
          <w:lang w:val="en-US"/>
        </w:rPr>
        <w:t xml:space="preserve">(y, </w:t>
      </w:r>
      <w:proofErr w:type="spellStart"/>
      <w:r w:rsidRPr="007F42CA">
        <w:rPr>
          <w:rFonts w:ascii="Menlo" w:hAnsi="Menlo" w:cs="Menlo"/>
          <w:color w:val="333333"/>
          <w:sz w:val="16"/>
          <w:szCs w:val="16"/>
          <w:lang w:val="en-US"/>
        </w:rPr>
        <w:t>y_multi_pred</w:t>
      </w:r>
      <w:proofErr w:type="spellEnd"/>
      <w:r w:rsidRPr="007F42CA">
        <w:rPr>
          <w:rFonts w:ascii="Menlo" w:hAnsi="Menlo" w:cs="Menlo"/>
          <w:color w:val="333333"/>
          <w:sz w:val="16"/>
          <w:szCs w:val="16"/>
          <w:lang w:val="en-US"/>
        </w:rPr>
        <w:t xml:space="preserve">)] </w:t>
      </w:r>
      <w:r w:rsidRPr="007F42CA">
        <w:rPr>
          <w:rFonts w:ascii="Menlo" w:hAnsi="Menlo" w:cs="Menlo"/>
          <w:b/>
          <w:bCs/>
          <w:color w:val="333333"/>
          <w:sz w:val="16"/>
          <w:szCs w:val="16"/>
          <w:lang w:val="en-US"/>
        </w:rPr>
        <w:sym w:font="Wingdings" w:char="F0E0"/>
      </w:r>
      <w:r w:rsidRPr="007F42CA">
        <w:rPr>
          <w:rFonts w:ascii="Menlo" w:hAnsi="Menlo" w:cs="Menlo"/>
          <w:b/>
          <w:bCs/>
          <w:color w:val="333333"/>
          <w:sz w:val="16"/>
          <w:szCs w:val="16"/>
          <w:lang w:val="en-US"/>
        </w:rPr>
        <w:t xml:space="preserve"> confusion matrix</w:t>
      </w:r>
    </w:p>
    <w:p w14:paraId="6AF0FA13" w14:textId="26D8FA08" w:rsidR="0016200D" w:rsidRDefault="0016200D" w:rsidP="007F42CA">
      <w:pPr>
        <w:numPr>
          <w:ilvl w:val="1"/>
          <w:numId w:val="7"/>
        </w:numPr>
        <w:shd w:val="clear" w:color="auto" w:fill="FFFFFF"/>
        <w:spacing w:before="100" w:beforeAutospacing="1" w:after="100" w:afterAutospacing="1"/>
        <w:rPr>
          <w:lang w:val="en-US"/>
        </w:rPr>
      </w:pPr>
      <w:r w:rsidRPr="0016200D">
        <w:rPr>
          <w:noProof/>
          <w:lang w:val="en-US"/>
        </w:rPr>
        <w:drawing>
          <wp:inline distT="0" distB="0" distL="0" distR="0" wp14:anchorId="6E1F59B8" wp14:editId="158B94D2">
            <wp:extent cx="886691" cy="560015"/>
            <wp:effectExtent l="0" t="0" r="254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11878" cy="575922"/>
                    </a:xfrm>
                    <a:prstGeom prst="rect">
                      <a:avLst/>
                    </a:prstGeom>
                  </pic:spPr>
                </pic:pic>
              </a:graphicData>
            </a:graphic>
          </wp:inline>
        </w:drawing>
      </w:r>
    </w:p>
    <w:p w14:paraId="6CFCD228" w14:textId="18BAECBA" w:rsidR="0016200D" w:rsidRPr="005A1357" w:rsidRDefault="0016200D" w:rsidP="007F42CA">
      <w:pPr>
        <w:numPr>
          <w:ilvl w:val="1"/>
          <w:numId w:val="7"/>
        </w:numPr>
        <w:shd w:val="clear" w:color="auto" w:fill="FFFFFF"/>
        <w:spacing w:before="100" w:beforeAutospacing="1" w:after="100" w:afterAutospacing="1"/>
        <w:rPr>
          <w:lang w:val="en-US"/>
        </w:rPr>
      </w:pPr>
      <w:r>
        <w:rPr>
          <w:rFonts w:ascii="Calibri" w:hAnsi="Calibri"/>
          <w:lang w:val="en-US"/>
        </w:rPr>
        <w:t xml:space="preserve">10 </w:t>
      </w:r>
      <w:r w:rsidRPr="005A1357">
        <w:rPr>
          <w:rFonts w:ascii="Calibri" w:hAnsi="Calibri"/>
          <w:b/>
          <w:bCs/>
          <w:lang w:val="en-US"/>
        </w:rPr>
        <w:t>males</w:t>
      </w:r>
      <w:r>
        <w:rPr>
          <w:rFonts w:ascii="Calibri" w:hAnsi="Calibri"/>
          <w:lang w:val="en-US"/>
        </w:rPr>
        <w:t xml:space="preserve"> predicted as females (false negatives</w:t>
      </w:r>
      <w:proofErr w:type="gramStart"/>
      <w:r>
        <w:rPr>
          <w:rFonts w:ascii="Calibri" w:hAnsi="Calibri"/>
          <w:lang w:val="en-US"/>
        </w:rPr>
        <w:t>),</w:t>
      </w:r>
      <w:proofErr w:type="gramEnd"/>
      <w:r>
        <w:rPr>
          <w:rFonts w:ascii="Calibri" w:hAnsi="Calibri"/>
          <w:lang w:val="en-US"/>
        </w:rPr>
        <w:t xml:space="preserve"> 9 females predicted as</w:t>
      </w:r>
      <w:r w:rsidR="005A1357">
        <w:rPr>
          <w:rFonts w:ascii="Calibri" w:hAnsi="Calibri"/>
          <w:lang w:val="en-US"/>
        </w:rPr>
        <w:t xml:space="preserve"> </w:t>
      </w:r>
      <w:r>
        <w:rPr>
          <w:rFonts w:ascii="Calibri" w:hAnsi="Calibri"/>
          <w:lang w:val="en-US"/>
        </w:rPr>
        <w:t>males</w:t>
      </w:r>
      <w:r w:rsidR="005A1357">
        <w:rPr>
          <w:rFonts w:ascii="Calibri" w:hAnsi="Calibri"/>
          <w:lang w:val="en-US"/>
        </w:rPr>
        <w:t xml:space="preserve"> </w:t>
      </w:r>
      <w:r>
        <w:rPr>
          <w:rFonts w:ascii="Calibri" w:hAnsi="Calibri"/>
          <w:lang w:val="en-US"/>
        </w:rPr>
        <w:t>(false pos</w:t>
      </w:r>
      <w:r w:rsidR="005A1357">
        <w:rPr>
          <w:rFonts w:ascii="Calibri" w:hAnsi="Calibri"/>
          <w:lang w:val="en-US"/>
        </w:rPr>
        <w:t>itives</w:t>
      </w:r>
      <w:r w:rsidR="00DC1EAB">
        <w:rPr>
          <w:rFonts w:ascii="Calibri" w:hAnsi="Calibri"/>
          <w:lang w:val="en-US"/>
        </w:rPr>
        <w:t>)</w:t>
      </w:r>
    </w:p>
    <w:p w14:paraId="78A68F4B" w14:textId="192C1467" w:rsidR="005A1357" w:rsidRPr="005A1357" w:rsidRDefault="005A1357" w:rsidP="005A1357">
      <w:pPr>
        <w:pStyle w:val="Listenabsatz"/>
        <w:numPr>
          <w:ilvl w:val="0"/>
          <w:numId w:val="7"/>
        </w:numPr>
        <w:rPr>
          <w:rFonts w:ascii="Calibri" w:hAnsi="Calibri"/>
          <w:highlight w:val="cyan"/>
          <w:lang w:val="en-US"/>
        </w:rPr>
      </w:pPr>
      <w:proofErr w:type="spellStart"/>
      <w:r w:rsidRPr="005A1357">
        <w:rPr>
          <w:rFonts w:ascii="Calibri" w:hAnsi="Calibri"/>
          <w:highlight w:val="cyan"/>
          <w:lang w:val="en-US"/>
        </w:rPr>
        <w:t>data_</w:t>
      </w:r>
      <w:proofErr w:type="gramStart"/>
      <w:r w:rsidRPr="005A1357">
        <w:rPr>
          <w:rFonts w:ascii="Calibri" w:hAnsi="Calibri"/>
          <w:highlight w:val="cyan"/>
          <w:lang w:val="en-US"/>
        </w:rPr>
        <w:t>dt</w:t>
      </w:r>
      <w:proofErr w:type="spellEnd"/>
      <w:r w:rsidRPr="005A1357">
        <w:rPr>
          <w:rFonts w:ascii="Calibri" w:hAnsi="Calibri"/>
          <w:highlight w:val="cyan"/>
          <w:lang w:val="en-US"/>
        </w:rPr>
        <w:t>[</w:t>
      </w:r>
      <w:proofErr w:type="gramEnd"/>
      <w:r w:rsidRPr="005A1357">
        <w:rPr>
          <w:rFonts w:ascii="Calibri" w:hAnsi="Calibri"/>
          <w:highlight w:val="cyan"/>
          <w:lang w:val="en-US"/>
        </w:rPr>
        <w:t xml:space="preserve">, </w:t>
      </w:r>
      <w:proofErr w:type="spellStart"/>
      <w:r w:rsidRPr="005A1357">
        <w:rPr>
          <w:rFonts w:ascii="Calibri" w:hAnsi="Calibri"/>
          <w:highlight w:val="cyan"/>
          <w:lang w:val="en-US"/>
        </w:rPr>
        <w:t>pred</w:t>
      </w:r>
      <w:proofErr w:type="spellEnd"/>
      <w:r w:rsidRPr="005A1357">
        <w:rPr>
          <w:rFonts w:ascii="Calibri" w:hAnsi="Calibri"/>
          <w:highlight w:val="cyan"/>
          <w:lang w:val="en-US"/>
        </w:rPr>
        <w:t xml:space="preserve"> := predict (</w:t>
      </w:r>
      <w:proofErr w:type="spellStart"/>
      <w:r w:rsidRPr="005A1357">
        <w:rPr>
          <w:rFonts w:ascii="Calibri" w:hAnsi="Calibri"/>
          <w:highlight w:val="cyan"/>
          <w:lang w:val="en-US"/>
        </w:rPr>
        <w:t>logistic_fit</w:t>
      </w:r>
      <w:proofErr w:type="spellEnd"/>
      <w:r w:rsidRPr="005A1357">
        <w:rPr>
          <w:rFonts w:ascii="Calibri" w:hAnsi="Calibri"/>
          <w:highlight w:val="cyan"/>
          <w:lang w:val="en-US"/>
        </w:rPr>
        <w:t>)]</w:t>
      </w:r>
    </w:p>
    <w:p w14:paraId="6194B244" w14:textId="618081EB" w:rsidR="00BA7008" w:rsidRPr="00BA7008" w:rsidRDefault="00BA7008" w:rsidP="005A1357">
      <w:pPr>
        <w:pStyle w:val="Listenabsatz"/>
        <w:numPr>
          <w:ilvl w:val="0"/>
          <w:numId w:val="7"/>
        </w:numPr>
        <w:rPr>
          <w:rFonts w:ascii="Calibri" w:hAnsi="Calibri"/>
          <w:lang w:val="en-US"/>
        </w:rPr>
      </w:pPr>
      <w:r w:rsidRPr="00BA7008">
        <w:rPr>
          <w:rFonts w:ascii="Calibri" w:hAnsi="Calibri"/>
          <w:lang w:val="en-US"/>
        </w:rPr>
        <w:t>Getting probabilities in range [0,1]</w:t>
      </w:r>
      <w:r w:rsidR="00AC3EF8">
        <w:rPr>
          <w:rFonts w:ascii="Calibri" w:hAnsi="Calibri"/>
          <w:lang w:val="en-US"/>
        </w:rPr>
        <w:t>:</w:t>
      </w:r>
    </w:p>
    <w:p w14:paraId="28D42D01" w14:textId="43F3DA53" w:rsidR="005A1357" w:rsidRPr="005A1357" w:rsidRDefault="005A1357" w:rsidP="00BA7008">
      <w:pPr>
        <w:pStyle w:val="Listenabsatz"/>
        <w:numPr>
          <w:ilvl w:val="1"/>
          <w:numId w:val="7"/>
        </w:numPr>
        <w:rPr>
          <w:rFonts w:ascii="Calibri" w:hAnsi="Calibri"/>
          <w:highlight w:val="cyan"/>
          <w:lang w:val="en-US"/>
        </w:rPr>
      </w:pPr>
      <w:proofErr w:type="spellStart"/>
      <w:r w:rsidRPr="005A1357">
        <w:rPr>
          <w:rFonts w:ascii="Calibri" w:hAnsi="Calibri"/>
          <w:highlight w:val="cyan"/>
          <w:lang w:val="en-US"/>
        </w:rPr>
        <w:lastRenderedPageBreak/>
        <w:t>data_</w:t>
      </w:r>
      <w:proofErr w:type="gramStart"/>
      <w:r w:rsidRPr="005A1357">
        <w:rPr>
          <w:rFonts w:ascii="Calibri" w:hAnsi="Calibri"/>
          <w:highlight w:val="cyan"/>
          <w:lang w:val="en-US"/>
        </w:rPr>
        <w:t>dt</w:t>
      </w:r>
      <w:proofErr w:type="spellEnd"/>
      <w:r w:rsidRPr="005A1357">
        <w:rPr>
          <w:rFonts w:ascii="Calibri" w:hAnsi="Calibri"/>
          <w:highlight w:val="cyan"/>
          <w:lang w:val="en-US"/>
        </w:rPr>
        <w:t>[</w:t>
      </w:r>
      <w:proofErr w:type="gramEnd"/>
      <w:r w:rsidRPr="005A1357">
        <w:rPr>
          <w:rFonts w:ascii="Calibri" w:hAnsi="Calibri"/>
          <w:highlight w:val="cyan"/>
          <w:lang w:val="en-US"/>
        </w:rPr>
        <w:t xml:space="preserve">, </w:t>
      </w:r>
      <w:proofErr w:type="spellStart"/>
      <w:r w:rsidRPr="005A1357">
        <w:rPr>
          <w:rFonts w:ascii="Calibri" w:hAnsi="Calibri"/>
          <w:highlight w:val="cyan"/>
          <w:lang w:val="en-US"/>
        </w:rPr>
        <w:t>pred</w:t>
      </w:r>
      <w:proofErr w:type="spellEnd"/>
      <w:r w:rsidRPr="005A1357">
        <w:rPr>
          <w:rFonts w:ascii="Calibri" w:hAnsi="Calibri"/>
          <w:highlight w:val="cyan"/>
          <w:lang w:val="en-US"/>
        </w:rPr>
        <w:t xml:space="preserve"> := predict (</w:t>
      </w:r>
      <w:proofErr w:type="spellStart"/>
      <w:r w:rsidRPr="005A1357">
        <w:rPr>
          <w:rFonts w:ascii="Calibri" w:hAnsi="Calibri"/>
          <w:highlight w:val="cyan"/>
          <w:lang w:val="en-US"/>
        </w:rPr>
        <w:t>logistic_fit</w:t>
      </w:r>
      <w:proofErr w:type="spellEnd"/>
      <w:r w:rsidRPr="005A1357">
        <w:rPr>
          <w:rFonts w:ascii="Calibri" w:hAnsi="Calibri"/>
          <w:highlight w:val="cyan"/>
          <w:lang w:val="en-US"/>
        </w:rPr>
        <w:t>, type = "</w:t>
      </w:r>
      <w:r w:rsidRPr="005A3D5F">
        <w:rPr>
          <w:rFonts w:ascii="Calibri" w:hAnsi="Calibri"/>
          <w:b/>
          <w:bCs/>
          <w:highlight w:val="cyan"/>
          <w:lang w:val="en-US"/>
        </w:rPr>
        <w:t>response</w:t>
      </w:r>
      <w:r w:rsidRPr="005A1357">
        <w:rPr>
          <w:rFonts w:ascii="Calibri" w:hAnsi="Calibri"/>
          <w:highlight w:val="cyan"/>
          <w:lang w:val="en-US"/>
        </w:rPr>
        <w:t>")]</w:t>
      </w:r>
    </w:p>
    <w:p w14:paraId="3DAFEFDE" w14:textId="77777777" w:rsidR="00BA7008" w:rsidRPr="00BA7008" w:rsidRDefault="00BA7008" w:rsidP="005A1357">
      <w:pPr>
        <w:pStyle w:val="Listenabsatz"/>
        <w:numPr>
          <w:ilvl w:val="0"/>
          <w:numId w:val="7"/>
        </w:numPr>
        <w:rPr>
          <w:rFonts w:ascii="Calibri" w:hAnsi="Calibri"/>
          <w:lang w:val="en-US"/>
        </w:rPr>
      </w:pPr>
      <w:r w:rsidRPr="00BA7008">
        <w:rPr>
          <w:rFonts w:ascii="Calibri" w:hAnsi="Calibri"/>
          <w:lang w:val="en-US"/>
        </w:rPr>
        <w:t xml:space="preserve">Getting Binary variable: </w:t>
      </w:r>
    </w:p>
    <w:p w14:paraId="32C02CD4" w14:textId="319795AC" w:rsidR="005A1357" w:rsidRPr="005A1357" w:rsidRDefault="005A1357" w:rsidP="00BA7008">
      <w:pPr>
        <w:pStyle w:val="Listenabsatz"/>
        <w:numPr>
          <w:ilvl w:val="1"/>
          <w:numId w:val="7"/>
        </w:numPr>
        <w:rPr>
          <w:rFonts w:ascii="Calibri" w:hAnsi="Calibri"/>
          <w:highlight w:val="cyan"/>
          <w:lang w:val="en-US"/>
        </w:rPr>
      </w:pPr>
      <w:proofErr w:type="spellStart"/>
      <w:r w:rsidRPr="005A1357">
        <w:rPr>
          <w:rFonts w:ascii="Calibri" w:hAnsi="Calibri"/>
          <w:highlight w:val="cyan"/>
          <w:lang w:val="en-US"/>
        </w:rPr>
        <w:t>data_</w:t>
      </w:r>
      <w:proofErr w:type="gramStart"/>
      <w:r w:rsidRPr="005A1357">
        <w:rPr>
          <w:rFonts w:ascii="Calibri" w:hAnsi="Calibri"/>
          <w:highlight w:val="cyan"/>
          <w:lang w:val="en-US"/>
        </w:rPr>
        <w:t>dt</w:t>
      </w:r>
      <w:proofErr w:type="spellEnd"/>
      <w:r w:rsidRPr="005A1357">
        <w:rPr>
          <w:rFonts w:ascii="Calibri" w:hAnsi="Calibri"/>
          <w:highlight w:val="cyan"/>
          <w:lang w:val="en-US"/>
        </w:rPr>
        <w:t>[</w:t>
      </w:r>
      <w:proofErr w:type="gramEnd"/>
      <w:r w:rsidRPr="005A1357">
        <w:rPr>
          <w:rFonts w:ascii="Calibri" w:hAnsi="Calibri"/>
          <w:highlight w:val="cyan"/>
          <w:lang w:val="en-US"/>
        </w:rPr>
        <w:t xml:space="preserve">, </w:t>
      </w:r>
      <w:proofErr w:type="spellStart"/>
      <w:r w:rsidRPr="005A1357">
        <w:rPr>
          <w:rFonts w:ascii="Calibri" w:hAnsi="Calibri"/>
          <w:highlight w:val="cyan"/>
          <w:lang w:val="en-US"/>
        </w:rPr>
        <w:t>pred</w:t>
      </w:r>
      <w:proofErr w:type="spellEnd"/>
      <w:r w:rsidRPr="005A1357">
        <w:rPr>
          <w:rFonts w:ascii="Calibri" w:hAnsi="Calibri"/>
          <w:highlight w:val="cyan"/>
          <w:lang w:val="en-US"/>
        </w:rPr>
        <w:t xml:space="preserve"> := </w:t>
      </w:r>
      <w:r w:rsidRPr="005A3D5F">
        <w:rPr>
          <w:rFonts w:ascii="Calibri" w:hAnsi="Calibri"/>
          <w:b/>
          <w:bCs/>
          <w:highlight w:val="cyan"/>
          <w:lang w:val="en-US"/>
        </w:rPr>
        <w:t>round</w:t>
      </w:r>
      <w:r w:rsidRPr="005A1357">
        <w:rPr>
          <w:rFonts w:ascii="Calibri" w:hAnsi="Calibri"/>
          <w:highlight w:val="cyan"/>
          <w:lang w:val="en-US"/>
        </w:rPr>
        <w:t>(predict (</w:t>
      </w:r>
      <w:proofErr w:type="spellStart"/>
      <w:r w:rsidRPr="005A1357">
        <w:rPr>
          <w:rFonts w:ascii="Calibri" w:hAnsi="Calibri"/>
          <w:highlight w:val="cyan"/>
          <w:lang w:val="en-US"/>
        </w:rPr>
        <w:t>logistic_fit</w:t>
      </w:r>
      <w:proofErr w:type="spellEnd"/>
      <w:r w:rsidRPr="005A1357">
        <w:rPr>
          <w:rFonts w:ascii="Calibri" w:hAnsi="Calibri"/>
          <w:highlight w:val="cyan"/>
          <w:lang w:val="en-US"/>
        </w:rPr>
        <w:t>, type = "response"))]</w:t>
      </w:r>
      <w:r w:rsidR="00BA7008">
        <w:rPr>
          <w:rFonts w:ascii="Calibri" w:hAnsi="Calibri"/>
          <w:highlight w:val="cyan"/>
          <w:lang w:val="en-US"/>
        </w:rPr>
        <w:tab/>
      </w:r>
    </w:p>
    <w:p w14:paraId="37B6D334" w14:textId="1F55A6CD" w:rsidR="00A0760B" w:rsidRPr="005119A0" w:rsidRDefault="00C244DB" w:rsidP="0006716A">
      <w:pPr>
        <w:pStyle w:val="berschrift2"/>
        <w:rPr>
          <w:b/>
          <w:bCs/>
          <w:lang w:val="en-US"/>
        </w:rPr>
      </w:pPr>
      <w:r w:rsidRPr="00A0760B">
        <w:rPr>
          <w:rFonts w:ascii="Calibri" w:hAnsi="Calibri"/>
          <w:noProof/>
          <w:lang w:val="en-US"/>
        </w:rPr>
        <w:drawing>
          <wp:anchor distT="0" distB="0" distL="114300" distR="114300" simplePos="0" relativeHeight="251723776" behindDoc="0" locked="0" layoutInCell="1" allowOverlap="1" wp14:anchorId="45369017" wp14:editId="165086C4">
            <wp:simplePos x="0" y="0"/>
            <wp:positionH relativeFrom="column">
              <wp:posOffset>4635500</wp:posOffset>
            </wp:positionH>
            <wp:positionV relativeFrom="paragraph">
              <wp:posOffset>129087</wp:posOffset>
            </wp:positionV>
            <wp:extent cx="2015490" cy="1053465"/>
            <wp:effectExtent l="0" t="0" r="3810" b="635"/>
            <wp:wrapThrough wrapText="bothSides">
              <wp:wrapPolygon edited="0">
                <wp:start x="0" y="0"/>
                <wp:lineTo x="0" y="21353"/>
                <wp:lineTo x="21505" y="21353"/>
                <wp:lineTo x="21505" y="0"/>
                <wp:lineTo x="0" y="0"/>
              </wp:wrapPolygon>
            </wp:wrapThrough>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5490" cy="1053465"/>
                    </a:xfrm>
                    <a:prstGeom prst="rect">
                      <a:avLst/>
                    </a:prstGeom>
                  </pic:spPr>
                </pic:pic>
              </a:graphicData>
            </a:graphic>
            <wp14:sizeRelH relativeFrom="page">
              <wp14:pctWidth>0</wp14:pctWidth>
            </wp14:sizeRelH>
            <wp14:sizeRelV relativeFrom="page">
              <wp14:pctHeight>0</wp14:pctHeight>
            </wp14:sizeRelV>
          </wp:anchor>
        </w:drawing>
      </w:r>
      <w:r w:rsidR="00A0760B" w:rsidRPr="005119A0">
        <w:rPr>
          <w:b/>
          <w:bCs/>
          <w:lang w:val="en-US"/>
        </w:rPr>
        <w:t>Confusion Matrix</w:t>
      </w:r>
    </w:p>
    <w:p w14:paraId="58080BF1" w14:textId="6F702C2F" w:rsidR="00021962" w:rsidRDefault="00021962" w:rsidP="00B377C6">
      <w:pPr>
        <w:rPr>
          <w:rFonts w:ascii="Calibri" w:hAnsi="Calibri"/>
          <w:lang w:val="en-US"/>
        </w:rPr>
      </w:pPr>
    </w:p>
    <w:p w14:paraId="06F8E9BB" w14:textId="679EBFFC" w:rsidR="00021962" w:rsidRDefault="00500371" w:rsidP="00B377C6">
      <w:pPr>
        <w:rPr>
          <w:rFonts w:ascii="Calibri" w:hAnsi="Calibri"/>
          <w:lang w:val="en-US"/>
        </w:rPr>
      </w:pPr>
      <w:r w:rsidRPr="00453801">
        <w:rPr>
          <w:rFonts w:ascii="Calibri" w:hAnsi="Calibri"/>
          <w:b/>
          <w:bCs/>
          <w:highlight w:val="yellow"/>
          <w:lang w:val="en-US"/>
        </w:rPr>
        <w:t>False Negative:</w:t>
      </w:r>
      <w:r w:rsidRPr="00453801">
        <w:rPr>
          <w:rFonts w:ascii="Calibri" w:hAnsi="Calibri"/>
          <w:highlight w:val="yellow"/>
          <w:lang w:val="en-US"/>
        </w:rPr>
        <w:t xml:space="preserve"> </w:t>
      </w:r>
      <w:r w:rsidRPr="00453801">
        <w:rPr>
          <w:rFonts w:ascii="Calibri" w:hAnsi="Calibri"/>
          <w:b/>
          <w:bCs/>
          <w:highlight w:val="yellow"/>
          <w:lang w:val="en-US"/>
        </w:rPr>
        <w:t>Predicted</w:t>
      </w:r>
      <w:r w:rsidRPr="00453801">
        <w:rPr>
          <w:rFonts w:ascii="Calibri" w:hAnsi="Calibri"/>
          <w:highlight w:val="yellow"/>
          <w:lang w:val="en-US"/>
        </w:rPr>
        <w:t xml:space="preserve"> negative, but actually positive</w:t>
      </w:r>
    </w:p>
    <w:p w14:paraId="503825ED" w14:textId="77777777" w:rsidR="005A1357" w:rsidRDefault="005A1357" w:rsidP="00B377C6">
      <w:pPr>
        <w:rPr>
          <w:rFonts w:ascii="Calibri" w:hAnsi="Calibri"/>
          <w:lang w:val="en-US"/>
        </w:rPr>
      </w:pPr>
    </w:p>
    <w:p w14:paraId="0CB12376" w14:textId="15914A7E" w:rsidR="00B90725" w:rsidRDefault="002C2FAE" w:rsidP="00B377C6">
      <w:pPr>
        <w:rPr>
          <w:rFonts w:ascii="Calibri" w:hAnsi="Calibri"/>
          <w:lang w:val="en-US"/>
        </w:rPr>
      </w:pPr>
      <w:r>
        <w:rPr>
          <w:rFonts w:ascii="Calibri" w:hAnsi="Calibri"/>
          <w:lang w:val="en-US"/>
        </w:rPr>
        <w:t>In R:</w:t>
      </w:r>
    </w:p>
    <w:p w14:paraId="01E3795A" w14:textId="2FDC9AC6" w:rsidR="002C2FAE" w:rsidRDefault="002C2FAE" w:rsidP="00B377C6">
      <w:pPr>
        <w:rPr>
          <w:rFonts w:ascii="Calibri" w:hAnsi="Calibri"/>
          <w:lang w:val="en-US"/>
        </w:rPr>
      </w:pPr>
      <w:proofErr w:type="spellStart"/>
      <w:r w:rsidRPr="00634883">
        <w:rPr>
          <w:rFonts w:ascii="Calibri" w:hAnsi="Calibri"/>
          <w:highlight w:val="cyan"/>
          <w:lang w:val="en-US"/>
        </w:rPr>
        <w:t>data_</w:t>
      </w:r>
      <w:proofErr w:type="gramStart"/>
      <w:r w:rsidRPr="00634883">
        <w:rPr>
          <w:rFonts w:ascii="Calibri" w:hAnsi="Calibri"/>
          <w:highlight w:val="cyan"/>
          <w:lang w:val="en-US"/>
        </w:rPr>
        <w:t>dt</w:t>
      </w:r>
      <w:proofErr w:type="spellEnd"/>
      <w:r w:rsidRPr="00634883">
        <w:rPr>
          <w:rFonts w:ascii="Calibri" w:hAnsi="Calibri"/>
          <w:highlight w:val="cyan"/>
          <w:lang w:val="en-US"/>
        </w:rPr>
        <w:t>[</w:t>
      </w:r>
      <w:proofErr w:type="gramEnd"/>
      <w:r w:rsidRPr="00634883">
        <w:rPr>
          <w:rFonts w:ascii="Calibri" w:hAnsi="Calibri"/>
          <w:highlight w:val="cyan"/>
          <w:lang w:val="en-US"/>
        </w:rPr>
        <w:t>,</w:t>
      </w:r>
      <w:r w:rsidRPr="00634883">
        <w:rPr>
          <w:rFonts w:ascii="Calibri" w:hAnsi="Calibri"/>
          <w:b/>
          <w:bCs/>
          <w:highlight w:val="cyan"/>
          <w:lang w:val="en-US"/>
        </w:rPr>
        <w:t>table</w:t>
      </w:r>
      <w:r w:rsidRPr="00634883">
        <w:rPr>
          <w:rFonts w:ascii="Calibri" w:hAnsi="Calibri"/>
          <w:highlight w:val="cyan"/>
          <w:lang w:val="en-US"/>
        </w:rPr>
        <w:t xml:space="preserve">(Outcome, </w:t>
      </w:r>
      <w:proofErr w:type="spellStart"/>
      <w:r w:rsidRPr="00E135C6">
        <w:rPr>
          <w:rFonts w:ascii="Calibri" w:hAnsi="Calibri"/>
          <w:b/>
          <w:bCs/>
          <w:highlight w:val="cyan"/>
          <w:lang w:val="en-US"/>
        </w:rPr>
        <w:t>pred</w:t>
      </w:r>
      <w:r w:rsidR="00E135C6" w:rsidRPr="00E135C6">
        <w:rPr>
          <w:rFonts w:ascii="Calibri" w:hAnsi="Calibri"/>
          <w:b/>
          <w:bCs/>
          <w:highlight w:val="cyan"/>
          <w:lang w:val="en-US"/>
        </w:rPr>
        <w:t>iction</w:t>
      </w:r>
      <w:r w:rsidRPr="00E135C6">
        <w:rPr>
          <w:rFonts w:ascii="Calibri" w:hAnsi="Calibri"/>
          <w:b/>
          <w:bCs/>
          <w:highlight w:val="cyan"/>
          <w:lang w:val="en-US"/>
        </w:rPr>
        <w:t>_logreg</w:t>
      </w:r>
      <w:proofErr w:type="spellEnd"/>
      <w:r w:rsidRPr="00E135C6">
        <w:rPr>
          <w:rFonts w:ascii="Calibri" w:hAnsi="Calibri"/>
          <w:b/>
          <w:bCs/>
          <w:highlight w:val="cyan"/>
          <w:lang w:val="en-US"/>
        </w:rPr>
        <w:t xml:space="preserve"> &gt; threshold</w:t>
      </w:r>
      <w:r w:rsidRPr="00634883">
        <w:rPr>
          <w:rFonts w:ascii="Calibri" w:hAnsi="Calibri"/>
          <w:highlight w:val="cyan"/>
          <w:lang w:val="en-US"/>
        </w:rPr>
        <w:t>)]</w:t>
      </w:r>
    </w:p>
    <w:p w14:paraId="1250A067" w14:textId="40C60AE4" w:rsidR="00C244DB" w:rsidRPr="00C244DB" w:rsidRDefault="00C244DB" w:rsidP="00C244DB">
      <w:pPr>
        <w:pStyle w:val="Listenabsatz"/>
        <w:numPr>
          <w:ilvl w:val="0"/>
          <w:numId w:val="7"/>
        </w:numPr>
        <w:rPr>
          <w:rFonts w:ascii="Calibri" w:hAnsi="Calibri"/>
          <w:lang w:val="en-US"/>
        </w:rPr>
      </w:pPr>
      <w:r w:rsidRPr="00C244DB">
        <w:rPr>
          <w:rFonts w:ascii="Calibri" w:hAnsi="Calibri"/>
          <w:lang w:val="en-US"/>
        </w:rPr>
        <w:t>as function:</w:t>
      </w:r>
    </w:p>
    <w:p w14:paraId="3A57004F" w14:textId="5F78DAF8" w:rsidR="00B90725" w:rsidRPr="00760918" w:rsidRDefault="00F70C77" w:rsidP="00C244DB">
      <w:pPr>
        <w:pStyle w:val="Listenabsatz"/>
        <w:numPr>
          <w:ilvl w:val="0"/>
          <w:numId w:val="7"/>
        </w:numPr>
        <w:rPr>
          <w:rFonts w:ascii="Calibri" w:hAnsi="Calibri"/>
          <w:highlight w:val="cyan"/>
          <w:lang w:val="en-US"/>
        </w:rPr>
      </w:pPr>
      <w:proofErr w:type="spellStart"/>
      <w:r w:rsidRPr="00760918">
        <w:rPr>
          <w:rFonts w:ascii="Calibri" w:hAnsi="Calibri"/>
          <w:highlight w:val="cyan"/>
          <w:lang w:val="en-US"/>
        </w:rPr>
        <w:t>confusion_matrix</w:t>
      </w:r>
      <w:proofErr w:type="spellEnd"/>
      <w:r w:rsidRPr="00760918">
        <w:rPr>
          <w:rFonts w:ascii="Calibri" w:hAnsi="Calibri"/>
          <w:highlight w:val="cyan"/>
          <w:lang w:val="en-US"/>
        </w:rPr>
        <w:t xml:space="preserve"> &lt;- </w:t>
      </w:r>
      <w:proofErr w:type="gramStart"/>
      <w:r w:rsidRPr="00760918">
        <w:rPr>
          <w:rFonts w:ascii="Calibri" w:hAnsi="Calibri"/>
          <w:highlight w:val="cyan"/>
          <w:lang w:val="en-US"/>
        </w:rPr>
        <w:t>function(</w:t>
      </w:r>
      <w:proofErr w:type="gramEnd"/>
      <w:r w:rsidRPr="00760918">
        <w:rPr>
          <w:rFonts w:ascii="Calibri" w:hAnsi="Calibri"/>
          <w:highlight w:val="cyan"/>
          <w:lang w:val="en-US"/>
        </w:rPr>
        <w:t xml:space="preserve">dt, </w:t>
      </w:r>
      <w:proofErr w:type="spellStart"/>
      <w:r w:rsidR="00B7606D">
        <w:rPr>
          <w:rFonts w:ascii="Calibri" w:hAnsi="Calibri"/>
          <w:highlight w:val="cyan"/>
          <w:lang w:val="en-US"/>
        </w:rPr>
        <w:t>outcome_column</w:t>
      </w:r>
      <w:proofErr w:type="spellEnd"/>
      <w:r w:rsidRPr="00760918">
        <w:rPr>
          <w:rFonts w:ascii="Calibri" w:hAnsi="Calibri"/>
          <w:highlight w:val="cyan"/>
          <w:lang w:val="en-US"/>
        </w:rPr>
        <w:t xml:space="preserve">, </w:t>
      </w:r>
      <w:proofErr w:type="spellStart"/>
      <w:r w:rsidR="00B7606D" w:rsidRPr="00760918">
        <w:rPr>
          <w:rFonts w:ascii="Calibri" w:hAnsi="Calibri"/>
          <w:highlight w:val="cyan"/>
          <w:lang w:val="en-US"/>
        </w:rPr>
        <w:t>prediction_column</w:t>
      </w:r>
      <w:proofErr w:type="spellEnd"/>
      <w:r w:rsidRPr="00760918">
        <w:rPr>
          <w:rFonts w:ascii="Calibri" w:hAnsi="Calibri"/>
          <w:highlight w:val="cyan"/>
          <w:lang w:val="en-US"/>
        </w:rPr>
        <w:t>, threshold){ return(dt[, table(get(</w:t>
      </w:r>
      <w:proofErr w:type="spellStart"/>
      <w:r w:rsidR="00B7606D" w:rsidRPr="00760918">
        <w:rPr>
          <w:rFonts w:ascii="Calibri" w:hAnsi="Calibri"/>
          <w:highlight w:val="cyan"/>
          <w:lang w:val="en-US"/>
        </w:rPr>
        <w:t>outcome_column</w:t>
      </w:r>
      <w:proofErr w:type="spellEnd"/>
      <w:r w:rsidRPr="00760918">
        <w:rPr>
          <w:rFonts w:ascii="Calibri" w:hAnsi="Calibri"/>
          <w:highlight w:val="cyan"/>
          <w:lang w:val="en-US"/>
        </w:rPr>
        <w:t>), get(</w:t>
      </w:r>
      <w:proofErr w:type="spellStart"/>
      <w:r w:rsidR="00B7606D" w:rsidRPr="00760918">
        <w:rPr>
          <w:rFonts w:ascii="Calibri" w:hAnsi="Calibri"/>
          <w:highlight w:val="cyan"/>
          <w:lang w:val="en-US"/>
        </w:rPr>
        <w:t>prediction_column</w:t>
      </w:r>
      <w:proofErr w:type="spellEnd"/>
      <w:r w:rsidRPr="00760918">
        <w:rPr>
          <w:rFonts w:ascii="Calibri" w:hAnsi="Calibri"/>
          <w:highlight w:val="cyan"/>
          <w:lang w:val="en-US"/>
        </w:rPr>
        <w:t>)&gt;threshold) ])</w:t>
      </w:r>
      <w:r w:rsidR="00B74882">
        <w:rPr>
          <w:rFonts w:ascii="Calibri" w:hAnsi="Calibri"/>
          <w:highlight w:val="cyan"/>
          <w:lang w:val="en-US"/>
        </w:rPr>
        <w:t>}</w:t>
      </w:r>
    </w:p>
    <w:p w14:paraId="73D08143" w14:textId="2B68E63D" w:rsidR="008B68B9" w:rsidRDefault="008B68B9" w:rsidP="00C244DB">
      <w:pPr>
        <w:pStyle w:val="Listenabsatz"/>
        <w:numPr>
          <w:ilvl w:val="0"/>
          <w:numId w:val="7"/>
        </w:numPr>
        <w:rPr>
          <w:rFonts w:ascii="Calibri" w:hAnsi="Calibri"/>
          <w:lang w:val="en-US"/>
        </w:rPr>
      </w:pPr>
      <w:r w:rsidRPr="00C244DB">
        <w:rPr>
          <w:rFonts w:ascii="Calibri" w:hAnsi="Calibri"/>
          <w:lang w:val="en-US"/>
        </w:rPr>
        <w:t xml:space="preserve">use </w:t>
      </w:r>
      <w:proofErr w:type="gramStart"/>
      <w:r w:rsidRPr="008B68B9">
        <w:rPr>
          <w:rFonts w:ascii="Calibri" w:hAnsi="Calibri"/>
          <w:i/>
          <w:iCs/>
          <w:lang w:val="en-US"/>
        </w:rPr>
        <w:t>get(</w:t>
      </w:r>
      <w:proofErr w:type="gramEnd"/>
      <w:r w:rsidRPr="008B68B9">
        <w:rPr>
          <w:rFonts w:ascii="Calibri" w:hAnsi="Calibri"/>
          <w:i/>
          <w:iCs/>
          <w:lang w:val="en-US"/>
        </w:rPr>
        <w:t>)</w:t>
      </w:r>
      <w:r w:rsidRPr="00C244DB">
        <w:rPr>
          <w:rFonts w:ascii="Calibri" w:hAnsi="Calibri"/>
          <w:lang w:val="en-US"/>
        </w:rPr>
        <w:t xml:space="preserve"> to get the column from a string</w:t>
      </w:r>
    </w:p>
    <w:p w14:paraId="6A3FC19E" w14:textId="77777777" w:rsidR="00F121A7" w:rsidRDefault="00F121A7" w:rsidP="00F121A7">
      <w:pPr>
        <w:pStyle w:val="Listenabsatz"/>
        <w:numPr>
          <w:ilvl w:val="0"/>
          <w:numId w:val="7"/>
        </w:numPr>
        <w:rPr>
          <w:rFonts w:ascii="Calibri" w:hAnsi="Calibri"/>
          <w:lang w:val="en-US"/>
        </w:rPr>
      </w:pPr>
      <w:r>
        <w:rPr>
          <w:rFonts w:ascii="Calibri" w:hAnsi="Calibri"/>
          <w:lang w:val="en-US"/>
        </w:rPr>
        <w:t>on multiple thresholds simultaneously:</w:t>
      </w:r>
    </w:p>
    <w:p w14:paraId="72558720" w14:textId="2E312D1E" w:rsidR="00F121A7" w:rsidRPr="00F121A7" w:rsidRDefault="00F121A7" w:rsidP="00F121A7">
      <w:pPr>
        <w:pStyle w:val="Listenabsatz"/>
        <w:numPr>
          <w:ilvl w:val="1"/>
          <w:numId w:val="7"/>
        </w:numPr>
        <w:rPr>
          <w:rFonts w:ascii="Calibri" w:hAnsi="Calibri"/>
          <w:highlight w:val="cyan"/>
          <w:lang w:val="en-US"/>
        </w:rPr>
      </w:pPr>
      <w:r>
        <w:rPr>
          <w:rFonts w:ascii="Calibri" w:hAnsi="Calibri"/>
          <w:lang w:val="en-US"/>
        </w:rPr>
        <w:t xml:space="preserve"> </w:t>
      </w:r>
      <w:proofErr w:type="spellStart"/>
      <w:proofErr w:type="gramStart"/>
      <w:r w:rsidRPr="00F121A7">
        <w:rPr>
          <w:rFonts w:ascii="Calibri" w:hAnsi="Calibri"/>
          <w:highlight w:val="cyan"/>
          <w:lang w:val="en-US"/>
        </w:rPr>
        <w:t>lapply</w:t>
      </w:r>
      <w:proofErr w:type="spellEnd"/>
      <w:r w:rsidRPr="00F121A7">
        <w:rPr>
          <w:rFonts w:ascii="Calibri" w:hAnsi="Calibri"/>
          <w:highlight w:val="cyan"/>
          <w:lang w:val="en-US"/>
        </w:rPr>
        <w:t>(</w:t>
      </w:r>
      <w:proofErr w:type="gramEnd"/>
      <w:r w:rsidRPr="00F121A7">
        <w:rPr>
          <w:rFonts w:ascii="Calibri" w:hAnsi="Calibri"/>
          <w:highlight w:val="cyan"/>
          <w:lang w:val="en-US"/>
        </w:rPr>
        <w:t xml:space="preserve">thresholds, </w:t>
      </w:r>
      <w:r w:rsidRPr="00F121A7">
        <w:rPr>
          <w:rFonts w:ascii="Calibri" w:hAnsi="Calibri"/>
          <w:b/>
          <w:bCs/>
          <w:highlight w:val="cyan"/>
          <w:lang w:val="en-US"/>
        </w:rPr>
        <w:t>function</w:t>
      </w:r>
      <w:r w:rsidRPr="00F121A7">
        <w:rPr>
          <w:rFonts w:ascii="Calibri" w:hAnsi="Calibri"/>
          <w:highlight w:val="cyan"/>
          <w:lang w:val="en-US"/>
        </w:rPr>
        <w:t>(t){</w:t>
      </w:r>
      <w:proofErr w:type="spellStart"/>
      <w:r w:rsidRPr="00F121A7">
        <w:rPr>
          <w:rFonts w:ascii="Calibri" w:hAnsi="Calibri"/>
          <w:highlight w:val="cyan"/>
          <w:lang w:val="en-US"/>
        </w:rPr>
        <w:t>confusion</w:t>
      </w:r>
      <w:r w:rsidRPr="00F121A7">
        <w:rPr>
          <w:rFonts w:ascii="Calibri" w:hAnsi="Calibri"/>
          <w:b/>
          <w:bCs/>
          <w:highlight w:val="cyan"/>
          <w:lang w:val="en-US"/>
        </w:rPr>
        <w:t>_</w:t>
      </w:r>
      <w:r w:rsidRPr="00F121A7">
        <w:rPr>
          <w:rFonts w:ascii="Calibri" w:hAnsi="Calibri"/>
          <w:highlight w:val="cyan"/>
          <w:lang w:val="en-US"/>
        </w:rPr>
        <w:t>matrix</w:t>
      </w:r>
      <w:proofErr w:type="spellEnd"/>
      <w:r w:rsidRPr="00F121A7">
        <w:rPr>
          <w:rFonts w:ascii="Calibri" w:hAnsi="Calibri"/>
          <w:highlight w:val="cyan"/>
          <w:lang w:val="en-US"/>
        </w:rPr>
        <w:t>(</w:t>
      </w:r>
      <w:proofErr w:type="spellStart"/>
      <w:r w:rsidRPr="00F121A7">
        <w:rPr>
          <w:rFonts w:ascii="Calibri" w:hAnsi="Calibri"/>
          <w:highlight w:val="cyan"/>
          <w:lang w:val="en-US"/>
        </w:rPr>
        <w:t>diabetes_dt</w:t>
      </w:r>
      <w:proofErr w:type="spellEnd"/>
      <w:r w:rsidRPr="00F121A7">
        <w:rPr>
          <w:rFonts w:ascii="Calibri" w:hAnsi="Calibri"/>
          <w:highlight w:val="cyan"/>
          <w:lang w:val="en-US"/>
        </w:rPr>
        <w:t xml:space="preserve">, "preds_model1", "Outcome", t) </w:t>
      </w:r>
    </w:p>
    <w:p w14:paraId="5DBA1A2E" w14:textId="77777777" w:rsidR="008B68B9" w:rsidRPr="008B68B9" w:rsidRDefault="008B68B9" w:rsidP="008B68B9">
      <w:pPr>
        <w:rPr>
          <w:rFonts w:ascii="Calibri" w:hAnsi="Calibri"/>
          <w:lang w:val="en-US"/>
        </w:rPr>
      </w:pPr>
    </w:p>
    <w:p w14:paraId="37DF5FED" w14:textId="1B9F43E9" w:rsidR="00A0760B" w:rsidRPr="00B74882" w:rsidRDefault="002843D8" w:rsidP="008B68B9">
      <w:pPr>
        <w:rPr>
          <w:rFonts w:ascii="Calibri" w:hAnsi="Calibri"/>
          <w:u w:val="single"/>
          <w:lang w:val="en-US"/>
        </w:rPr>
      </w:pPr>
      <w:r w:rsidRPr="00B74882">
        <w:rPr>
          <w:rFonts w:ascii="Calibri" w:hAnsi="Calibri"/>
          <w:u w:val="single"/>
          <w:lang w:val="en-US"/>
        </w:rPr>
        <w:t>Performance Metrics</w:t>
      </w:r>
    </w:p>
    <w:p w14:paraId="4D631842" w14:textId="23AC1D21" w:rsidR="00EC0E1B" w:rsidRDefault="00DC1EAB" w:rsidP="00B377C6">
      <w:pPr>
        <w:rPr>
          <w:rFonts w:ascii="Calibri" w:hAnsi="Calibri"/>
          <w:lang w:val="en-US"/>
        </w:rPr>
      </w:pPr>
      <w:r w:rsidRPr="006E4D55">
        <w:rPr>
          <w:rFonts w:ascii="Calibri" w:hAnsi="Calibri"/>
          <w:b/>
          <w:bCs/>
          <w:lang w:val="en-US"/>
        </w:rPr>
        <w:t>Sensitivity</w:t>
      </w:r>
      <w:r w:rsidR="000423A4">
        <w:rPr>
          <w:rFonts w:ascii="Calibri" w:hAnsi="Calibri"/>
          <w:b/>
          <w:bCs/>
          <w:lang w:val="en-US"/>
        </w:rPr>
        <w:t xml:space="preserve"> </w:t>
      </w:r>
      <w:r w:rsidR="000423A4" w:rsidRPr="000423A4">
        <w:rPr>
          <w:rFonts w:ascii="Calibri" w:hAnsi="Calibri"/>
          <w:i/>
          <w:iCs/>
          <w:lang w:val="en-US"/>
        </w:rPr>
        <w:t>(</w:t>
      </w:r>
      <w:r w:rsidR="000423A4" w:rsidRPr="00FF2CFC">
        <w:rPr>
          <w:rFonts w:ascii="Calibri" w:hAnsi="Calibri"/>
          <w:b/>
          <w:bCs/>
          <w:i/>
          <w:iCs/>
          <w:lang w:val="en-US"/>
        </w:rPr>
        <w:t>recall</w:t>
      </w:r>
      <w:r w:rsidR="000423A4" w:rsidRPr="000423A4">
        <w:rPr>
          <w:rFonts w:ascii="Calibri" w:hAnsi="Calibri"/>
          <w:i/>
          <w:iCs/>
          <w:lang w:val="en-US"/>
        </w:rPr>
        <w:t xml:space="preserve">, </w:t>
      </w:r>
      <w:r w:rsidR="000423A4" w:rsidRPr="00FF2CFC">
        <w:rPr>
          <w:rFonts w:ascii="Calibri" w:hAnsi="Calibri"/>
          <w:b/>
          <w:bCs/>
          <w:i/>
          <w:iCs/>
          <w:lang w:val="en-US"/>
        </w:rPr>
        <w:t>true positive rate</w:t>
      </w:r>
      <w:r w:rsidR="000423A4">
        <w:rPr>
          <w:rFonts w:ascii="Calibri" w:hAnsi="Calibri"/>
          <w:lang w:val="en-US"/>
        </w:rPr>
        <w:t>)</w:t>
      </w:r>
      <w:r w:rsidR="003C29A0">
        <w:rPr>
          <w:rFonts w:ascii="Calibri" w:hAnsi="Calibri"/>
          <w:lang w:val="en-US"/>
        </w:rPr>
        <w:t xml:space="preserve"> </w:t>
      </w:r>
      <w:r w:rsidR="00EC0E1B">
        <w:rPr>
          <w:rFonts w:ascii="Calibri" w:hAnsi="Calibri"/>
          <w:lang w:val="en-US"/>
        </w:rPr>
        <w:t>=</w:t>
      </w:r>
      <w:r w:rsidR="003C29A0">
        <w:rPr>
          <w:rFonts w:ascii="Calibri" w:hAnsi="Calibri"/>
          <w:lang w:val="en-US"/>
        </w:rPr>
        <w:t xml:space="preserve"> </w:t>
      </w:r>
      <w:r w:rsidR="00EC0E1B">
        <w:rPr>
          <w:rFonts w:ascii="Calibri" w:hAnsi="Calibri"/>
          <w:lang w:val="en-US"/>
        </w:rPr>
        <w:t xml:space="preserve">fraction of </w:t>
      </w:r>
      <w:r w:rsidR="00EC0E1B" w:rsidRPr="00284C10">
        <w:rPr>
          <w:rFonts w:ascii="Calibri" w:hAnsi="Calibri"/>
          <w:lang w:val="en-US"/>
        </w:rPr>
        <w:t xml:space="preserve">actual positives that is predicted to be positive </w:t>
      </w:r>
    </w:p>
    <w:p w14:paraId="5151B1A7" w14:textId="252A6588" w:rsidR="00A0760B" w:rsidRPr="00EC0E1B" w:rsidRDefault="00DC1EAB" w:rsidP="00EC0E1B">
      <w:pPr>
        <w:pStyle w:val="Listenabsatz"/>
        <w:numPr>
          <w:ilvl w:val="0"/>
          <w:numId w:val="7"/>
        </w:numPr>
        <w:rPr>
          <w:rFonts w:ascii="Calibri" w:hAnsi="Calibri"/>
          <w:lang w:val="en-US"/>
        </w:rPr>
      </w:pPr>
      <w:r w:rsidRPr="00EC0E1B">
        <w:rPr>
          <w:rFonts w:ascii="Calibri" w:hAnsi="Calibri"/>
          <w:lang w:val="en-US"/>
        </w:rPr>
        <w:t>TP / P = TP / (TP + FN)</w:t>
      </w:r>
      <w:r w:rsidR="00284C10" w:rsidRPr="00EC0E1B">
        <w:rPr>
          <w:rFonts w:ascii="Calibri" w:hAnsi="Calibri"/>
          <w:lang w:val="en-US"/>
        </w:rPr>
        <w:t xml:space="preserve"> </w:t>
      </w:r>
    </w:p>
    <w:p w14:paraId="06D48596" w14:textId="57F2A91A" w:rsidR="00EC0E1B" w:rsidRDefault="00DC1EAB" w:rsidP="00B377C6">
      <w:pPr>
        <w:rPr>
          <w:rFonts w:ascii="Calibri" w:hAnsi="Calibri"/>
          <w:lang w:val="en-US"/>
        </w:rPr>
      </w:pPr>
      <w:r w:rsidRPr="006E4D55">
        <w:rPr>
          <w:rFonts w:ascii="Calibri" w:hAnsi="Calibri"/>
          <w:b/>
          <w:bCs/>
          <w:lang w:val="en-US"/>
        </w:rPr>
        <w:t>Specificity</w:t>
      </w:r>
      <w:r w:rsidR="00EC0E1B">
        <w:rPr>
          <w:rFonts w:ascii="Calibri" w:hAnsi="Calibri"/>
          <w:lang w:val="en-US"/>
        </w:rPr>
        <w:t xml:space="preserve"> </w:t>
      </w:r>
      <w:r w:rsidR="000423A4">
        <w:rPr>
          <w:rFonts w:ascii="Calibri" w:hAnsi="Calibri"/>
          <w:lang w:val="en-US"/>
        </w:rPr>
        <w:t>(</w:t>
      </w:r>
      <w:r w:rsidR="000423A4" w:rsidRPr="000423A4">
        <w:rPr>
          <w:rFonts w:ascii="Calibri" w:hAnsi="Calibri"/>
          <w:i/>
          <w:iCs/>
          <w:lang w:val="en-US"/>
        </w:rPr>
        <w:t>true negative rate</w:t>
      </w:r>
      <w:r w:rsidR="000423A4">
        <w:rPr>
          <w:rFonts w:ascii="Calibri" w:hAnsi="Calibri"/>
          <w:lang w:val="en-US"/>
        </w:rPr>
        <w:t xml:space="preserve">) </w:t>
      </w:r>
      <w:r w:rsidR="00EC0E1B">
        <w:rPr>
          <w:rFonts w:ascii="Calibri" w:hAnsi="Calibri"/>
          <w:lang w:val="en-US"/>
        </w:rPr>
        <w:t xml:space="preserve">= fraction of </w:t>
      </w:r>
      <w:r w:rsidR="00EC0E1B" w:rsidRPr="00284C10">
        <w:rPr>
          <w:rFonts w:ascii="Calibri" w:hAnsi="Calibri"/>
          <w:lang w:val="en-US"/>
        </w:rPr>
        <w:t xml:space="preserve">actual </w:t>
      </w:r>
      <w:r w:rsidR="00EC0E1B">
        <w:rPr>
          <w:rFonts w:ascii="Calibri" w:hAnsi="Calibri"/>
          <w:lang w:val="en-US"/>
        </w:rPr>
        <w:t>negatives</w:t>
      </w:r>
      <w:r w:rsidR="00EC0E1B" w:rsidRPr="00284C10">
        <w:rPr>
          <w:rFonts w:ascii="Calibri" w:hAnsi="Calibri"/>
          <w:lang w:val="en-US"/>
        </w:rPr>
        <w:t xml:space="preserve"> that is predicted to be </w:t>
      </w:r>
      <w:r w:rsidR="00EC0E1B">
        <w:rPr>
          <w:rFonts w:ascii="Calibri" w:hAnsi="Calibri"/>
          <w:lang w:val="en-US"/>
        </w:rPr>
        <w:t>negative</w:t>
      </w:r>
    </w:p>
    <w:p w14:paraId="6FE60596" w14:textId="59C6FA08" w:rsidR="00DC1EAB" w:rsidRPr="00EC0E1B" w:rsidRDefault="00DC1EAB" w:rsidP="00EC0E1B">
      <w:pPr>
        <w:pStyle w:val="Listenabsatz"/>
        <w:numPr>
          <w:ilvl w:val="0"/>
          <w:numId w:val="7"/>
        </w:numPr>
        <w:rPr>
          <w:rFonts w:ascii="Calibri" w:hAnsi="Calibri"/>
          <w:lang w:val="en-US"/>
        </w:rPr>
      </w:pPr>
      <w:r w:rsidRPr="00EC0E1B">
        <w:rPr>
          <w:rFonts w:ascii="Calibri" w:hAnsi="Calibri"/>
          <w:lang w:val="en-US"/>
        </w:rPr>
        <w:t>TN / N = TN / (TN + FP)</w:t>
      </w:r>
      <w:r w:rsidR="00284C10" w:rsidRPr="00EC0E1B">
        <w:rPr>
          <w:rFonts w:ascii="Calibri" w:hAnsi="Calibri"/>
          <w:lang w:val="en-US"/>
        </w:rPr>
        <w:t xml:space="preserve">   </w:t>
      </w:r>
    </w:p>
    <w:p w14:paraId="5171CAD0" w14:textId="4983E820" w:rsidR="00EC0E1B" w:rsidRPr="00081F78" w:rsidRDefault="00DC1EAB" w:rsidP="00EC0E1B">
      <w:pPr>
        <w:rPr>
          <w:rFonts w:ascii="Calibri" w:hAnsi="Calibri"/>
          <w:lang w:val="en-US"/>
        </w:rPr>
      </w:pPr>
      <w:r w:rsidRPr="006E4D55">
        <w:rPr>
          <w:rFonts w:ascii="Calibri" w:hAnsi="Calibri"/>
          <w:b/>
          <w:bCs/>
          <w:lang w:val="en-US"/>
        </w:rPr>
        <w:t>Precision</w:t>
      </w:r>
      <w:r w:rsidR="00DB255C">
        <w:rPr>
          <w:rFonts w:ascii="Calibri" w:hAnsi="Calibri"/>
          <w:lang w:val="en-US"/>
        </w:rPr>
        <w:t xml:space="preserve"> (</w:t>
      </w:r>
      <w:r w:rsidR="00DB255C" w:rsidRPr="000423A4">
        <w:rPr>
          <w:rFonts w:ascii="Calibri" w:hAnsi="Calibri"/>
          <w:i/>
          <w:iCs/>
          <w:lang w:val="en-US"/>
        </w:rPr>
        <w:t xml:space="preserve">positive predictive </w:t>
      </w:r>
      <w:proofErr w:type="gramStart"/>
      <w:r w:rsidR="00DB255C" w:rsidRPr="000423A4">
        <w:rPr>
          <w:rFonts w:ascii="Calibri" w:hAnsi="Calibri"/>
          <w:i/>
          <w:iCs/>
          <w:lang w:val="en-US"/>
        </w:rPr>
        <w:t>value</w:t>
      </w:r>
      <w:r w:rsidR="00DB255C">
        <w:rPr>
          <w:rFonts w:ascii="Calibri" w:hAnsi="Calibri"/>
          <w:lang w:val="en-US"/>
        </w:rPr>
        <w:t>)</w:t>
      </w:r>
      <w:r w:rsidR="00EC0E1B">
        <w:rPr>
          <w:rFonts w:ascii="Calibri" w:hAnsi="Calibri"/>
          <w:lang w:val="en-US"/>
        </w:rPr>
        <w:t>=</w:t>
      </w:r>
      <w:proofErr w:type="gramEnd"/>
      <w:r w:rsidR="00EC0E1B">
        <w:rPr>
          <w:rFonts w:ascii="Calibri" w:hAnsi="Calibri"/>
          <w:lang w:val="en-US"/>
        </w:rPr>
        <w:t xml:space="preserve"> </w:t>
      </w:r>
      <w:r w:rsidR="00EC0E1B" w:rsidRPr="00081F78">
        <w:rPr>
          <w:rFonts w:ascii="Calibri" w:hAnsi="Calibri"/>
          <w:lang w:val="en-US"/>
        </w:rPr>
        <w:t xml:space="preserve">fraction of predicted positives that are indeed positives </w:t>
      </w:r>
    </w:p>
    <w:p w14:paraId="2C2752D2" w14:textId="4172FC91" w:rsidR="00DC1EAB" w:rsidRPr="00B92AB9" w:rsidRDefault="00B74882" w:rsidP="00B377C6">
      <w:pPr>
        <w:pStyle w:val="Listenabsatz"/>
        <w:numPr>
          <w:ilvl w:val="0"/>
          <w:numId w:val="7"/>
        </w:numPr>
        <w:rPr>
          <w:rFonts w:ascii="Calibri" w:hAnsi="Calibri"/>
          <w:lang w:val="en-US"/>
        </w:rPr>
      </w:pPr>
      <w:r w:rsidRPr="006E4D55">
        <w:rPr>
          <w:rFonts w:ascii="Calibri" w:hAnsi="Calibri"/>
          <w:noProof/>
          <w:lang w:val="en-US"/>
        </w:rPr>
        <w:drawing>
          <wp:anchor distT="0" distB="0" distL="114300" distR="114300" simplePos="0" relativeHeight="251705344" behindDoc="1" locked="0" layoutInCell="1" allowOverlap="1" wp14:anchorId="175311BA" wp14:editId="68CD84BD">
            <wp:simplePos x="0" y="0"/>
            <wp:positionH relativeFrom="column">
              <wp:posOffset>4107180</wp:posOffset>
            </wp:positionH>
            <wp:positionV relativeFrom="paragraph">
              <wp:posOffset>109129</wp:posOffset>
            </wp:positionV>
            <wp:extent cx="2403475" cy="2317750"/>
            <wp:effectExtent l="0" t="0" r="0" b="635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3475" cy="2317750"/>
                    </a:xfrm>
                    <a:prstGeom prst="rect">
                      <a:avLst/>
                    </a:prstGeom>
                  </pic:spPr>
                </pic:pic>
              </a:graphicData>
            </a:graphic>
            <wp14:sizeRelH relativeFrom="page">
              <wp14:pctWidth>0</wp14:pctWidth>
            </wp14:sizeRelH>
            <wp14:sizeRelV relativeFrom="page">
              <wp14:pctHeight>0</wp14:pctHeight>
            </wp14:sizeRelV>
          </wp:anchor>
        </w:drawing>
      </w:r>
      <w:r w:rsidR="00DC1EAB" w:rsidRPr="00EC0E1B">
        <w:rPr>
          <w:rFonts w:ascii="Calibri" w:hAnsi="Calibri"/>
          <w:lang w:val="en-US"/>
        </w:rPr>
        <w:t>= TP / (TP + FP</w:t>
      </w:r>
      <w:r w:rsidR="00B7241E">
        <w:rPr>
          <w:rFonts w:ascii="Calibri" w:hAnsi="Calibri"/>
          <w:lang w:val="en-US"/>
        </w:rPr>
        <w:t>)</w:t>
      </w:r>
    </w:p>
    <w:p w14:paraId="535531C7" w14:textId="004D959D" w:rsidR="00DB255C" w:rsidRPr="00367F50" w:rsidRDefault="00DB255C" w:rsidP="00367F50">
      <w:pPr>
        <w:rPr>
          <w:rFonts w:ascii="Calibri" w:hAnsi="Calibri"/>
          <w:i/>
          <w:iCs/>
          <w:lang w:val="en-US"/>
        </w:rPr>
      </w:pPr>
      <w:r w:rsidRPr="00367F50">
        <w:rPr>
          <w:rFonts w:ascii="Calibri" w:hAnsi="Calibri"/>
          <w:i/>
          <w:iCs/>
          <w:lang w:val="en-US"/>
        </w:rPr>
        <w:t>FDR = 1 – E[Precision]</w:t>
      </w:r>
    </w:p>
    <w:p w14:paraId="50A2D280" w14:textId="20D05957" w:rsidR="00A0760B" w:rsidRDefault="00A0760B" w:rsidP="00B377C6">
      <w:pPr>
        <w:rPr>
          <w:rFonts w:ascii="Calibri" w:hAnsi="Calibri"/>
          <w:lang w:val="en-US"/>
        </w:rPr>
      </w:pPr>
    </w:p>
    <w:p w14:paraId="0F0B7406" w14:textId="32FAE80E" w:rsidR="006E4D55" w:rsidRPr="003C29A0" w:rsidRDefault="006E4D55" w:rsidP="00B377C6">
      <w:pPr>
        <w:rPr>
          <w:rFonts w:ascii="Calibri" w:hAnsi="Calibri"/>
          <w:b/>
          <w:bCs/>
          <w:lang w:val="en-US"/>
        </w:rPr>
      </w:pPr>
      <w:r w:rsidRPr="006E4D55">
        <w:rPr>
          <w:rFonts w:ascii="Calibri" w:hAnsi="Calibri"/>
          <w:b/>
          <w:bCs/>
          <w:lang w:val="en-US"/>
        </w:rPr>
        <w:t>Cutoff Value</w:t>
      </w:r>
    </w:p>
    <w:p w14:paraId="03C74BDD" w14:textId="646F1361" w:rsidR="006E4D55" w:rsidRDefault="002843D8" w:rsidP="00B377C6">
      <w:pPr>
        <w:pStyle w:val="Listenabsatz"/>
        <w:numPr>
          <w:ilvl w:val="0"/>
          <w:numId w:val="7"/>
        </w:numPr>
        <w:rPr>
          <w:rFonts w:ascii="Calibri" w:hAnsi="Calibri"/>
          <w:lang w:val="en-US"/>
        </w:rPr>
      </w:pPr>
      <w:r>
        <w:rPr>
          <w:rFonts w:ascii="Calibri" w:hAnsi="Calibri"/>
          <w:lang w:val="en-US"/>
        </w:rPr>
        <w:t>Separates to some extent positive from negative class</w:t>
      </w:r>
    </w:p>
    <w:p w14:paraId="682C230C" w14:textId="2BE13F7C" w:rsidR="002843D8" w:rsidRDefault="002843D8" w:rsidP="00B377C6">
      <w:pPr>
        <w:pStyle w:val="Listenabsatz"/>
        <w:numPr>
          <w:ilvl w:val="0"/>
          <w:numId w:val="7"/>
        </w:numPr>
        <w:rPr>
          <w:rFonts w:ascii="Calibri" w:hAnsi="Calibri"/>
          <w:lang w:val="en-US"/>
        </w:rPr>
      </w:pPr>
      <w:r>
        <w:rPr>
          <w:rFonts w:ascii="Calibri" w:hAnsi="Calibri"/>
          <w:lang w:val="en-US"/>
        </w:rPr>
        <w:t>Choice of cutoff influences performance metrics</w:t>
      </w:r>
    </w:p>
    <w:p w14:paraId="2EF40E42" w14:textId="57C8AAC2" w:rsidR="004A2781" w:rsidRPr="002843D8" w:rsidRDefault="004A2781" w:rsidP="00B377C6">
      <w:pPr>
        <w:pStyle w:val="Listenabsatz"/>
        <w:numPr>
          <w:ilvl w:val="0"/>
          <w:numId w:val="7"/>
        </w:numPr>
        <w:rPr>
          <w:rFonts w:ascii="Calibri" w:hAnsi="Calibri"/>
          <w:lang w:val="en-US"/>
        </w:rPr>
      </w:pPr>
      <w:r>
        <w:rPr>
          <w:rFonts w:ascii="Calibri" w:hAnsi="Calibri"/>
          <w:lang w:val="en-US"/>
        </w:rPr>
        <w:t>Tradeoff between sensitivity &amp; specificity</w:t>
      </w:r>
    </w:p>
    <w:p w14:paraId="574353C9" w14:textId="71623312" w:rsidR="006E4D55" w:rsidRDefault="006E4D55" w:rsidP="00B377C6">
      <w:pPr>
        <w:rPr>
          <w:rFonts w:ascii="Calibri" w:hAnsi="Calibri"/>
          <w:lang w:val="en-US"/>
        </w:rPr>
      </w:pPr>
    </w:p>
    <w:p w14:paraId="1B3596A6" w14:textId="71E11A78" w:rsidR="002843D8" w:rsidRDefault="002843D8" w:rsidP="00B377C6">
      <w:pPr>
        <w:rPr>
          <w:rFonts w:ascii="Calibri" w:hAnsi="Calibri"/>
          <w:lang w:val="en-US"/>
        </w:rPr>
      </w:pPr>
    </w:p>
    <w:p w14:paraId="63C16853" w14:textId="08B91BEB" w:rsidR="002843D8" w:rsidRDefault="002843D8" w:rsidP="00B377C6">
      <w:pPr>
        <w:rPr>
          <w:rFonts w:ascii="Calibri" w:hAnsi="Calibri"/>
          <w:lang w:val="en-US"/>
        </w:rPr>
      </w:pPr>
    </w:p>
    <w:p w14:paraId="46A73CCA" w14:textId="4B3263C5" w:rsidR="002843D8" w:rsidRPr="003E06DF" w:rsidRDefault="00EE063C" w:rsidP="003E06DF">
      <w:pPr>
        <w:pStyle w:val="berschrift2"/>
        <w:rPr>
          <w:b/>
          <w:bCs/>
          <w:lang w:val="en-US"/>
        </w:rPr>
      </w:pPr>
      <w:r w:rsidRPr="003E06DF">
        <w:rPr>
          <w:b/>
          <w:bCs/>
          <w:lang w:val="en-US"/>
        </w:rPr>
        <w:t>ROC curve</w:t>
      </w:r>
    </w:p>
    <w:p w14:paraId="283742C6" w14:textId="7975063F" w:rsidR="00EE063C" w:rsidRPr="00E66B48" w:rsidRDefault="00EE063C" w:rsidP="00EE063C">
      <w:pPr>
        <w:pStyle w:val="Listenabsatz"/>
        <w:numPr>
          <w:ilvl w:val="0"/>
          <w:numId w:val="7"/>
        </w:numPr>
        <w:rPr>
          <w:rFonts w:ascii="Calibri" w:hAnsi="Calibri"/>
          <w:b/>
          <w:bCs/>
          <w:lang w:val="en-US"/>
        </w:rPr>
      </w:pPr>
      <w:r>
        <w:rPr>
          <w:rFonts w:ascii="Calibri" w:hAnsi="Calibri"/>
          <w:lang w:val="en-US"/>
        </w:rPr>
        <w:t xml:space="preserve">= receiver operating characteristic </w:t>
      </w:r>
    </w:p>
    <w:p w14:paraId="53F85D47" w14:textId="4DFD168F" w:rsidR="00E66B48" w:rsidRPr="00E66B48" w:rsidRDefault="00E66B48" w:rsidP="00EE063C">
      <w:pPr>
        <w:pStyle w:val="Listenabsatz"/>
        <w:numPr>
          <w:ilvl w:val="0"/>
          <w:numId w:val="7"/>
        </w:numPr>
        <w:rPr>
          <w:rFonts w:ascii="Calibri" w:hAnsi="Calibri"/>
          <w:b/>
          <w:bCs/>
          <w:lang w:val="en-US"/>
        </w:rPr>
      </w:pPr>
      <w:r>
        <w:rPr>
          <w:rFonts w:ascii="Calibri" w:hAnsi="Calibri"/>
          <w:lang w:val="en-US"/>
        </w:rPr>
        <w:t>= evaluating the quality of a binary classifier at different cutoffs</w:t>
      </w:r>
    </w:p>
    <w:p w14:paraId="4D06D61C" w14:textId="5DE1CA42" w:rsidR="00E66B48" w:rsidRPr="00E66B48" w:rsidRDefault="00470753" w:rsidP="00EE063C">
      <w:pPr>
        <w:pStyle w:val="Listenabsatz"/>
        <w:numPr>
          <w:ilvl w:val="0"/>
          <w:numId w:val="7"/>
        </w:numPr>
        <w:rPr>
          <w:rFonts w:ascii="Calibri" w:hAnsi="Calibri"/>
          <w:b/>
          <w:bCs/>
          <w:lang w:val="en-US"/>
        </w:rPr>
      </w:pPr>
      <w:r w:rsidRPr="00E66B48">
        <w:rPr>
          <w:rFonts w:ascii="Calibri" w:hAnsi="Calibri"/>
          <w:noProof/>
          <w:lang w:val="en-US"/>
        </w:rPr>
        <w:drawing>
          <wp:anchor distT="0" distB="0" distL="114300" distR="114300" simplePos="0" relativeHeight="251706368" behindDoc="0" locked="0" layoutInCell="1" allowOverlap="1" wp14:anchorId="090341A6" wp14:editId="1AD4EFCF">
            <wp:simplePos x="0" y="0"/>
            <wp:positionH relativeFrom="column">
              <wp:posOffset>3034665</wp:posOffset>
            </wp:positionH>
            <wp:positionV relativeFrom="paragraph">
              <wp:posOffset>2903</wp:posOffset>
            </wp:positionV>
            <wp:extent cx="1209675" cy="251460"/>
            <wp:effectExtent l="0" t="0" r="0" b="2540"/>
            <wp:wrapThrough wrapText="bothSides">
              <wp:wrapPolygon edited="0">
                <wp:start x="0" y="0"/>
                <wp:lineTo x="0" y="20727"/>
                <wp:lineTo x="21317" y="20727"/>
                <wp:lineTo x="21317" y="0"/>
                <wp:lineTo x="0" y="0"/>
              </wp:wrapPolygon>
            </wp:wrapThrough>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1209675" cy="251460"/>
                    </a:xfrm>
                    <a:prstGeom prst="rect">
                      <a:avLst/>
                    </a:prstGeom>
                  </pic:spPr>
                </pic:pic>
              </a:graphicData>
            </a:graphic>
            <wp14:sizeRelH relativeFrom="page">
              <wp14:pctWidth>0</wp14:pctWidth>
            </wp14:sizeRelH>
            <wp14:sizeRelV relativeFrom="page">
              <wp14:pctHeight>0</wp14:pctHeight>
            </wp14:sizeRelV>
          </wp:anchor>
        </w:drawing>
      </w:r>
      <w:r w:rsidR="00E66B48" w:rsidRPr="00F876BC">
        <w:rPr>
          <w:rFonts w:ascii="Calibri" w:hAnsi="Calibri"/>
          <w:b/>
          <w:bCs/>
          <w:lang w:val="en-US"/>
        </w:rPr>
        <w:t>X</w:t>
      </w:r>
      <w:r w:rsidR="00E66B48">
        <w:rPr>
          <w:rFonts w:ascii="Calibri" w:hAnsi="Calibri"/>
          <w:lang w:val="en-US"/>
        </w:rPr>
        <w:t xml:space="preserve">-axis: </w:t>
      </w:r>
      <w:r w:rsidR="00E66B48" w:rsidRPr="00F876BC">
        <w:rPr>
          <w:rFonts w:ascii="Calibri" w:hAnsi="Calibri"/>
          <w:b/>
          <w:bCs/>
          <w:lang w:val="en-US"/>
        </w:rPr>
        <w:t>False positive rate</w:t>
      </w:r>
      <w:r w:rsidR="00E66B48">
        <w:rPr>
          <w:rFonts w:ascii="Calibri" w:hAnsi="Calibri"/>
          <w:lang w:val="en-US"/>
        </w:rPr>
        <w:t xml:space="preserve"> (1-specificity) </w:t>
      </w:r>
    </w:p>
    <w:p w14:paraId="26070705" w14:textId="22F3D702" w:rsidR="00E66B48" w:rsidRPr="006A3006" w:rsidRDefault="00470753" w:rsidP="00EE063C">
      <w:pPr>
        <w:pStyle w:val="Listenabsatz"/>
        <w:numPr>
          <w:ilvl w:val="0"/>
          <w:numId w:val="7"/>
        </w:numPr>
        <w:rPr>
          <w:rFonts w:ascii="Calibri" w:hAnsi="Calibri"/>
          <w:b/>
          <w:bCs/>
          <w:lang w:val="en-US"/>
        </w:rPr>
      </w:pPr>
      <w:r w:rsidRPr="00F876BC">
        <w:rPr>
          <w:rFonts w:ascii="Calibri" w:hAnsi="Calibri"/>
          <w:b/>
          <w:bCs/>
          <w:noProof/>
          <w:lang w:val="en-US"/>
        </w:rPr>
        <w:drawing>
          <wp:anchor distT="0" distB="0" distL="114300" distR="114300" simplePos="0" relativeHeight="251707392" behindDoc="0" locked="0" layoutInCell="1" allowOverlap="1" wp14:anchorId="47A94035" wp14:editId="30374BEF">
            <wp:simplePos x="0" y="0"/>
            <wp:positionH relativeFrom="column">
              <wp:posOffset>3033848</wp:posOffset>
            </wp:positionH>
            <wp:positionV relativeFrom="paragraph">
              <wp:posOffset>127635</wp:posOffset>
            </wp:positionV>
            <wp:extent cx="1191260" cy="253365"/>
            <wp:effectExtent l="0" t="0" r="2540" b="635"/>
            <wp:wrapThrough wrapText="bothSides">
              <wp:wrapPolygon edited="0">
                <wp:start x="0" y="0"/>
                <wp:lineTo x="0" y="20571"/>
                <wp:lineTo x="21416" y="20571"/>
                <wp:lineTo x="21416" y="0"/>
                <wp:lineTo x="0" y="0"/>
              </wp:wrapPolygon>
            </wp:wrapThrough>
            <wp:docPr id="68" name="Grafik 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descr="Ein Bild, das Text enthält.&#10;&#10;Automatisch generierte Beschreibung"/>
                    <pic:cNvPicPr/>
                  </pic:nvPicPr>
                  <pic:blipFill>
                    <a:blip r:embed="rId73">
                      <a:extLst>
                        <a:ext uri="{28A0092B-C50C-407E-A947-70E740481C1C}">
                          <a14:useLocalDpi xmlns:a14="http://schemas.microsoft.com/office/drawing/2010/main" val="0"/>
                        </a:ext>
                      </a:extLst>
                    </a:blip>
                    <a:stretch>
                      <a:fillRect/>
                    </a:stretch>
                  </pic:blipFill>
                  <pic:spPr>
                    <a:xfrm>
                      <a:off x="0" y="0"/>
                      <a:ext cx="1191260" cy="253365"/>
                    </a:xfrm>
                    <a:prstGeom prst="rect">
                      <a:avLst/>
                    </a:prstGeom>
                  </pic:spPr>
                </pic:pic>
              </a:graphicData>
            </a:graphic>
            <wp14:sizeRelH relativeFrom="page">
              <wp14:pctWidth>0</wp14:pctWidth>
            </wp14:sizeRelH>
            <wp14:sizeRelV relativeFrom="page">
              <wp14:pctHeight>0</wp14:pctHeight>
            </wp14:sizeRelV>
          </wp:anchor>
        </w:drawing>
      </w:r>
      <w:r w:rsidR="00E66B48" w:rsidRPr="00F876BC">
        <w:rPr>
          <w:rFonts w:ascii="Calibri" w:hAnsi="Calibri"/>
          <w:b/>
          <w:bCs/>
          <w:lang w:val="en-US"/>
        </w:rPr>
        <w:t>Y</w:t>
      </w:r>
      <w:r w:rsidR="00E66B48">
        <w:rPr>
          <w:rFonts w:ascii="Calibri" w:hAnsi="Calibri"/>
          <w:lang w:val="en-US"/>
        </w:rPr>
        <w:t xml:space="preserve">-axis: </w:t>
      </w:r>
      <w:r w:rsidR="00E66B48" w:rsidRPr="00F876BC">
        <w:rPr>
          <w:rFonts w:ascii="Calibri" w:hAnsi="Calibri"/>
          <w:b/>
          <w:bCs/>
          <w:lang w:val="en-US"/>
        </w:rPr>
        <w:t>True positive rate</w:t>
      </w:r>
      <w:r w:rsidR="00E66B48">
        <w:rPr>
          <w:rFonts w:ascii="Calibri" w:hAnsi="Calibri"/>
          <w:lang w:val="en-US"/>
        </w:rPr>
        <w:t xml:space="preserve"> (sensitivity)</w:t>
      </w:r>
      <w:r w:rsidR="00C13F14">
        <w:rPr>
          <w:rFonts w:ascii="Calibri" w:hAnsi="Calibri"/>
          <w:lang w:val="en-US"/>
        </w:rPr>
        <w:t xml:space="preserve"> </w:t>
      </w:r>
    </w:p>
    <w:p w14:paraId="7F8C31E7" w14:textId="1DE5F91A" w:rsidR="006A3006" w:rsidRPr="00EE063C" w:rsidRDefault="006A3006" w:rsidP="00EE063C">
      <w:pPr>
        <w:pStyle w:val="Listenabsatz"/>
        <w:numPr>
          <w:ilvl w:val="0"/>
          <w:numId w:val="7"/>
        </w:numPr>
        <w:rPr>
          <w:rFonts w:ascii="Calibri" w:hAnsi="Calibri"/>
          <w:b/>
          <w:bCs/>
          <w:lang w:val="en-US"/>
        </w:rPr>
      </w:pPr>
      <w:r>
        <w:rPr>
          <w:rFonts w:ascii="Calibri" w:hAnsi="Calibri"/>
          <w:noProof/>
          <w:lang w:val="en-US"/>
        </w:rPr>
        <w:t xml:space="preserve">Outcome must be </w:t>
      </w:r>
      <w:r w:rsidRPr="006A3006">
        <w:rPr>
          <w:rFonts w:ascii="Calibri" w:hAnsi="Calibri"/>
          <w:b/>
          <w:bCs/>
          <w:noProof/>
          <w:lang w:val="en-US"/>
        </w:rPr>
        <w:t>as.numeric()</w:t>
      </w:r>
    </w:p>
    <w:p w14:paraId="1410A599" w14:textId="0E87C627" w:rsidR="002843D8" w:rsidRDefault="002843D8" w:rsidP="00B377C6">
      <w:pPr>
        <w:rPr>
          <w:rFonts w:ascii="Calibri" w:hAnsi="Calibri"/>
          <w:lang w:val="en-US"/>
        </w:rPr>
      </w:pPr>
    </w:p>
    <w:p w14:paraId="65E08963" w14:textId="41C75CDA" w:rsidR="002D6372" w:rsidRPr="002D6372" w:rsidRDefault="002D6372" w:rsidP="002D6372">
      <w:pPr>
        <w:shd w:val="clear" w:color="auto" w:fill="FFFFFF"/>
        <w:rPr>
          <w:lang w:val="en-US"/>
        </w:rPr>
      </w:pPr>
      <w:r w:rsidRPr="002D6372">
        <w:rPr>
          <w:rFonts w:ascii="Menlo" w:hAnsi="Menlo" w:cs="Menlo"/>
          <w:b/>
          <w:bCs/>
          <w:color w:val="006D1E"/>
          <w:sz w:val="16"/>
          <w:szCs w:val="16"/>
          <w:lang w:val="en-US"/>
        </w:rPr>
        <w:t>library</w:t>
      </w:r>
      <w:r w:rsidRPr="002D6372">
        <w:rPr>
          <w:rFonts w:ascii="Menlo" w:hAnsi="Menlo" w:cs="Menlo"/>
          <w:color w:val="333333"/>
          <w:sz w:val="16"/>
          <w:szCs w:val="16"/>
          <w:lang w:val="en-US"/>
        </w:rPr>
        <w:t>(</w:t>
      </w:r>
      <w:proofErr w:type="spellStart"/>
      <w:r w:rsidRPr="002D6372">
        <w:rPr>
          <w:rFonts w:ascii="Menlo" w:hAnsi="Menlo" w:cs="Menlo"/>
          <w:color w:val="333333"/>
          <w:sz w:val="16"/>
          <w:szCs w:val="16"/>
          <w:lang w:val="en-US"/>
        </w:rPr>
        <w:t>plotROC</w:t>
      </w:r>
      <w:proofErr w:type="spellEnd"/>
      <w:r w:rsidRPr="002D6372">
        <w:rPr>
          <w:rFonts w:ascii="Menlo" w:hAnsi="Menlo" w:cs="Menlo"/>
          <w:color w:val="333333"/>
          <w:sz w:val="16"/>
          <w:szCs w:val="16"/>
          <w:lang w:val="en-US"/>
        </w:rPr>
        <w:t>)</w:t>
      </w:r>
      <w:r w:rsidRPr="002D6372">
        <w:rPr>
          <w:rFonts w:ascii="Menlo" w:hAnsi="Menlo" w:cs="Menlo"/>
          <w:color w:val="333333"/>
          <w:sz w:val="16"/>
          <w:szCs w:val="16"/>
          <w:lang w:val="en-US"/>
        </w:rPr>
        <w:br/>
      </w:r>
      <w:proofErr w:type="gramStart"/>
      <w:r w:rsidRPr="002D6372">
        <w:rPr>
          <w:rFonts w:ascii="Menlo" w:hAnsi="Menlo" w:cs="Menlo"/>
          <w:color w:val="333333"/>
          <w:sz w:val="16"/>
          <w:szCs w:val="16"/>
          <w:lang w:val="en-US"/>
        </w:rPr>
        <w:t>heights[</w:t>
      </w:r>
      <w:proofErr w:type="gramEnd"/>
      <w:r w:rsidRPr="002D6372">
        <w:rPr>
          <w:rFonts w:ascii="Menlo" w:hAnsi="Menlo" w:cs="Menlo"/>
          <w:color w:val="333333"/>
          <w:sz w:val="16"/>
          <w:szCs w:val="16"/>
          <w:lang w:val="en-US"/>
        </w:rPr>
        <w:t xml:space="preserve">, </w:t>
      </w:r>
      <w:proofErr w:type="spellStart"/>
      <w:r w:rsidRPr="002D6372">
        <w:rPr>
          <w:rFonts w:ascii="Menlo" w:hAnsi="Menlo" w:cs="Menlo"/>
          <w:color w:val="333333"/>
          <w:sz w:val="16"/>
          <w:szCs w:val="16"/>
          <w:lang w:val="en-US"/>
        </w:rPr>
        <w:t>random_scores</w:t>
      </w:r>
      <w:proofErr w:type="spellEnd"/>
      <w:r w:rsidRPr="002D6372">
        <w:rPr>
          <w:rFonts w:ascii="Menlo" w:hAnsi="Menlo" w:cs="Menlo"/>
          <w:color w:val="666666"/>
          <w:sz w:val="16"/>
          <w:szCs w:val="16"/>
          <w:lang w:val="en-US"/>
        </w:rPr>
        <w:t>:</w:t>
      </w:r>
      <w:r w:rsidRPr="002D6372">
        <w:rPr>
          <w:rFonts w:ascii="Menlo" w:hAnsi="Menlo" w:cs="Menlo"/>
          <w:b/>
          <w:bCs/>
          <w:color w:val="FF0000"/>
          <w:sz w:val="16"/>
          <w:szCs w:val="16"/>
          <w:lang w:val="en-US"/>
        </w:rPr>
        <w:t>=</w:t>
      </w:r>
      <w:proofErr w:type="spellStart"/>
      <w:r w:rsidRPr="002D6372">
        <w:rPr>
          <w:rFonts w:ascii="Menlo" w:hAnsi="Menlo" w:cs="Menlo"/>
          <w:b/>
          <w:bCs/>
          <w:color w:val="006D1E"/>
          <w:sz w:val="16"/>
          <w:szCs w:val="16"/>
          <w:lang w:val="en-US"/>
        </w:rPr>
        <w:t>runif</w:t>
      </w:r>
      <w:proofErr w:type="spellEnd"/>
      <w:r w:rsidRPr="002D6372">
        <w:rPr>
          <w:rFonts w:ascii="Menlo" w:hAnsi="Menlo" w:cs="Menlo"/>
          <w:color w:val="333333"/>
          <w:sz w:val="16"/>
          <w:szCs w:val="16"/>
          <w:lang w:val="en-US"/>
        </w:rPr>
        <w:t xml:space="preserve">(.N)] </w:t>
      </w:r>
    </w:p>
    <w:p w14:paraId="72039492" w14:textId="744A2426" w:rsidR="002D6372" w:rsidRPr="002D6372" w:rsidRDefault="0088160D" w:rsidP="002D6372">
      <w:pPr>
        <w:pStyle w:val="StandardWeb"/>
        <w:shd w:val="clear" w:color="auto" w:fill="FFFFFF"/>
        <w:rPr>
          <w:lang w:val="en-US"/>
        </w:rPr>
      </w:pPr>
      <w:proofErr w:type="spellStart"/>
      <w:r w:rsidRPr="0088160D">
        <w:rPr>
          <w:rFonts w:ascii="Menlo" w:hAnsi="Menlo" w:cs="Menlo"/>
          <w:b/>
          <w:bCs/>
          <w:color w:val="333333"/>
          <w:sz w:val="16"/>
          <w:szCs w:val="16"/>
          <w:highlight w:val="cyan"/>
          <w:lang w:val="en-US"/>
        </w:rPr>
        <w:t>dt</w:t>
      </w:r>
      <w:r w:rsidR="002D6372" w:rsidRPr="0088160D">
        <w:rPr>
          <w:rFonts w:ascii="Menlo" w:hAnsi="Menlo" w:cs="Menlo"/>
          <w:b/>
          <w:bCs/>
          <w:color w:val="333333"/>
          <w:sz w:val="16"/>
          <w:szCs w:val="16"/>
          <w:highlight w:val="cyan"/>
          <w:lang w:val="en-US"/>
        </w:rPr>
        <w:t>_melted</w:t>
      </w:r>
      <w:proofErr w:type="spellEnd"/>
      <w:r w:rsidR="002D6372" w:rsidRPr="002D6372">
        <w:rPr>
          <w:rFonts w:ascii="Menlo" w:hAnsi="Menlo" w:cs="Menlo"/>
          <w:color w:val="333333"/>
          <w:sz w:val="16"/>
          <w:szCs w:val="16"/>
          <w:lang w:val="en-US"/>
        </w:rPr>
        <w:t xml:space="preserve"> &lt;- </w:t>
      </w:r>
      <w:proofErr w:type="gramStart"/>
      <w:r w:rsidR="002D6372" w:rsidRPr="002D6372">
        <w:rPr>
          <w:rFonts w:ascii="Menlo" w:hAnsi="Menlo" w:cs="Menlo"/>
          <w:color w:val="333333"/>
          <w:sz w:val="16"/>
          <w:szCs w:val="16"/>
          <w:lang w:val="en-US"/>
        </w:rPr>
        <w:t>heights[</w:t>
      </w:r>
      <w:proofErr w:type="gramEnd"/>
      <w:r w:rsidR="002D6372" w:rsidRPr="002D6372">
        <w:rPr>
          <w:rFonts w:ascii="Menlo" w:hAnsi="Menlo" w:cs="Menlo"/>
          <w:color w:val="333333"/>
          <w:sz w:val="16"/>
          <w:szCs w:val="16"/>
          <w:lang w:val="en-US"/>
        </w:rPr>
        <w:t xml:space="preserve">, .(y, </w:t>
      </w:r>
      <w:proofErr w:type="spellStart"/>
      <w:r w:rsidR="002D6372" w:rsidRPr="002D6372">
        <w:rPr>
          <w:rFonts w:ascii="Menlo" w:hAnsi="Menlo" w:cs="Menlo"/>
          <w:color w:val="333333"/>
          <w:sz w:val="16"/>
          <w:szCs w:val="16"/>
          <w:lang w:val="en-US"/>
        </w:rPr>
        <w:t>mu_hat</w:t>
      </w:r>
      <w:proofErr w:type="spellEnd"/>
      <w:r w:rsidR="002D6372" w:rsidRPr="002D6372">
        <w:rPr>
          <w:rFonts w:ascii="Menlo" w:hAnsi="Menlo" w:cs="Menlo"/>
          <w:color w:val="333333"/>
          <w:sz w:val="16"/>
          <w:szCs w:val="16"/>
          <w:lang w:val="en-US"/>
        </w:rPr>
        <w:t xml:space="preserve">, </w:t>
      </w:r>
      <w:proofErr w:type="spellStart"/>
      <w:r w:rsidR="002D6372" w:rsidRPr="002D6372">
        <w:rPr>
          <w:rFonts w:ascii="Menlo" w:hAnsi="Menlo" w:cs="Menlo"/>
          <w:color w:val="333333"/>
          <w:sz w:val="16"/>
          <w:szCs w:val="16"/>
          <w:lang w:val="en-US"/>
        </w:rPr>
        <w:t>random_scores</w:t>
      </w:r>
      <w:proofErr w:type="spellEnd"/>
      <w:r w:rsidR="002D6372" w:rsidRPr="002D6372">
        <w:rPr>
          <w:rFonts w:ascii="Menlo" w:hAnsi="Menlo" w:cs="Menlo"/>
          <w:color w:val="333333"/>
          <w:sz w:val="16"/>
          <w:szCs w:val="16"/>
          <w:lang w:val="en-US"/>
        </w:rPr>
        <w:t xml:space="preserve">)] </w:t>
      </w:r>
      <w:r w:rsidR="002D6372" w:rsidRPr="002D6372">
        <w:rPr>
          <w:rFonts w:ascii="Menlo" w:hAnsi="Menlo" w:cs="Menlo"/>
          <w:color w:val="666666"/>
          <w:sz w:val="16"/>
          <w:szCs w:val="16"/>
          <w:lang w:val="en-US"/>
        </w:rPr>
        <w:t xml:space="preserve">%&gt;% </w:t>
      </w:r>
      <w:r w:rsidR="002D6372" w:rsidRPr="002D6372">
        <w:rPr>
          <w:rFonts w:ascii="Menlo" w:hAnsi="Menlo" w:cs="Menlo"/>
          <w:b/>
          <w:bCs/>
          <w:color w:val="006D1E"/>
          <w:sz w:val="16"/>
          <w:szCs w:val="16"/>
          <w:lang w:val="en-US"/>
        </w:rPr>
        <w:t>melt</w:t>
      </w:r>
      <w:r w:rsidR="002D6372" w:rsidRPr="002D6372">
        <w:rPr>
          <w:rFonts w:ascii="Menlo" w:hAnsi="Menlo" w:cs="Menlo"/>
          <w:color w:val="333333"/>
          <w:sz w:val="16"/>
          <w:szCs w:val="16"/>
          <w:lang w:val="en-US"/>
        </w:rPr>
        <w:t>(</w:t>
      </w:r>
      <w:proofErr w:type="spellStart"/>
      <w:r w:rsidR="002D6372" w:rsidRPr="002D6372">
        <w:rPr>
          <w:rFonts w:ascii="Menlo" w:hAnsi="Menlo" w:cs="Menlo"/>
          <w:color w:val="8E1E00"/>
          <w:sz w:val="16"/>
          <w:szCs w:val="16"/>
          <w:lang w:val="en-US"/>
        </w:rPr>
        <w:t>id.vars</w:t>
      </w:r>
      <w:proofErr w:type="spellEnd"/>
      <w:r w:rsidR="002D6372" w:rsidRPr="002D6372">
        <w:rPr>
          <w:rFonts w:ascii="Menlo" w:hAnsi="Menlo" w:cs="Menlo"/>
          <w:color w:val="8E1E00"/>
          <w:sz w:val="16"/>
          <w:szCs w:val="16"/>
          <w:lang w:val="en-US"/>
        </w:rPr>
        <w:t>=</w:t>
      </w:r>
      <w:r w:rsidR="002D6372" w:rsidRPr="002D6372">
        <w:rPr>
          <w:rFonts w:ascii="Menlo" w:hAnsi="Menlo" w:cs="Menlo"/>
          <w:color w:val="3F6D9E"/>
          <w:sz w:val="16"/>
          <w:szCs w:val="16"/>
          <w:lang w:val="en-US"/>
        </w:rPr>
        <w:t>"y"</w:t>
      </w:r>
      <w:r w:rsidR="002D6372" w:rsidRPr="002D6372">
        <w:rPr>
          <w:rFonts w:ascii="Menlo" w:hAnsi="Menlo" w:cs="Menlo"/>
          <w:color w:val="333333"/>
          <w:sz w:val="16"/>
          <w:szCs w:val="16"/>
          <w:lang w:val="en-US"/>
        </w:rPr>
        <w:t xml:space="preserve">, </w:t>
      </w:r>
      <w:r w:rsidR="002D6372" w:rsidRPr="002D6372">
        <w:rPr>
          <w:rFonts w:ascii="Menlo" w:hAnsi="Menlo" w:cs="Menlo"/>
          <w:color w:val="8E1E00"/>
          <w:sz w:val="16"/>
          <w:szCs w:val="16"/>
          <w:lang w:val="en-US"/>
        </w:rPr>
        <w:t xml:space="preserve">variable.name = </w:t>
      </w:r>
      <w:r w:rsidR="002D6372" w:rsidRPr="002D6372">
        <w:rPr>
          <w:rFonts w:ascii="Menlo" w:hAnsi="Menlo" w:cs="Menlo"/>
          <w:color w:val="3F6D9E"/>
          <w:sz w:val="16"/>
          <w:szCs w:val="16"/>
          <w:lang w:val="en-US"/>
        </w:rPr>
        <w:t>"</w:t>
      </w:r>
      <w:proofErr w:type="spellStart"/>
      <w:r w:rsidR="002D6372" w:rsidRPr="002D6372">
        <w:rPr>
          <w:rFonts w:ascii="Menlo" w:hAnsi="Menlo" w:cs="Menlo"/>
          <w:color w:val="3F6D9E"/>
          <w:sz w:val="16"/>
          <w:szCs w:val="16"/>
          <w:lang w:val="en-US"/>
        </w:rPr>
        <w:t>logistic_fit</w:t>
      </w:r>
      <w:proofErr w:type="spellEnd"/>
      <w:r w:rsidR="002D6372" w:rsidRPr="002D6372">
        <w:rPr>
          <w:rFonts w:ascii="Menlo" w:hAnsi="Menlo" w:cs="Menlo"/>
          <w:color w:val="3F6D9E"/>
          <w:sz w:val="16"/>
          <w:szCs w:val="16"/>
          <w:lang w:val="en-US"/>
        </w:rPr>
        <w:t>"</w:t>
      </w:r>
      <w:r w:rsidR="002D6372" w:rsidRPr="002D6372">
        <w:rPr>
          <w:rFonts w:ascii="Menlo" w:hAnsi="Menlo" w:cs="Menlo"/>
          <w:color w:val="333333"/>
          <w:sz w:val="16"/>
          <w:szCs w:val="16"/>
          <w:lang w:val="en-US"/>
        </w:rPr>
        <w:t xml:space="preserve">, </w:t>
      </w:r>
      <w:r w:rsidR="002D6372" w:rsidRPr="002D6372">
        <w:rPr>
          <w:rFonts w:ascii="Menlo" w:hAnsi="Menlo" w:cs="Menlo"/>
          <w:color w:val="8E1E00"/>
          <w:sz w:val="16"/>
          <w:szCs w:val="16"/>
          <w:lang w:val="en-US"/>
        </w:rPr>
        <w:t>value.name=</w:t>
      </w:r>
      <w:r w:rsidR="002D6372" w:rsidRPr="002D6372">
        <w:rPr>
          <w:rFonts w:ascii="Menlo" w:hAnsi="Menlo" w:cs="Menlo"/>
          <w:color w:val="3F6D9E"/>
          <w:sz w:val="16"/>
          <w:szCs w:val="16"/>
          <w:lang w:val="en-US"/>
        </w:rPr>
        <w:t>"</w:t>
      </w:r>
      <w:r w:rsidR="009E6FF7">
        <w:rPr>
          <w:rFonts w:ascii="Menlo" w:hAnsi="Menlo" w:cs="Menlo"/>
          <w:color w:val="3F6D9E"/>
          <w:sz w:val="16"/>
          <w:szCs w:val="16"/>
          <w:lang w:val="en-US"/>
        </w:rPr>
        <w:t>prediction</w:t>
      </w:r>
      <w:r w:rsidR="002D6372" w:rsidRPr="002D6372">
        <w:rPr>
          <w:rFonts w:ascii="Menlo" w:hAnsi="Menlo" w:cs="Menlo"/>
          <w:color w:val="3F6D9E"/>
          <w:sz w:val="16"/>
          <w:szCs w:val="16"/>
          <w:lang w:val="en-US"/>
        </w:rPr>
        <w:t>"</w:t>
      </w:r>
      <w:r w:rsidR="002D6372" w:rsidRPr="002D6372">
        <w:rPr>
          <w:rFonts w:ascii="Menlo" w:hAnsi="Menlo" w:cs="Menlo"/>
          <w:color w:val="333333"/>
          <w:sz w:val="16"/>
          <w:szCs w:val="16"/>
          <w:lang w:val="en-US"/>
        </w:rPr>
        <w:t xml:space="preserve">) </w:t>
      </w:r>
    </w:p>
    <w:p w14:paraId="3818BA68" w14:textId="6D06248D" w:rsidR="002D6372" w:rsidRPr="002D6372" w:rsidRDefault="002D6372" w:rsidP="002D6372">
      <w:pPr>
        <w:pStyle w:val="StandardWeb"/>
        <w:shd w:val="clear" w:color="auto" w:fill="FFFFFF"/>
        <w:rPr>
          <w:lang w:val="en-US"/>
        </w:rPr>
      </w:pPr>
      <w:proofErr w:type="spellStart"/>
      <w:r w:rsidRPr="003E06DF">
        <w:rPr>
          <w:rFonts w:ascii="Menlo" w:hAnsi="Menlo" w:cs="Menlo"/>
          <w:b/>
          <w:bCs/>
          <w:color w:val="333333"/>
          <w:sz w:val="16"/>
          <w:szCs w:val="16"/>
          <w:highlight w:val="cyan"/>
          <w:lang w:val="en-US"/>
        </w:rPr>
        <w:t>ggroc</w:t>
      </w:r>
      <w:proofErr w:type="spellEnd"/>
      <w:r w:rsidRPr="002D6372">
        <w:rPr>
          <w:rFonts w:ascii="Menlo" w:hAnsi="Menlo" w:cs="Menlo"/>
          <w:color w:val="333333"/>
          <w:sz w:val="16"/>
          <w:szCs w:val="16"/>
          <w:lang w:val="en-US"/>
        </w:rPr>
        <w:t xml:space="preserve"> &lt;- </w:t>
      </w:r>
      <w:proofErr w:type="spellStart"/>
      <w:proofErr w:type="gramStart"/>
      <w:r w:rsidRPr="002D6372">
        <w:rPr>
          <w:rFonts w:ascii="Menlo" w:hAnsi="Menlo" w:cs="Menlo"/>
          <w:b/>
          <w:bCs/>
          <w:color w:val="006D1E"/>
          <w:sz w:val="16"/>
          <w:szCs w:val="16"/>
          <w:lang w:val="en-US"/>
        </w:rPr>
        <w:t>ggplot</w:t>
      </w:r>
      <w:proofErr w:type="spellEnd"/>
      <w:r w:rsidRPr="002D6372">
        <w:rPr>
          <w:rFonts w:ascii="Menlo" w:hAnsi="Menlo" w:cs="Menlo"/>
          <w:color w:val="333333"/>
          <w:sz w:val="16"/>
          <w:szCs w:val="16"/>
          <w:lang w:val="en-US"/>
        </w:rPr>
        <w:t>(</w:t>
      </w:r>
      <w:proofErr w:type="spellStart"/>
      <w:proofErr w:type="gramEnd"/>
      <w:r w:rsidR="0088160D">
        <w:rPr>
          <w:rFonts w:ascii="Menlo" w:hAnsi="Menlo" w:cs="Menlo"/>
          <w:color w:val="333333"/>
          <w:sz w:val="16"/>
          <w:szCs w:val="16"/>
          <w:lang w:val="en-US"/>
        </w:rPr>
        <w:t>dt</w:t>
      </w:r>
      <w:r w:rsidRPr="002D6372">
        <w:rPr>
          <w:rFonts w:ascii="Menlo" w:hAnsi="Menlo" w:cs="Menlo"/>
          <w:color w:val="333333"/>
          <w:sz w:val="16"/>
          <w:szCs w:val="16"/>
          <w:lang w:val="en-US"/>
        </w:rPr>
        <w:t>_melted</w:t>
      </w:r>
      <w:proofErr w:type="spellEnd"/>
      <w:r w:rsidRPr="002D6372">
        <w:rPr>
          <w:rFonts w:ascii="Menlo" w:hAnsi="Menlo" w:cs="Menlo"/>
          <w:color w:val="333333"/>
          <w:sz w:val="16"/>
          <w:szCs w:val="16"/>
          <w:lang w:val="en-US"/>
        </w:rPr>
        <w:t xml:space="preserve">, </w:t>
      </w:r>
      <w:proofErr w:type="spellStart"/>
      <w:r w:rsidRPr="0087706E">
        <w:rPr>
          <w:rFonts w:ascii="Menlo" w:hAnsi="Menlo" w:cs="Menlo"/>
          <w:b/>
          <w:bCs/>
          <w:color w:val="006D1E"/>
          <w:sz w:val="16"/>
          <w:szCs w:val="16"/>
          <w:highlight w:val="cyan"/>
          <w:lang w:val="en-US"/>
        </w:rPr>
        <w:t>aes</w:t>
      </w:r>
      <w:proofErr w:type="spellEnd"/>
      <w:r w:rsidRPr="002D6372">
        <w:rPr>
          <w:rFonts w:ascii="Menlo" w:hAnsi="Menlo" w:cs="Menlo"/>
          <w:color w:val="333333"/>
          <w:sz w:val="16"/>
          <w:szCs w:val="16"/>
          <w:lang w:val="en-US"/>
        </w:rPr>
        <w:t>(</w:t>
      </w:r>
      <w:r w:rsidRPr="00FC6066">
        <w:rPr>
          <w:rFonts w:ascii="Menlo" w:hAnsi="Menlo" w:cs="Menlo"/>
          <w:color w:val="8E1E00"/>
          <w:sz w:val="16"/>
          <w:szCs w:val="16"/>
          <w:highlight w:val="cyan"/>
          <w:lang w:val="en-US"/>
        </w:rPr>
        <w:t>d</w:t>
      </w:r>
      <w:r w:rsidR="00CF7312">
        <w:rPr>
          <w:rFonts w:ascii="Menlo" w:hAnsi="Menlo" w:cs="Menlo"/>
          <w:color w:val="8E1E00"/>
          <w:sz w:val="16"/>
          <w:szCs w:val="16"/>
          <w:lang w:val="en-US"/>
        </w:rPr>
        <w:t xml:space="preserve"> </w:t>
      </w:r>
      <w:r w:rsidRPr="002D6372">
        <w:rPr>
          <w:rFonts w:ascii="Menlo" w:hAnsi="Menlo" w:cs="Menlo"/>
          <w:color w:val="8E1E00"/>
          <w:sz w:val="16"/>
          <w:szCs w:val="16"/>
          <w:lang w:val="en-US"/>
        </w:rPr>
        <w:t>=</w:t>
      </w:r>
      <w:r w:rsidR="00CF7312">
        <w:rPr>
          <w:rFonts w:ascii="Menlo" w:hAnsi="Menlo" w:cs="Menlo"/>
          <w:color w:val="8E1E00"/>
          <w:sz w:val="16"/>
          <w:szCs w:val="16"/>
          <w:lang w:val="en-US"/>
        </w:rPr>
        <w:t xml:space="preserve"> </w:t>
      </w:r>
      <w:proofErr w:type="spellStart"/>
      <w:r w:rsidR="00CF7312">
        <w:rPr>
          <w:rFonts w:ascii="Menlo" w:hAnsi="Menlo" w:cs="Menlo"/>
          <w:color w:val="8E1E00"/>
          <w:sz w:val="16"/>
          <w:szCs w:val="16"/>
          <w:lang w:val="en-US"/>
        </w:rPr>
        <w:t>as.numeric</w:t>
      </w:r>
      <w:proofErr w:type="spellEnd"/>
      <w:r w:rsidR="00CF7312">
        <w:rPr>
          <w:rFonts w:ascii="Menlo" w:hAnsi="Menlo" w:cs="Menlo"/>
          <w:color w:val="8E1E00"/>
          <w:sz w:val="16"/>
          <w:szCs w:val="16"/>
          <w:lang w:val="en-US"/>
        </w:rPr>
        <w:t>(</w:t>
      </w:r>
      <w:r w:rsidR="003E06DF">
        <w:rPr>
          <w:rFonts w:ascii="Menlo" w:hAnsi="Menlo" w:cs="Menlo"/>
          <w:color w:val="333333"/>
          <w:sz w:val="16"/>
          <w:szCs w:val="16"/>
          <w:lang w:val="en-US"/>
        </w:rPr>
        <w:t>Outcome</w:t>
      </w:r>
      <w:r w:rsidR="00CF7312">
        <w:rPr>
          <w:rFonts w:ascii="Menlo" w:hAnsi="Menlo" w:cs="Menlo"/>
          <w:color w:val="333333"/>
          <w:sz w:val="16"/>
          <w:szCs w:val="16"/>
          <w:lang w:val="en-US"/>
        </w:rPr>
        <w:t>)</w:t>
      </w:r>
      <w:r w:rsidRPr="002D6372">
        <w:rPr>
          <w:rFonts w:ascii="Menlo" w:hAnsi="Menlo" w:cs="Menlo"/>
          <w:color w:val="333333"/>
          <w:sz w:val="16"/>
          <w:szCs w:val="16"/>
          <w:lang w:val="en-US"/>
        </w:rPr>
        <w:t xml:space="preserve">, </w:t>
      </w:r>
      <w:r w:rsidRPr="00FC6066">
        <w:rPr>
          <w:rFonts w:ascii="Menlo" w:hAnsi="Menlo" w:cs="Menlo"/>
          <w:color w:val="8E1E00"/>
          <w:sz w:val="16"/>
          <w:szCs w:val="16"/>
          <w:highlight w:val="cyan"/>
          <w:lang w:val="en-US"/>
        </w:rPr>
        <w:t>m</w:t>
      </w:r>
      <w:r w:rsidR="00CF7312">
        <w:rPr>
          <w:rFonts w:ascii="Menlo" w:hAnsi="Menlo" w:cs="Menlo"/>
          <w:color w:val="8E1E00"/>
          <w:sz w:val="16"/>
          <w:szCs w:val="16"/>
          <w:lang w:val="en-US"/>
        </w:rPr>
        <w:t xml:space="preserve"> </w:t>
      </w:r>
      <w:r w:rsidRPr="002D6372">
        <w:rPr>
          <w:rFonts w:ascii="Menlo" w:hAnsi="Menlo" w:cs="Menlo"/>
          <w:color w:val="8E1E00"/>
          <w:sz w:val="16"/>
          <w:szCs w:val="16"/>
          <w:lang w:val="en-US"/>
        </w:rPr>
        <w:t>=</w:t>
      </w:r>
      <w:r w:rsidR="00CF7312">
        <w:rPr>
          <w:rFonts w:ascii="Menlo" w:hAnsi="Menlo" w:cs="Menlo"/>
          <w:color w:val="8E1E00"/>
          <w:sz w:val="16"/>
          <w:szCs w:val="16"/>
          <w:lang w:val="en-US"/>
        </w:rPr>
        <w:t xml:space="preserve"> </w:t>
      </w:r>
      <w:r w:rsidR="009E6FF7">
        <w:rPr>
          <w:rFonts w:ascii="Menlo" w:hAnsi="Menlo" w:cs="Menlo"/>
          <w:color w:val="333333"/>
          <w:sz w:val="16"/>
          <w:szCs w:val="16"/>
          <w:lang w:val="en-US"/>
        </w:rPr>
        <w:t>prediction</w:t>
      </w:r>
      <w:r w:rsidRPr="002D6372">
        <w:rPr>
          <w:rFonts w:ascii="Menlo" w:hAnsi="Menlo" w:cs="Menlo"/>
          <w:color w:val="333333"/>
          <w:sz w:val="16"/>
          <w:szCs w:val="16"/>
          <w:lang w:val="en-US"/>
        </w:rPr>
        <w:t xml:space="preserve">, </w:t>
      </w:r>
      <w:r w:rsidRPr="00FC6066">
        <w:rPr>
          <w:rFonts w:ascii="Menlo" w:hAnsi="Menlo" w:cs="Menlo"/>
          <w:color w:val="8E1E00"/>
          <w:sz w:val="16"/>
          <w:szCs w:val="16"/>
          <w:highlight w:val="cyan"/>
          <w:lang w:val="en-US"/>
        </w:rPr>
        <w:t>color</w:t>
      </w:r>
      <w:r w:rsidRPr="002D6372">
        <w:rPr>
          <w:rFonts w:ascii="Menlo" w:hAnsi="Menlo" w:cs="Menlo"/>
          <w:color w:val="8E1E00"/>
          <w:sz w:val="16"/>
          <w:szCs w:val="16"/>
          <w:lang w:val="en-US"/>
        </w:rPr>
        <w:t>=</w:t>
      </w:r>
      <w:proofErr w:type="spellStart"/>
      <w:r w:rsidRPr="002D6372">
        <w:rPr>
          <w:rFonts w:ascii="Menlo" w:hAnsi="Menlo" w:cs="Menlo"/>
          <w:color w:val="333333"/>
          <w:sz w:val="16"/>
          <w:szCs w:val="16"/>
          <w:lang w:val="en-US"/>
        </w:rPr>
        <w:t>logistic_fit</w:t>
      </w:r>
      <w:proofErr w:type="spellEnd"/>
      <w:r w:rsidRPr="002D6372">
        <w:rPr>
          <w:rFonts w:ascii="Menlo" w:hAnsi="Menlo" w:cs="Menlo"/>
          <w:color w:val="333333"/>
          <w:sz w:val="16"/>
          <w:szCs w:val="16"/>
          <w:lang w:val="en-US"/>
        </w:rPr>
        <w:t xml:space="preserve">)) </w:t>
      </w:r>
      <w:r w:rsidRPr="007504AF">
        <w:rPr>
          <w:rFonts w:ascii="Menlo" w:hAnsi="Menlo" w:cs="Menlo"/>
          <w:color w:val="666666"/>
          <w:sz w:val="16"/>
          <w:szCs w:val="16"/>
          <w:highlight w:val="cyan"/>
          <w:lang w:val="en-US"/>
        </w:rPr>
        <w:t xml:space="preserve">+ </w:t>
      </w:r>
      <w:proofErr w:type="spellStart"/>
      <w:r w:rsidRPr="007504AF">
        <w:rPr>
          <w:rFonts w:ascii="Menlo" w:hAnsi="Menlo" w:cs="Menlo"/>
          <w:b/>
          <w:bCs/>
          <w:color w:val="006D1E"/>
          <w:sz w:val="16"/>
          <w:szCs w:val="16"/>
          <w:highlight w:val="cyan"/>
          <w:lang w:val="en-US"/>
        </w:rPr>
        <w:t>geom_roc</w:t>
      </w:r>
      <w:proofErr w:type="spellEnd"/>
      <w:r w:rsidRPr="007504AF">
        <w:rPr>
          <w:rFonts w:ascii="Menlo" w:hAnsi="Menlo" w:cs="Menlo"/>
          <w:color w:val="333333"/>
          <w:sz w:val="16"/>
          <w:szCs w:val="16"/>
          <w:highlight w:val="cyan"/>
          <w:lang w:val="en-US"/>
        </w:rPr>
        <w:t>()</w:t>
      </w:r>
      <w:r w:rsidRPr="002D6372">
        <w:rPr>
          <w:rFonts w:ascii="Menlo" w:hAnsi="Menlo" w:cs="Menlo"/>
          <w:color w:val="333333"/>
          <w:sz w:val="16"/>
          <w:szCs w:val="16"/>
          <w:lang w:val="en-US"/>
        </w:rPr>
        <w:t xml:space="preserve"> </w:t>
      </w:r>
      <w:r w:rsidRPr="002D6372">
        <w:rPr>
          <w:rFonts w:ascii="Menlo" w:hAnsi="Menlo" w:cs="Menlo"/>
          <w:color w:val="666666"/>
          <w:sz w:val="16"/>
          <w:szCs w:val="16"/>
          <w:lang w:val="en-US"/>
        </w:rPr>
        <w:t xml:space="preserve">+ </w:t>
      </w:r>
      <w:proofErr w:type="spellStart"/>
      <w:r w:rsidR="007504AF" w:rsidRPr="00B854EF">
        <w:rPr>
          <w:rFonts w:ascii="Menlo" w:hAnsi="Menlo" w:cs="Menlo"/>
          <w:b/>
          <w:bCs/>
          <w:color w:val="666666"/>
          <w:sz w:val="16"/>
          <w:szCs w:val="16"/>
          <w:highlight w:val="cyan"/>
          <w:lang w:val="en-US"/>
        </w:rPr>
        <w:t>geom_abline</w:t>
      </w:r>
      <w:proofErr w:type="spellEnd"/>
      <w:r w:rsidR="007504AF" w:rsidRPr="00B854EF">
        <w:rPr>
          <w:rFonts w:ascii="Menlo" w:hAnsi="Menlo" w:cs="Menlo"/>
          <w:b/>
          <w:bCs/>
          <w:color w:val="666666"/>
          <w:sz w:val="16"/>
          <w:szCs w:val="16"/>
          <w:highlight w:val="cyan"/>
          <w:lang w:val="en-US"/>
        </w:rPr>
        <w:t>()</w:t>
      </w:r>
      <w:r w:rsidR="00CA74C9">
        <w:rPr>
          <w:rFonts w:ascii="Menlo" w:hAnsi="Menlo" w:cs="Menlo"/>
          <w:b/>
          <w:bCs/>
          <w:color w:val="666666"/>
          <w:sz w:val="16"/>
          <w:szCs w:val="16"/>
          <w:lang w:val="en-US"/>
        </w:rPr>
        <w:t xml:space="preserve"> +  </w:t>
      </w:r>
      <w:proofErr w:type="spellStart"/>
      <w:r w:rsidRPr="002D6372">
        <w:rPr>
          <w:rFonts w:ascii="Menlo" w:hAnsi="Menlo" w:cs="Menlo"/>
          <w:b/>
          <w:bCs/>
          <w:color w:val="006D1E"/>
          <w:sz w:val="16"/>
          <w:szCs w:val="16"/>
          <w:lang w:val="en-US"/>
        </w:rPr>
        <w:t>scale_color_discrete</w:t>
      </w:r>
      <w:proofErr w:type="spellEnd"/>
      <w:r w:rsidRPr="002D6372">
        <w:rPr>
          <w:rFonts w:ascii="Menlo" w:hAnsi="Menlo" w:cs="Menlo"/>
          <w:color w:val="333333"/>
          <w:sz w:val="16"/>
          <w:szCs w:val="16"/>
          <w:lang w:val="en-US"/>
        </w:rPr>
        <w:t>(</w:t>
      </w:r>
      <w:r w:rsidRPr="002D6372">
        <w:rPr>
          <w:rFonts w:ascii="Menlo" w:hAnsi="Menlo" w:cs="Menlo"/>
          <w:color w:val="8E1E00"/>
          <w:sz w:val="16"/>
          <w:szCs w:val="16"/>
          <w:lang w:val="en-US"/>
        </w:rPr>
        <w:t xml:space="preserve">name = </w:t>
      </w:r>
      <w:r w:rsidRPr="002D6372">
        <w:rPr>
          <w:rFonts w:ascii="Menlo" w:hAnsi="Menlo" w:cs="Menlo"/>
          <w:color w:val="3F6D9E"/>
          <w:sz w:val="16"/>
          <w:szCs w:val="16"/>
          <w:lang w:val="en-US"/>
        </w:rPr>
        <w:t>"Logistic fit"</w:t>
      </w:r>
      <w:r w:rsidRPr="002D6372">
        <w:rPr>
          <w:rFonts w:ascii="Menlo" w:hAnsi="Menlo" w:cs="Menlo"/>
          <w:color w:val="333333"/>
          <w:sz w:val="16"/>
          <w:szCs w:val="16"/>
          <w:lang w:val="en-US"/>
        </w:rPr>
        <w:t xml:space="preserve">, </w:t>
      </w:r>
      <w:r w:rsidRPr="002D6372">
        <w:rPr>
          <w:rFonts w:ascii="Menlo" w:hAnsi="Menlo" w:cs="Menlo"/>
          <w:color w:val="8E1E00"/>
          <w:sz w:val="16"/>
          <w:szCs w:val="16"/>
          <w:lang w:val="en-US"/>
        </w:rPr>
        <w:t xml:space="preserve">labels = </w:t>
      </w:r>
      <w:r w:rsidRPr="002D6372">
        <w:rPr>
          <w:rFonts w:ascii="Menlo" w:hAnsi="Menlo" w:cs="Menlo"/>
          <w:b/>
          <w:bCs/>
          <w:color w:val="006D1E"/>
          <w:sz w:val="16"/>
          <w:szCs w:val="16"/>
          <w:lang w:val="en-US"/>
        </w:rPr>
        <w:t>c</w:t>
      </w:r>
      <w:r w:rsidRPr="002D6372">
        <w:rPr>
          <w:rFonts w:ascii="Menlo" w:hAnsi="Menlo" w:cs="Menlo"/>
          <w:color w:val="333333"/>
          <w:sz w:val="16"/>
          <w:szCs w:val="16"/>
          <w:lang w:val="en-US"/>
        </w:rPr>
        <w:t>(</w:t>
      </w:r>
      <w:r w:rsidRPr="002D6372">
        <w:rPr>
          <w:rFonts w:ascii="Menlo" w:hAnsi="Menlo" w:cs="Menlo"/>
          <w:color w:val="3F6D9E"/>
          <w:sz w:val="16"/>
          <w:szCs w:val="16"/>
          <w:lang w:val="en-US"/>
        </w:rPr>
        <w:t>"Univariate"</w:t>
      </w:r>
      <w:r w:rsidRPr="002D6372">
        <w:rPr>
          <w:rFonts w:ascii="Menlo" w:hAnsi="Menlo" w:cs="Menlo"/>
          <w:color w:val="333333"/>
          <w:sz w:val="16"/>
          <w:szCs w:val="16"/>
          <w:lang w:val="en-US"/>
        </w:rPr>
        <w:t xml:space="preserve">, </w:t>
      </w:r>
      <w:r w:rsidRPr="002D6372">
        <w:rPr>
          <w:rFonts w:ascii="Menlo" w:hAnsi="Menlo" w:cs="Menlo"/>
          <w:color w:val="3F6D9E"/>
          <w:sz w:val="16"/>
          <w:szCs w:val="16"/>
          <w:lang w:val="en-US"/>
        </w:rPr>
        <w:t>"Random"</w:t>
      </w:r>
      <w:r w:rsidRPr="002D6372">
        <w:rPr>
          <w:rFonts w:ascii="Menlo" w:hAnsi="Menlo" w:cs="Menlo"/>
          <w:color w:val="333333"/>
          <w:sz w:val="16"/>
          <w:szCs w:val="16"/>
          <w:lang w:val="en-US"/>
        </w:rPr>
        <w:t>))</w:t>
      </w:r>
    </w:p>
    <w:p w14:paraId="393687EA" w14:textId="1752B892" w:rsidR="002843D8" w:rsidRDefault="00F876BC" w:rsidP="00F876BC">
      <w:pPr>
        <w:pStyle w:val="Listenabsatz"/>
        <w:numPr>
          <w:ilvl w:val="0"/>
          <w:numId w:val="7"/>
        </w:numPr>
        <w:rPr>
          <w:rFonts w:ascii="Calibri" w:hAnsi="Calibri"/>
          <w:lang w:val="en-US"/>
        </w:rPr>
      </w:pPr>
      <w:r>
        <w:rPr>
          <w:rFonts w:ascii="Calibri" w:hAnsi="Calibri"/>
          <w:lang w:val="en-US"/>
        </w:rPr>
        <w:lastRenderedPageBreak/>
        <w:t>points = cutoff value</w:t>
      </w:r>
    </w:p>
    <w:p w14:paraId="1AF079A9" w14:textId="6984A587" w:rsidR="00F876BC" w:rsidRDefault="00F876BC" w:rsidP="00F876BC">
      <w:pPr>
        <w:pStyle w:val="Listenabsatz"/>
        <w:numPr>
          <w:ilvl w:val="0"/>
          <w:numId w:val="7"/>
        </w:numPr>
        <w:rPr>
          <w:rFonts w:ascii="Calibri" w:hAnsi="Calibri"/>
          <w:lang w:val="en-US"/>
        </w:rPr>
      </w:pPr>
      <w:r>
        <w:rPr>
          <w:rFonts w:ascii="Calibri" w:hAnsi="Calibri"/>
          <w:lang w:val="en-US"/>
        </w:rPr>
        <w:t xml:space="preserve">Cutoff = 0: all instances classified as positive </w:t>
      </w:r>
      <w:r w:rsidRPr="00F876BC">
        <w:rPr>
          <w:rFonts w:ascii="Calibri" w:hAnsi="Calibri"/>
          <w:lang w:val="en-US"/>
        </w:rPr>
        <w:sym w:font="Wingdings" w:char="F0E0"/>
      </w:r>
      <w:r>
        <w:rPr>
          <w:rFonts w:ascii="Calibri" w:hAnsi="Calibri"/>
          <w:lang w:val="en-US"/>
        </w:rPr>
        <w:t xml:space="preserve"> FPR &amp; TPR = 1</w:t>
      </w:r>
    </w:p>
    <w:p w14:paraId="4144F45F" w14:textId="1DB30649" w:rsidR="00F876BC" w:rsidRDefault="00F876BC" w:rsidP="00F876BC">
      <w:pPr>
        <w:pStyle w:val="Listenabsatz"/>
        <w:numPr>
          <w:ilvl w:val="0"/>
          <w:numId w:val="7"/>
        </w:numPr>
        <w:rPr>
          <w:rFonts w:ascii="Calibri" w:hAnsi="Calibri"/>
          <w:lang w:val="en-US"/>
        </w:rPr>
      </w:pPr>
      <w:r>
        <w:rPr>
          <w:rFonts w:ascii="Calibri" w:hAnsi="Calibri"/>
          <w:lang w:val="en-US"/>
        </w:rPr>
        <w:t xml:space="preserve">Cutoff = 1: all instances classified as negative </w:t>
      </w:r>
      <w:r w:rsidRPr="00F876BC">
        <w:rPr>
          <w:rFonts w:ascii="Calibri" w:hAnsi="Calibri"/>
          <w:lang w:val="en-US"/>
        </w:rPr>
        <w:sym w:font="Wingdings" w:char="F0E0"/>
      </w:r>
      <w:r>
        <w:rPr>
          <w:rFonts w:ascii="Calibri" w:hAnsi="Calibri"/>
          <w:lang w:val="en-US"/>
        </w:rPr>
        <w:t xml:space="preserve"> FPR &amp; TPR = 0</w:t>
      </w:r>
    </w:p>
    <w:p w14:paraId="0A0E4A9A" w14:textId="533659DA" w:rsidR="00F876BC" w:rsidRDefault="00F876BC" w:rsidP="00F876BC">
      <w:pPr>
        <w:pStyle w:val="Listenabsatz"/>
        <w:numPr>
          <w:ilvl w:val="0"/>
          <w:numId w:val="7"/>
        </w:numPr>
        <w:rPr>
          <w:rFonts w:ascii="Calibri" w:hAnsi="Calibri"/>
          <w:lang w:val="en-US"/>
        </w:rPr>
      </w:pPr>
      <w:r w:rsidRPr="00C83467">
        <w:rPr>
          <w:noProof/>
          <w:lang w:val="en-US"/>
        </w:rPr>
        <w:drawing>
          <wp:anchor distT="0" distB="0" distL="114300" distR="114300" simplePos="0" relativeHeight="251708416" behindDoc="0" locked="0" layoutInCell="1" allowOverlap="1" wp14:anchorId="65AFC25C" wp14:editId="1A3A6B7C">
            <wp:simplePos x="0" y="0"/>
            <wp:positionH relativeFrom="column">
              <wp:posOffset>-641754</wp:posOffset>
            </wp:positionH>
            <wp:positionV relativeFrom="paragraph">
              <wp:posOffset>254635</wp:posOffset>
            </wp:positionV>
            <wp:extent cx="3290986" cy="2706255"/>
            <wp:effectExtent l="0" t="0" r="0" b="0"/>
            <wp:wrapThrough wrapText="bothSides">
              <wp:wrapPolygon edited="0">
                <wp:start x="0" y="0"/>
                <wp:lineTo x="0" y="21494"/>
                <wp:lineTo x="21508" y="21494"/>
                <wp:lineTo x="21508" y="0"/>
                <wp:lineTo x="0" y="0"/>
              </wp:wrapPolygon>
            </wp:wrapThrough>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90986" cy="27062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lang w:val="en-US"/>
        </w:rPr>
        <w:t>Random classifier: diagonal</w:t>
      </w:r>
    </w:p>
    <w:p w14:paraId="3318BE72" w14:textId="527C6847" w:rsidR="00F876BC" w:rsidRPr="00F876BC" w:rsidRDefault="00F876BC" w:rsidP="00F876BC">
      <w:pPr>
        <w:pStyle w:val="Listenabsatz"/>
        <w:rPr>
          <w:rFonts w:ascii="Calibri" w:hAnsi="Calibri"/>
          <w:lang w:val="en-US"/>
        </w:rPr>
      </w:pPr>
      <w:r w:rsidRPr="00F876BC">
        <w:rPr>
          <w:rFonts w:ascii="Calibri" w:hAnsi="Calibri"/>
          <w:noProof/>
          <w:lang w:val="en-US"/>
        </w:rPr>
        <w:drawing>
          <wp:anchor distT="0" distB="0" distL="114300" distR="114300" simplePos="0" relativeHeight="251709440" behindDoc="0" locked="0" layoutInCell="1" allowOverlap="1" wp14:anchorId="680984EF" wp14:editId="6D6DB76B">
            <wp:simplePos x="0" y="0"/>
            <wp:positionH relativeFrom="column">
              <wp:posOffset>3228744</wp:posOffset>
            </wp:positionH>
            <wp:positionV relativeFrom="paragraph">
              <wp:posOffset>129309</wp:posOffset>
            </wp:positionV>
            <wp:extent cx="3103419" cy="2577897"/>
            <wp:effectExtent l="0" t="0" r="0" b="635"/>
            <wp:wrapThrough wrapText="bothSides">
              <wp:wrapPolygon edited="0">
                <wp:start x="0" y="0"/>
                <wp:lineTo x="0" y="21499"/>
                <wp:lineTo x="21481" y="21499"/>
                <wp:lineTo x="21481" y="0"/>
                <wp:lineTo x="0" y="0"/>
              </wp:wrapPolygon>
            </wp:wrapThrough>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03419" cy="2577897"/>
                    </a:xfrm>
                    <a:prstGeom prst="rect">
                      <a:avLst/>
                    </a:prstGeom>
                  </pic:spPr>
                </pic:pic>
              </a:graphicData>
            </a:graphic>
            <wp14:sizeRelH relativeFrom="page">
              <wp14:pctWidth>0</wp14:pctWidth>
            </wp14:sizeRelH>
            <wp14:sizeRelV relativeFrom="page">
              <wp14:pctHeight>0</wp14:pctHeight>
            </wp14:sizeRelV>
          </wp:anchor>
        </w:drawing>
      </w:r>
    </w:p>
    <w:p w14:paraId="7F78CFBE" w14:textId="459078F0" w:rsidR="002843D8" w:rsidRDefault="002843D8" w:rsidP="00B377C6">
      <w:pPr>
        <w:rPr>
          <w:rFonts w:ascii="Calibri" w:hAnsi="Calibri"/>
          <w:lang w:val="en-US"/>
        </w:rPr>
      </w:pPr>
    </w:p>
    <w:p w14:paraId="562F1CD2" w14:textId="687181A6" w:rsidR="002843D8" w:rsidRDefault="002843D8" w:rsidP="00B377C6">
      <w:pPr>
        <w:rPr>
          <w:rFonts w:ascii="Calibri" w:hAnsi="Calibri"/>
          <w:lang w:val="en-US"/>
        </w:rPr>
      </w:pPr>
    </w:p>
    <w:p w14:paraId="6587A394" w14:textId="1F9B62A6" w:rsidR="002843D8" w:rsidRDefault="002843D8" w:rsidP="00B377C6">
      <w:pPr>
        <w:rPr>
          <w:rFonts w:ascii="Calibri" w:hAnsi="Calibri"/>
          <w:lang w:val="en-US"/>
        </w:rPr>
      </w:pPr>
    </w:p>
    <w:p w14:paraId="272433C7" w14:textId="2A3361BF" w:rsidR="002843D8" w:rsidRDefault="002843D8" w:rsidP="00B377C6">
      <w:pPr>
        <w:rPr>
          <w:rFonts w:ascii="Calibri" w:hAnsi="Calibri"/>
          <w:lang w:val="en-US"/>
        </w:rPr>
      </w:pPr>
    </w:p>
    <w:p w14:paraId="103993D6" w14:textId="0BE93C1B" w:rsidR="00C83467" w:rsidRDefault="00C83467" w:rsidP="00B377C6">
      <w:pPr>
        <w:rPr>
          <w:rFonts w:ascii="Calibri" w:hAnsi="Calibri"/>
          <w:lang w:val="en-US"/>
        </w:rPr>
      </w:pPr>
    </w:p>
    <w:p w14:paraId="0DB3969A" w14:textId="3DA54DAA" w:rsidR="00C83467" w:rsidRDefault="00C83467" w:rsidP="00B377C6">
      <w:pPr>
        <w:rPr>
          <w:rFonts w:ascii="Calibri" w:hAnsi="Calibri"/>
          <w:lang w:val="en-US"/>
        </w:rPr>
      </w:pPr>
    </w:p>
    <w:p w14:paraId="09A143AF" w14:textId="0AAE4AA6" w:rsidR="00C83467" w:rsidRDefault="00C83467" w:rsidP="00B377C6">
      <w:pPr>
        <w:rPr>
          <w:rFonts w:ascii="Calibri" w:hAnsi="Calibri"/>
          <w:lang w:val="en-US"/>
        </w:rPr>
      </w:pPr>
    </w:p>
    <w:p w14:paraId="5B726D03" w14:textId="4FCCFA75" w:rsidR="00C83467" w:rsidRDefault="00C83467" w:rsidP="00B377C6">
      <w:pPr>
        <w:rPr>
          <w:rFonts w:ascii="Calibri" w:hAnsi="Calibri"/>
          <w:lang w:val="en-US"/>
        </w:rPr>
      </w:pPr>
    </w:p>
    <w:p w14:paraId="05B149B4" w14:textId="7D6520C7" w:rsidR="00C83467" w:rsidRDefault="00C83467" w:rsidP="00B377C6">
      <w:pPr>
        <w:rPr>
          <w:rFonts w:ascii="Calibri" w:hAnsi="Calibri"/>
          <w:lang w:val="en-US"/>
        </w:rPr>
      </w:pPr>
    </w:p>
    <w:p w14:paraId="2BA780CF" w14:textId="54054B42" w:rsidR="00C83467" w:rsidRDefault="00C83467" w:rsidP="00B377C6">
      <w:pPr>
        <w:rPr>
          <w:rFonts w:ascii="Calibri" w:hAnsi="Calibri"/>
          <w:lang w:val="en-US"/>
        </w:rPr>
      </w:pPr>
    </w:p>
    <w:p w14:paraId="6A24F672" w14:textId="270F5A98" w:rsidR="00C83467" w:rsidRDefault="00C83467" w:rsidP="00B377C6">
      <w:pPr>
        <w:rPr>
          <w:rFonts w:ascii="Calibri" w:hAnsi="Calibri"/>
          <w:lang w:val="en-US"/>
        </w:rPr>
      </w:pPr>
    </w:p>
    <w:p w14:paraId="13133145" w14:textId="6255D272" w:rsidR="00C83467" w:rsidRDefault="00C83467" w:rsidP="00B377C6">
      <w:pPr>
        <w:rPr>
          <w:rFonts w:ascii="Calibri" w:hAnsi="Calibri"/>
          <w:lang w:val="en-US"/>
        </w:rPr>
      </w:pPr>
    </w:p>
    <w:p w14:paraId="117749F7" w14:textId="285D4772" w:rsidR="00C83467" w:rsidRDefault="00C83467" w:rsidP="00B377C6">
      <w:pPr>
        <w:rPr>
          <w:rFonts w:ascii="Calibri" w:hAnsi="Calibri"/>
          <w:lang w:val="en-US"/>
        </w:rPr>
      </w:pPr>
    </w:p>
    <w:p w14:paraId="1D8ABB87" w14:textId="6E48FF16" w:rsidR="00C83467" w:rsidRDefault="00C83467" w:rsidP="00B377C6">
      <w:pPr>
        <w:rPr>
          <w:rFonts w:ascii="Calibri" w:hAnsi="Calibri"/>
          <w:lang w:val="en-US"/>
        </w:rPr>
      </w:pPr>
    </w:p>
    <w:p w14:paraId="016ECF0E" w14:textId="25227863" w:rsidR="00C83467" w:rsidRDefault="00C83467" w:rsidP="00B377C6">
      <w:pPr>
        <w:rPr>
          <w:rFonts w:ascii="Calibri" w:hAnsi="Calibri"/>
          <w:lang w:val="en-US"/>
        </w:rPr>
      </w:pPr>
    </w:p>
    <w:p w14:paraId="367132D3" w14:textId="3D1C6BD4" w:rsidR="00F876BC" w:rsidRDefault="00F876BC" w:rsidP="00B377C6">
      <w:pPr>
        <w:rPr>
          <w:rFonts w:ascii="Calibri" w:hAnsi="Calibri"/>
          <w:lang w:val="en-US"/>
        </w:rPr>
      </w:pPr>
      <w:r w:rsidRPr="00F876BC">
        <w:rPr>
          <w:rFonts w:ascii="Calibri" w:hAnsi="Calibri"/>
          <w:lang w:val="en-US"/>
        </w:rPr>
        <w:sym w:font="Wingdings" w:char="F0E0"/>
      </w:r>
      <w:r>
        <w:rPr>
          <w:rFonts w:ascii="Calibri" w:hAnsi="Calibri"/>
          <w:lang w:val="en-US"/>
        </w:rPr>
        <w:t xml:space="preserve"> for lower FPR: TPR higher in </w:t>
      </w:r>
      <w:r w:rsidRPr="00F876BC">
        <w:rPr>
          <w:rFonts w:ascii="Calibri" w:hAnsi="Calibri"/>
          <w:b/>
          <w:bCs/>
          <w:lang w:val="en-US"/>
        </w:rPr>
        <w:t>multiple</w:t>
      </w:r>
      <w:r>
        <w:rPr>
          <w:rFonts w:ascii="Calibri" w:hAnsi="Calibri"/>
          <w:lang w:val="en-US"/>
        </w:rPr>
        <w:t xml:space="preserve"> logistic regression model </w:t>
      </w:r>
      <w:r w:rsidRPr="00F876BC">
        <w:rPr>
          <w:rFonts w:ascii="Calibri" w:hAnsi="Calibri"/>
          <w:lang w:val="en-US"/>
        </w:rPr>
        <w:sym w:font="Wingdings" w:char="F0E0"/>
      </w:r>
      <w:r>
        <w:rPr>
          <w:rFonts w:ascii="Calibri" w:hAnsi="Calibri"/>
          <w:lang w:val="en-US"/>
        </w:rPr>
        <w:t xml:space="preserve"> better performance</w:t>
      </w:r>
    </w:p>
    <w:p w14:paraId="066177CA" w14:textId="643D36B4" w:rsidR="00F876BC" w:rsidRDefault="00F876BC" w:rsidP="00B377C6">
      <w:pPr>
        <w:rPr>
          <w:rFonts w:ascii="Calibri" w:hAnsi="Calibri"/>
          <w:lang w:val="en-US"/>
        </w:rPr>
      </w:pPr>
    </w:p>
    <w:p w14:paraId="1B688BAF" w14:textId="2497FADB" w:rsidR="00F876BC" w:rsidRDefault="00F876BC" w:rsidP="00B377C6">
      <w:pPr>
        <w:rPr>
          <w:rFonts w:ascii="Calibri" w:hAnsi="Calibri"/>
          <w:lang w:val="en-US"/>
        </w:rPr>
      </w:pPr>
      <w:r>
        <w:rPr>
          <w:rFonts w:ascii="Calibri" w:hAnsi="Calibri"/>
          <w:lang w:val="en-US"/>
        </w:rPr>
        <w:t>AUC = Area under the ROC curve</w:t>
      </w:r>
    </w:p>
    <w:p w14:paraId="757F7A8C" w14:textId="4A2B466D" w:rsidR="00F876BC" w:rsidRDefault="00F876BC" w:rsidP="00F876BC">
      <w:pPr>
        <w:pStyle w:val="Listenabsatz"/>
        <w:numPr>
          <w:ilvl w:val="0"/>
          <w:numId w:val="7"/>
        </w:numPr>
        <w:rPr>
          <w:rFonts w:ascii="Calibri" w:hAnsi="Calibri"/>
          <w:lang w:val="en-US"/>
        </w:rPr>
      </w:pPr>
      <w:r>
        <w:rPr>
          <w:rFonts w:ascii="Calibri" w:hAnsi="Calibri"/>
          <w:lang w:val="en-US"/>
        </w:rPr>
        <w:t>Classification performance metric</w:t>
      </w:r>
    </w:p>
    <w:p w14:paraId="793990FF" w14:textId="39D95BBE" w:rsidR="00F876BC" w:rsidRDefault="00F876BC" w:rsidP="00F876BC">
      <w:pPr>
        <w:pStyle w:val="Listenabsatz"/>
        <w:numPr>
          <w:ilvl w:val="0"/>
          <w:numId w:val="7"/>
        </w:numPr>
        <w:rPr>
          <w:rFonts w:ascii="Calibri" w:hAnsi="Calibri"/>
          <w:lang w:val="en-US"/>
        </w:rPr>
      </w:pPr>
      <w:r>
        <w:rPr>
          <w:rFonts w:ascii="Calibri" w:hAnsi="Calibri"/>
          <w:lang w:val="en-US"/>
        </w:rPr>
        <w:t>1 = model perfectly able to distinguish between positive and negative classes</w:t>
      </w:r>
    </w:p>
    <w:p w14:paraId="62A16A1A" w14:textId="25229736" w:rsidR="00F876BC" w:rsidRDefault="00F876BC" w:rsidP="00F876BC">
      <w:pPr>
        <w:pStyle w:val="Listenabsatz"/>
        <w:numPr>
          <w:ilvl w:val="0"/>
          <w:numId w:val="7"/>
        </w:numPr>
        <w:rPr>
          <w:rFonts w:ascii="Calibri" w:hAnsi="Calibri"/>
          <w:lang w:val="en-US"/>
        </w:rPr>
      </w:pPr>
      <w:r>
        <w:rPr>
          <w:rFonts w:ascii="Calibri" w:hAnsi="Calibri"/>
          <w:lang w:val="en-US"/>
        </w:rPr>
        <w:t>0.5 = AUC of diagonal ROC = classifier no better than random classification</w:t>
      </w:r>
    </w:p>
    <w:p w14:paraId="3B0FCAA9" w14:textId="723EF268" w:rsidR="00F876BC" w:rsidRPr="00F876BC" w:rsidRDefault="00F4304E" w:rsidP="00F876BC">
      <w:pPr>
        <w:pStyle w:val="Listenabsatz"/>
        <w:numPr>
          <w:ilvl w:val="0"/>
          <w:numId w:val="7"/>
        </w:numPr>
        <w:rPr>
          <w:rFonts w:ascii="Calibri" w:hAnsi="Calibri"/>
          <w:highlight w:val="cyan"/>
          <w:lang w:val="en-US"/>
        </w:rPr>
      </w:pPr>
      <w:proofErr w:type="spellStart"/>
      <w:r>
        <w:rPr>
          <w:rFonts w:ascii="Calibri" w:hAnsi="Calibri"/>
          <w:highlight w:val="cyan"/>
          <w:lang w:val="en-US"/>
        </w:rPr>
        <w:t>aucs</w:t>
      </w:r>
      <w:proofErr w:type="spellEnd"/>
      <w:r>
        <w:rPr>
          <w:rFonts w:ascii="Calibri" w:hAnsi="Calibri"/>
          <w:highlight w:val="cyan"/>
          <w:lang w:val="en-US"/>
        </w:rPr>
        <w:t xml:space="preserve"> &lt;- </w:t>
      </w:r>
      <w:proofErr w:type="spellStart"/>
      <w:r>
        <w:rPr>
          <w:rFonts w:ascii="Calibri" w:hAnsi="Calibri"/>
          <w:highlight w:val="cyan"/>
          <w:lang w:val="en-US"/>
        </w:rPr>
        <w:t>as.</w:t>
      </w:r>
      <w:proofErr w:type="gramStart"/>
      <w:r>
        <w:rPr>
          <w:rFonts w:ascii="Calibri" w:hAnsi="Calibri"/>
          <w:highlight w:val="cyan"/>
          <w:lang w:val="en-US"/>
        </w:rPr>
        <w:t>data.table</w:t>
      </w:r>
      <w:proofErr w:type="spellEnd"/>
      <w:proofErr w:type="gramEnd"/>
      <w:r>
        <w:rPr>
          <w:rFonts w:ascii="Calibri" w:hAnsi="Calibri"/>
          <w:highlight w:val="cyan"/>
          <w:lang w:val="en-US"/>
        </w:rPr>
        <w:t>(</w:t>
      </w:r>
      <w:proofErr w:type="spellStart"/>
      <w:r w:rsidR="00F876BC" w:rsidRPr="00F876BC">
        <w:rPr>
          <w:rFonts w:ascii="Calibri" w:hAnsi="Calibri"/>
          <w:highlight w:val="cyan"/>
          <w:lang w:val="en-US"/>
        </w:rPr>
        <w:t>calc_auc</w:t>
      </w:r>
      <w:proofErr w:type="spellEnd"/>
      <w:r w:rsidR="00F876BC" w:rsidRPr="00F876BC">
        <w:rPr>
          <w:rFonts w:ascii="Calibri" w:hAnsi="Calibri"/>
          <w:highlight w:val="cyan"/>
          <w:lang w:val="en-US"/>
        </w:rPr>
        <w:t>(</w:t>
      </w:r>
      <w:proofErr w:type="spellStart"/>
      <w:r w:rsidR="00F876BC" w:rsidRPr="00F876BC">
        <w:rPr>
          <w:rFonts w:ascii="Calibri" w:hAnsi="Calibri"/>
          <w:highlight w:val="cyan"/>
          <w:lang w:val="en-US"/>
        </w:rPr>
        <w:t>ggroc</w:t>
      </w:r>
      <w:proofErr w:type="spellEnd"/>
      <w:r w:rsidR="00F876BC" w:rsidRPr="00F876BC">
        <w:rPr>
          <w:rFonts w:ascii="Calibri" w:hAnsi="Calibri"/>
          <w:highlight w:val="cyan"/>
          <w:lang w:val="en-US"/>
        </w:rPr>
        <w:t>)</w:t>
      </w:r>
      <w:r>
        <w:rPr>
          <w:rFonts w:ascii="Calibri" w:hAnsi="Calibri"/>
          <w:highlight w:val="cyan"/>
          <w:lang w:val="en-US"/>
        </w:rPr>
        <w:t>)</w:t>
      </w:r>
    </w:p>
    <w:p w14:paraId="612188E9" w14:textId="0FF59C4F" w:rsidR="00F876BC" w:rsidRDefault="00F876BC" w:rsidP="00B377C6">
      <w:pPr>
        <w:rPr>
          <w:rFonts w:ascii="Calibri" w:hAnsi="Calibri"/>
          <w:lang w:val="en-US"/>
        </w:rPr>
      </w:pPr>
    </w:p>
    <w:p w14:paraId="5C7A416A" w14:textId="600FF9E0" w:rsidR="00A165A7" w:rsidRDefault="00A165A7" w:rsidP="00B377C6">
      <w:pPr>
        <w:rPr>
          <w:rFonts w:ascii="Calibri" w:hAnsi="Calibri"/>
          <w:lang w:val="en-US"/>
        </w:rPr>
      </w:pPr>
    </w:p>
    <w:p w14:paraId="159D5ACF" w14:textId="527852A1" w:rsidR="00A165A7" w:rsidRPr="00A165A7" w:rsidRDefault="00A165A7" w:rsidP="00B377C6">
      <w:pPr>
        <w:rPr>
          <w:rFonts w:ascii="Calibri" w:hAnsi="Calibri"/>
          <w:b/>
          <w:bCs/>
          <w:lang w:val="en-US"/>
        </w:rPr>
      </w:pPr>
      <w:r w:rsidRPr="00A165A7">
        <w:rPr>
          <w:rFonts w:ascii="Calibri" w:hAnsi="Calibri"/>
          <w:b/>
          <w:bCs/>
          <w:lang w:val="en-US"/>
        </w:rPr>
        <w:t>Precision Recall Curve</w:t>
      </w:r>
    </w:p>
    <w:p w14:paraId="77661FE6" w14:textId="1B3469A0" w:rsidR="00A165A7" w:rsidRDefault="00A165A7" w:rsidP="00A165A7">
      <w:pPr>
        <w:pStyle w:val="Listenabsatz"/>
        <w:numPr>
          <w:ilvl w:val="0"/>
          <w:numId w:val="7"/>
        </w:numPr>
        <w:rPr>
          <w:rFonts w:ascii="Calibri" w:hAnsi="Calibri"/>
          <w:lang w:val="en-US"/>
        </w:rPr>
      </w:pPr>
      <w:r>
        <w:rPr>
          <w:rFonts w:ascii="Calibri" w:hAnsi="Calibri"/>
          <w:lang w:val="en-US"/>
        </w:rPr>
        <w:t>plots precision</w:t>
      </w:r>
      <w:r w:rsidR="00D51538">
        <w:rPr>
          <w:rFonts w:ascii="Calibri" w:hAnsi="Calibri"/>
          <w:lang w:val="en-US"/>
        </w:rPr>
        <w:t xml:space="preserve"> (y-axis) </w:t>
      </w:r>
      <w:r>
        <w:rPr>
          <w:rFonts w:ascii="Calibri" w:hAnsi="Calibri"/>
          <w:lang w:val="en-US"/>
        </w:rPr>
        <w:t xml:space="preserve">against recall </w:t>
      </w:r>
      <w:r w:rsidR="00D51538">
        <w:rPr>
          <w:rFonts w:ascii="Calibri" w:hAnsi="Calibri"/>
          <w:lang w:val="en-US"/>
        </w:rPr>
        <w:t>(x-axis)</w:t>
      </w:r>
    </w:p>
    <w:p w14:paraId="09C7EDD5" w14:textId="1A4530C9" w:rsidR="00E8289D" w:rsidRPr="00E8289D" w:rsidRDefault="00A165A7" w:rsidP="00E8289D">
      <w:pPr>
        <w:pStyle w:val="Listenabsatz"/>
        <w:numPr>
          <w:ilvl w:val="0"/>
          <w:numId w:val="7"/>
        </w:numPr>
        <w:rPr>
          <w:rFonts w:ascii="Calibri" w:hAnsi="Calibri"/>
          <w:lang w:val="en-US"/>
        </w:rPr>
      </w:pPr>
      <w:r>
        <w:rPr>
          <w:rFonts w:ascii="Calibri" w:hAnsi="Calibri"/>
          <w:lang w:val="en-US"/>
        </w:rPr>
        <w:t>package PRROC</w:t>
      </w:r>
    </w:p>
    <w:p w14:paraId="55FBC09F" w14:textId="37574BA3" w:rsidR="00E8289D" w:rsidRDefault="00E8289D" w:rsidP="00E8289D">
      <w:pPr>
        <w:pStyle w:val="StandardWeb"/>
        <w:numPr>
          <w:ilvl w:val="1"/>
          <w:numId w:val="7"/>
        </w:numPr>
        <w:shd w:val="clear" w:color="auto" w:fill="FFFFFF"/>
      </w:pPr>
      <w:proofErr w:type="spellStart"/>
      <w:proofErr w:type="gramStart"/>
      <w:r>
        <w:rPr>
          <w:rFonts w:ascii="Menlo" w:hAnsi="Menlo" w:cs="Menlo"/>
          <w:b/>
          <w:bCs/>
          <w:color w:val="006D1E"/>
          <w:sz w:val="16"/>
          <w:szCs w:val="16"/>
        </w:rPr>
        <w:t>library</w:t>
      </w:r>
      <w:proofErr w:type="spellEnd"/>
      <w:r>
        <w:rPr>
          <w:rFonts w:ascii="Menlo" w:hAnsi="Menlo" w:cs="Menlo"/>
          <w:color w:val="333333"/>
          <w:sz w:val="16"/>
          <w:szCs w:val="16"/>
        </w:rPr>
        <w:t>(</w:t>
      </w:r>
      <w:proofErr w:type="gramEnd"/>
      <w:r>
        <w:rPr>
          <w:rFonts w:ascii="Menlo" w:hAnsi="Menlo" w:cs="Menlo"/>
          <w:color w:val="333333"/>
          <w:sz w:val="16"/>
          <w:szCs w:val="16"/>
        </w:rPr>
        <w:t xml:space="preserve">PRROC) </w:t>
      </w:r>
    </w:p>
    <w:p w14:paraId="203C709F" w14:textId="4D297D9B" w:rsidR="00470260" w:rsidRPr="00470260" w:rsidRDefault="00470260" w:rsidP="00470260">
      <w:pPr>
        <w:pStyle w:val="StandardWeb"/>
        <w:numPr>
          <w:ilvl w:val="1"/>
          <w:numId w:val="7"/>
        </w:numPr>
        <w:shd w:val="clear" w:color="auto" w:fill="FFFFFF"/>
        <w:rPr>
          <w:lang w:val="en-US"/>
        </w:rPr>
      </w:pPr>
      <w:proofErr w:type="spellStart"/>
      <w:r w:rsidRPr="00470260">
        <w:rPr>
          <w:rFonts w:ascii="Menlo" w:hAnsi="Menlo" w:cs="Menlo"/>
          <w:color w:val="333333"/>
          <w:sz w:val="16"/>
          <w:szCs w:val="16"/>
          <w:lang w:val="en-US"/>
        </w:rPr>
        <w:t>PRROC_obj</w:t>
      </w:r>
      <w:proofErr w:type="spellEnd"/>
      <w:r w:rsidRPr="00470260">
        <w:rPr>
          <w:rFonts w:ascii="Menlo" w:hAnsi="Menlo" w:cs="Menlo"/>
          <w:color w:val="333333"/>
          <w:sz w:val="16"/>
          <w:szCs w:val="16"/>
          <w:lang w:val="en-US"/>
        </w:rPr>
        <w:t xml:space="preserve"> &lt;- </w:t>
      </w:r>
      <w:proofErr w:type="spellStart"/>
      <w:proofErr w:type="gramStart"/>
      <w:r w:rsidRPr="00661BEE">
        <w:rPr>
          <w:rFonts w:ascii="Menlo" w:hAnsi="Menlo" w:cs="Menlo"/>
          <w:b/>
          <w:bCs/>
          <w:color w:val="006D1E"/>
          <w:sz w:val="16"/>
          <w:szCs w:val="16"/>
          <w:highlight w:val="cyan"/>
          <w:lang w:val="en-US"/>
        </w:rPr>
        <w:t>pr.curve</w:t>
      </w:r>
      <w:proofErr w:type="spellEnd"/>
      <w:proofErr w:type="gramEnd"/>
      <w:r w:rsidRPr="00470260">
        <w:rPr>
          <w:rFonts w:ascii="Menlo" w:hAnsi="Menlo" w:cs="Menlo"/>
          <w:color w:val="333333"/>
          <w:sz w:val="16"/>
          <w:szCs w:val="16"/>
          <w:lang w:val="en-US"/>
        </w:rPr>
        <w:t>(</w:t>
      </w:r>
      <w:r w:rsidRPr="00470260">
        <w:rPr>
          <w:rFonts w:ascii="Menlo" w:hAnsi="Menlo" w:cs="Menlo"/>
          <w:color w:val="8E1E00"/>
          <w:sz w:val="16"/>
          <w:szCs w:val="16"/>
          <w:lang w:val="en-US"/>
        </w:rPr>
        <w:t xml:space="preserve">scores.class0 = </w:t>
      </w:r>
      <w:proofErr w:type="spellStart"/>
      <w:r w:rsidRPr="00470260">
        <w:rPr>
          <w:rFonts w:ascii="Menlo" w:hAnsi="Menlo" w:cs="Menlo"/>
          <w:color w:val="333333"/>
          <w:sz w:val="16"/>
          <w:szCs w:val="16"/>
          <w:lang w:val="en-US"/>
        </w:rPr>
        <w:t>heights</w:t>
      </w:r>
      <w:r w:rsidRPr="00470260">
        <w:rPr>
          <w:rFonts w:ascii="Menlo" w:hAnsi="Menlo" w:cs="Menlo"/>
          <w:color w:val="666666"/>
          <w:sz w:val="16"/>
          <w:szCs w:val="16"/>
          <w:lang w:val="en-US"/>
        </w:rPr>
        <w:t>$</w:t>
      </w:r>
      <w:r w:rsidRPr="00470260">
        <w:rPr>
          <w:rFonts w:ascii="Menlo" w:hAnsi="Menlo" w:cs="Menlo"/>
          <w:color w:val="333333"/>
          <w:sz w:val="16"/>
          <w:szCs w:val="16"/>
          <w:lang w:val="en-US"/>
        </w:rPr>
        <w:t>mu_hat</w:t>
      </w:r>
      <w:proofErr w:type="spellEnd"/>
      <w:r w:rsidRPr="00470260">
        <w:rPr>
          <w:rFonts w:ascii="Menlo" w:hAnsi="Menlo" w:cs="Menlo"/>
          <w:color w:val="333333"/>
          <w:sz w:val="16"/>
          <w:szCs w:val="16"/>
          <w:lang w:val="en-US"/>
        </w:rPr>
        <w:t xml:space="preserve">, </w:t>
      </w:r>
      <w:r w:rsidRPr="00470260">
        <w:rPr>
          <w:rFonts w:ascii="Menlo" w:hAnsi="Menlo" w:cs="Menlo"/>
          <w:color w:val="8E1E00"/>
          <w:sz w:val="16"/>
          <w:szCs w:val="16"/>
          <w:lang w:val="en-US"/>
        </w:rPr>
        <w:t>weights.class0=</w:t>
      </w:r>
      <w:proofErr w:type="spellStart"/>
      <w:r w:rsidRPr="00470260">
        <w:rPr>
          <w:rFonts w:ascii="Menlo" w:hAnsi="Menlo" w:cs="Menlo"/>
          <w:color w:val="333333"/>
          <w:sz w:val="16"/>
          <w:szCs w:val="16"/>
          <w:lang w:val="en-US"/>
        </w:rPr>
        <w:t>heights</w:t>
      </w:r>
      <w:r w:rsidRPr="00470260">
        <w:rPr>
          <w:rFonts w:ascii="Menlo" w:hAnsi="Menlo" w:cs="Menlo"/>
          <w:color w:val="666666"/>
          <w:sz w:val="16"/>
          <w:szCs w:val="16"/>
          <w:lang w:val="en-US"/>
        </w:rPr>
        <w:t>$</w:t>
      </w:r>
      <w:r w:rsidRPr="00470260">
        <w:rPr>
          <w:rFonts w:ascii="Menlo" w:hAnsi="Menlo" w:cs="Menlo"/>
          <w:color w:val="333333"/>
          <w:sz w:val="16"/>
          <w:szCs w:val="16"/>
          <w:lang w:val="en-US"/>
        </w:rPr>
        <w:t>y</w:t>
      </w:r>
      <w:proofErr w:type="spellEnd"/>
      <w:r w:rsidRPr="00470260">
        <w:rPr>
          <w:rFonts w:ascii="Menlo" w:hAnsi="Menlo" w:cs="Menlo"/>
          <w:color w:val="333333"/>
          <w:sz w:val="16"/>
          <w:szCs w:val="16"/>
          <w:lang w:val="en-US"/>
        </w:rPr>
        <w:t xml:space="preserve">, </w:t>
      </w:r>
      <w:r w:rsidRPr="00470260">
        <w:rPr>
          <w:rFonts w:ascii="Menlo" w:hAnsi="Menlo" w:cs="Menlo"/>
          <w:color w:val="8E1E00"/>
          <w:sz w:val="16"/>
          <w:szCs w:val="16"/>
          <w:lang w:val="en-US"/>
        </w:rPr>
        <w:t>curve=</w:t>
      </w:r>
      <w:r w:rsidRPr="00470260">
        <w:rPr>
          <w:rFonts w:ascii="Menlo" w:hAnsi="Menlo" w:cs="Menlo"/>
          <w:color w:val="006D1E"/>
          <w:sz w:val="16"/>
          <w:szCs w:val="16"/>
          <w:lang w:val="en-US"/>
        </w:rPr>
        <w:t>TRUE</w:t>
      </w:r>
      <w:r w:rsidRPr="00470260">
        <w:rPr>
          <w:rFonts w:ascii="Menlo" w:hAnsi="Menlo" w:cs="Menlo"/>
          <w:color w:val="333333"/>
          <w:sz w:val="16"/>
          <w:szCs w:val="16"/>
          <w:lang w:val="en-US"/>
        </w:rPr>
        <w:t xml:space="preserve">) </w:t>
      </w:r>
    </w:p>
    <w:p w14:paraId="49B95356" w14:textId="6B8F2AF6" w:rsidR="00470260" w:rsidRPr="00470260" w:rsidRDefault="00C96F02" w:rsidP="00470260">
      <w:pPr>
        <w:pStyle w:val="StandardWeb"/>
        <w:numPr>
          <w:ilvl w:val="1"/>
          <w:numId w:val="7"/>
        </w:numPr>
        <w:shd w:val="clear" w:color="auto" w:fill="FFFFFF"/>
        <w:rPr>
          <w:lang w:val="en-US"/>
        </w:rPr>
      </w:pPr>
      <w:r w:rsidRPr="00C96F02">
        <w:rPr>
          <w:rFonts w:ascii="Calibri" w:hAnsi="Calibri"/>
          <w:noProof/>
          <w:lang w:val="en-US"/>
        </w:rPr>
        <w:drawing>
          <wp:anchor distT="0" distB="0" distL="114300" distR="114300" simplePos="0" relativeHeight="251711488" behindDoc="0" locked="0" layoutInCell="1" allowOverlap="1" wp14:anchorId="781C53F0" wp14:editId="7C617DA6">
            <wp:simplePos x="0" y="0"/>
            <wp:positionH relativeFrom="column">
              <wp:posOffset>2649104</wp:posOffset>
            </wp:positionH>
            <wp:positionV relativeFrom="paragraph">
              <wp:posOffset>322753</wp:posOffset>
            </wp:positionV>
            <wp:extent cx="1745615" cy="1667510"/>
            <wp:effectExtent l="0" t="0" r="0" b="0"/>
            <wp:wrapThrough wrapText="bothSides">
              <wp:wrapPolygon edited="0">
                <wp:start x="0" y="0"/>
                <wp:lineTo x="0" y="21386"/>
                <wp:lineTo x="21372" y="21386"/>
                <wp:lineTo x="21372" y="0"/>
                <wp:lineTo x="0" y="0"/>
              </wp:wrapPolygon>
            </wp:wrapThrough>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5615" cy="1667510"/>
                    </a:xfrm>
                    <a:prstGeom prst="rect">
                      <a:avLst/>
                    </a:prstGeom>
                  </pic:spPr>
                </pic:pic>
              </a:graphicData>
            </a:graphic>
            <wp14:sizeRelH relativeFrom="page">
              <wp14:pctWidth>0</wp14:pctWidth>
            </wp14:sizeRelH>
            <wp14:sizeRelV relativeFrom="page">
              <wp14:pctHeight>0</wp14:pctHeight>
            </wp14:sizeRelV>
          </wp:anchor>
        </w:drawing>
      </w:r>
      <w:r w:rsidRPr="00CB4BAA">
        <w:rPr>
          <w:rFonts w:ascii="Calibri" w:hAnsi="Calibri"/>
          <w:noProof/>
          <w:lang w:val="en-US"/>
        </w:rPr>
        <w:drawing>
          <wp:anchor distT="0" distB="0" distL="114300" distR="114300" simplePos="0" relativeHeight="251710464" behindDoc="0" locked="0" layoutInCell="1" allowOverlap="1" wp14:anchorId="2CD23FDC" wp14:editId="437A33D0">
            <wp:simplePos x="0" y="0"/>
            <wp:positionH relativeFrom="column">
              <wp:posOffset>-151765</wp:posOffset>
            </wp:positionH>
            <wp:positionV relativeFrom="paragraph">
              <wp:posOffset>226695</wp:posOffset>
            </wp:positionV>
            <wp:extent cx="2059305" cy="1834515"/>
            <wp:effectExtent l="0" t="0" r="0" b="0"/>
            <wp:wrapThrough wrapText="bothSides">
              <wp:wrapPolygon edited="0">
                <wp:start x="0" y="0"/>
                <wp:lineTo x="0" y="21383"/>
                <wp:lineTo x="21447" y="21383"/>
                <wp:lineTo x="21447" y="0"/>
                <wp:lineTo x="0" y="0"/>
              </wp:wrapPolygon>
            </wp:wrapThrough>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59305" cy="1834515"/>
                    </a:xfrm>
                    <a:prstGeom prst="rect">
                      <a:avLst/>
                    </a:prstGeom>
                  </pic:spPr>
                </pic:pic>
              </a:graphicData>
            </a:graphic>
            <wp14:sizeRelH relativeFrom="page">
              <wp14:pctWidth>0</wp14:pctWidth>
            </wp14:sizeRelH>
            <wp14:sizeRelV relativeFrom="page">
              <wp14:pctHeight>0</wp14:pctHeight>
            </wp14:sizeRelV>
          </wp:anchor>
        </w:drawing>
      </w:r>
      <w:proofErr w:type="gramStart"/>
      <w:r w:rsidR="00470260" w:rsidRPr="00470260">
        <w:rPr>
          <w:rFonts w:ascii="Menlo" w:hAnsi="Menlo" w:cs="Menlo"/>
          <w:b/>
          <w:bCs/>
          <w:color w:val="006D1E"/>
          <w:sz w:val="16"/>
          <w:szCs w:val="16"/>
          <w:lang w:val="en-US"/>
        </w:rPr>
        <w:t>plot</w:t>
      </w:r>
      <w:r w:rsidR="00470260" w:rsidRPr="00470260">
        <w:rPr>
          <w:rFonts w:ascii="Menlo" w:hAnsi="Menlo" w:cs="Menlo"/>
          <w:color w:val="333333"/>
          <w:sz w:val="16"/>
          <w:szCs w:val="16"/>
          <w:lang w:val="en-US"/>
        </w:rPr>
        <w:t>(</w:t>
      </w:r>
      <w:proofErr w:type="spellStart"/>
      <w:proofErr w:type="gramEnd"/>
      <w:r w:rsidR="00470260" w:rsidRPr="00470260">
        <w:rPr>
          <w:rFonts w:ascii="Menlo" w:hAnsi="Menlo" w:cs="Menlo"/>
          <w:color w:val="333333"/>
          <w:sz w:val="16"/>
          <w:szCs w:val="16"/>
          <w:lang w:val="en-US"/>
        </w:rPr>
        <w:t>PRROC_obj</w:t>
      </w:r>
      <w:proofErr w:type="spellEnd"/>
      <w:r w:rsidR="00470260" w:rsidRPr="00470260">
        <w:rPr>
          <w:rFonts w:ascii="Menlo" w:hAnsi="Menlo" w:cs="Menlo"/>
          <w:color w:val="333333"/>
          <w:sz w:val="16"/>
          <w:szCs w:val="16"/>
          <w:lang w:val="en-US"/>
        </w:rPr>
        <w:t xml:space="preserve">, </w:t>
      </w:r>
      <w:proofErr w:type="spellStart"/>
      <w:r w:rsidR="00470260" w:rsidRPr="00470260">
        <w:rPr>
          <w:rFonts w:ascii="Menlo" w:hAnsi="Menlo" w:cs="Menlo"/>
          <w:color w:val="8E1E00"/>
          <w:sz w:val="16"/>
          <w:szCs w:val="16"/>
          <w:lang w:val="en-US"/>
        </w:rPr>
        <w:t>auc.main</w:t>
      </w:r>
      <w:proofErr w:type="spellEnd"/>
      <w:r w:rsidR="00470260" w:rsidRPr="00470260">
        <w:rPr>
          <w:rFonts w:ascii="Menlo" w:hAnsi="Menlo" w:cs="Menlo"/>
          <w:color w:val="8E1E00"/>
          <w:sz w:val="16"/>
          <w:szCs w:val="16"/>
          <w:lang w:val="en-US"/>
        </w:rPr>
        <w:t>=</w:t>
      </w:r>
      <w:r w:rsidR="00470260" w:rsidRPr="00470260">
        <w:rPr>
          <w:rFonts w:ascii="Menlo" w:hAnsi="Menlo" w:cs="Menlo"/>
          <w:color w:val="006D1E"/>
          <w:sz w:val="16"/>
          <w:szCs w:val="16"/>
          <w:lang w:val="en-US"/>
        </w:rPr>
        <w:t xml:space="preserve">FALSE </w:t>
      </w:r>
      <w:r w:rsidR="00470260" w:rsidRPr="00470260">
        <w:rPr>
          <w:rFonts w:ascii="Menlo" w:hAnsi="Menlo" w:cs="Menlo"/>
          <w:color w:val="333333"/>
          <w:sz w:val="16"/>
          <w:szCs w:val="16"/>
          <w:lang w:val="en-US"/>
        </w:rPr>
        <w:t xml:space="preserve">, </w:t>
      </w:r>
      <w:r w:rsidR="00470260" w:rsidRPr="00470260">
        <w:rPr>
          <w:rFonts w:ascii="Menlo" w:hAnsi="Menlo" w:cs="Menlo"/>
          <w:color w:val="8E1E00"/>
          <w:sz w:val="16"/>
          <w:szCs w:val="16"/>
          <w:lang w:val="en-US"/>
        </w:rPr>
        <w:t>color=</w:t>
      </w:r>
      <w:r w:rsidR="00470260" w:rsidRPr="00470260">
        <w:rPr>
          <w:rFonts w:ascii="Menlo" w:hAnsi="Menlo" w:cs="Menlo"/>
          <w:color w:val="60F2AA"/>
          <w:sz w:val="16"/>
          <w:szCs w:val="16"/>
          <w:lang w:val="en-US"/>
        </w:rPr>
        <w:t>2</w:t>
      </w:r>
      <w:r w:rsidR="00470260" w:rsidRPr="00470260">
        <w:rPr>
          <w:rFonts w:ascii="Menlo" w:hAnsi="Menlo" w:cs="Menlo"/>
          <w:color w:val="333333"/>
          <w:sz w:val="16"/>
          <w:szCs w:val="16"/>
          <w:lang w:val="en-US"/>
        </w:rPr>
        <w:t xml:space="preserve">) </w:t>
      </w:r>
    </w:p>
    <w:p w14:paraId="1F5079D0" w14:textId="3E1FF88E" w:rsidR="00A165A7" w:rsidRDefault="00A165A7" w:rsidP="00B377C6">
      <w:pPr>
        <w:rPr>
          <w:rFonts w:ascii="Calibri" w:hAnsi="Calibri"/>
          <w:lang w:val="en-US"/>
        </w:rPr>
      </w:pPr>
    </w:p>
    <w:p w14:paraId="69F3F91A" w14:textId="0AE9EE9F" w:rsidR="00C96F02" w:rsidRDefault="00C96F02" w:rsidP="00B377C6">
      <w:pPr>
        <w:rPr>
          <w:rFonts w:ascii="Calibri" w:hAnsi="Calibri"/>
          <w:lang w:val="en-US"/>
        </w:rPr>
      </w:pPr>
    </w:p>
    <w:p w14:paraId="065D1E7E" w14:textId="6003FBAA" w:rsidR="00C96F02" w:rsidRDefault="00C96F02" w:rsidP="00B377C6">
      <w:pPr>
        <w:rPr>
          <w:rFonts w:ascii="Calibri" w:hAnsi="Calibri"/>
          <w:lang w:val="en-US"/>
        </w:rPr>
      </w:pPr>
    </w:p>
    <w:p w14:paraId="45FE7746" w14:textId="4E32A394" w:rsidR="00C96F02" w:rsidRDefault="00C96F02" w:rsidP="00B377C6">
      <w:pPr>
        <w:rPr>
          <w:rFonts w:ascii="Calibri" w:hAnsi="Calibri"/>
          <w:lang w:val="en-US"/>
        </w:rPr>
      </w:pPr>
    </w:p>
    <w:p w14:paraId="07BA34DE" w14:textId="0D8AE2CC" w:rsidR="00C96F02" w:rsidRDefault="00C96F02" w:rsidP="00B377C6">
      <w:pPr>
        <w:rPr>
          <w:rFonts w:ascii="Calibri" w:hAnsi="Calibri"/>
          <w:lang w:val="en-US"/>
        </w:rPr>
      </w:pPr>
    </w:p>
    <w:p w14:paraId="242B5DCA" w14:textId="2EB9D245" w:rsidR="00C96F02" w:rsidRDefault="00C96F02" w:rsidP="00B377C6">
      <w:pPr>
        <w:rPr>
          <w:rFonts w:ascii="Calibri" w:hAnsi="Calibri"/>
          <w:lang w:val="en-US"/>
        </w:rPr>
      </w:pPr>
    </w:p>
    <w:p w14:paraId="29C46A46" w14:textId="6F2DC4A9" w:rsidR="00C96F02" w:rsidRDefault="00C96F02" w:rsidP="00B377C6">
      <w:pPr>
        <w:rPr>
          <w:rFonts w:ascii="Calibri" w:hAnsi="Calibri"/>
          <w:lang w:val="en-US"/>
        </w:rPr>
      </w:pPr>
    </w:p>
    <w:p w14:paraId="49DE814D" w14:textId="78135530" w:rsidR="00C96F02" w:rsidRDefault="00C96F02" w:rsidP="00B377C6">
      <w:pPr>
        <w:rPr>
          <w:rFonts w:ascii="Calibri" w:hAnsi="Calibri"/>
          <w:lang w:val="en-US"/>
        </w:rPr>
      </w:pPr>
    </w:p>
    <w:p w14:paraId="18B81A0F" w14:textId="69CC8298" w:rsidR="00C96F02" w:rsidRDefault="00C96F02" w:rsidP="00B377C6">
      <w:pPr>
        <w:rPr>
          <w:rFonts w:ascii="Calibri" w:hAnsi="Calibri"/>
          <w:lang w:val="en-US"/>
        </w:rPr>
      </w:pPr>
    </w:p>
    <w:p w14:paraId="65BAF68E" w14:textId="77777777" w:rsidR="00C96F02" w:rsidRDefault="00C96F02" w:rsidP="00B377C6">
      <w:pPr>
        <w:rPr>
          <w:rFonts w:ascii="Calibri" w:hAnsi="Calibri"/>
          <w:lang w:val="en-US"/>
        </w:rPr>
      </w:pPr>
    </w:p>
    <w:p w14:paraId="1E013577" w14:textId="24C07B2B" w:rsidR="004B5057" w:rsidRDefault="00C96F02" w:rsidP="00B377C6">
      <w:pPr>
        <w:rPr>
          <w:rFonts w:ascii="Calibri" w:hAnsi="Calibri"/>
          <w:lang w:val="en-US"/>
        </w:rPr>
      </w:pPr>
      <w:r>
        <w:rPr>
          <w:rFonts w:ascii="Calibri" w:hAnsi="Calibri"/>
          <w:lang w:val="en-US"/>
        </w:rPr>
        <w:t>Imbalanced dataset</w:t>
      </w:r>
      <w:r>
        <w:rPr>
          <w:rFonts w:ascii="Calibri" w:hAnsi="Calibri"/>
          <w:lang w:val="en-US"/>
        </w:rPr>
        <w:tab/>
      </w:r>
      <w:r>
        <w:rPr>
          <w:rFonts w:ascii="Calibri" w:hAnsi="Calibri"/>
          <w:lang w:val="en-US"/>
        </w:rPr>
        <w:tab/>
      </w:r>
      <w:r>
        <w:rPr>
          <w:rFonts w:ascii="Calibri" w:hAnsi="Calibri"/>
          <w:lang w:val="en-US"/>
        </w:rPr>
        <w:tab/>
      </w:r>
      <w:r>
        <w:rPr>
          <w:rFonts w:ascii="Calibri" w:hAnsi="Calibri"/>
          <w:lang w:val="en-US"/>
        </w:rPr>
        <w:tab/>
      </w:r>
      <w:r>
        <w:rPr>
          <w:rFonts w:ascii="Calibri" w:hAnsi="Calibri"/>
          <w:lang w:val="en-US"/>
        </w:rPr>
        <w:tab/>
        <w:t>Balanced dataset</w:t>
      </w:r>
    </w:p>
    <w:p w14:paraId="6FA6A254" w14:textId="77777777" w:rsidR="00C96F02" w:rsidRDefault="00C96F02" w:rsidP="00C96F02">
      <w:pPr>
        <w:pStyle w:val="StandardWeb"/>
        <w:shd w:val="clear" w:color="auto" w:fill="FFFFFF"/>
        <w:rPr>
          <w:rFonts w:ascii="Calibri" w:hAnsi="Calibri"/>
          <w:lang w:val="en-US"/>
        </w:rPr>
      </w:pPr>
      <w:r w:rsidRPr="00C96F02">
        <w:rPr>
          <w:rFonts w:ascii="Calibri" w:hAnsi="Calibri"/>
          <w:lang w:val="en-US"/>
        </w:rPr>
        <w:lastRenderedPageBreak/>
        <w:sym w:font="Wingdings" w:char="F0E0"/>
      </w:r>
      <w:r>
        <w:rPr>
          <w:rFonts w:ascii="Calibri" w:hAnsi="Calibri"/>
          <w:lang w:val="en-US"/>
        </w:rPr>
        <w:t xml:space="preserve"> </w:t>
      </w:r>
      <w:r w:rsidRPr="00C96F02">
        <w:rPr>
          <w:rFonts w:ascii="Calibri" w:hAnsi="Calibri"/>
          <w:lang w:val="en-US"/>
        </w:rPr>
        <w:t xml:space="preserve">imbalanced for the female (negative class), the logistic regression model </w:t>
      </w:r>
      <w:r w:rsidRPr="005B6D48">
        <w:rPr>
          <w:rFonts w:ascii="Calibri" w:hAnsi="Calibri"/>
          <w:b/>
          <w:bCs/>
          <w:lang w:val="en-US"/>
        </w:rPr>
        <w:t>provides lower precisions for the same recall</w:t>
      </w:r>
      <w:r>
        <w:rPr>
          <w:rFonts w:ascii="Calibri" w:hAnsi="Calibri"/>
          <w:lang w:val="en-US"/>
        </w:rPr>
        <w:t xml:space="preserve"> = </w:t>
      </w:r>
      <w:r w:rsidRPr="00C96F02">
        <w:rPr>
          <w:rFonts w:ascii="Calibri" w:hAnsi="Calibri"/>
          <w:lang w:val="en-US"/>
        </w:rPr>
        <w:t xml:space="preserve">such model is worse at classifying males. </w:t>
      </w:r>
    </w:p>
    <w:p w14:paraId="6FE52045" w14:textId="7FC4815D" w:rsidR="002539E7" w:rsidRDefault="00C96F02" w:rsidP="002539E7">
      <w:pPr>
        <w:pStyle w:val="StandardWeb"/>
        <w:numPr>
          <w:ilvl w:val="0"/>
          <w:numId w:val="7"/>
        </w:numPr>
        <w:shd w:val="clear" w:color="auto" w:fill="FFFFFF"/>
        <w:rPr>
          <w:rFonts w:ascii="Calibri" w:hAnsi="Calibri"/>
          <w:lang w:val="en-US"/>
        </w:rPr>
      </w:pPr>
      <w:r w:rsidRPr="00C96F02">
        <w:rPr>
          <w:rFonts w:ascii="Calibri" w:hAnsi="Calibri"/>
          <w:lang w:val="en-US"/>
        </w:rPr>
        <w:t xml:space="preserve">The PR curves used in very </w:t>
      </w:r>
      <w:r w:rsidRPr="005B6D48">
        <w:rPr>
          <w:rFonts w:ascii="Calibri" w:hAnsi="Calibri"/>
          <w:b/>
          <w:bCs/>
          <w:lang w:val="en-US"/>
        </w:rPr>
        <w:t>imbalanced situations</w:t>
      </w:r>
      <w:r w:rsidRPr="00C96F02">
        <w:rPr>
          <w:rFonts w:ascii="Calibri" w:hAnsi="Calibri"/>
          <w:lang w:val="en-US"/>
        </w:rPr>
        <w:t xml:space="preserve"> in which the positive class is strongly underrepresented.</w:t>
      </w:r>
    </w:p>
    <w:p w14:paraId="4A154F7A" w14:textId="57312B84" w:rsidR="00C96F02" w:rsidRDefault="002539E7" w:rsidP="002539E7">
      <w:pPr>
        <w:pStyle w:val="StandardWeb"/>
        <w:numPr>
          <w:ilvl w:val="0"/>
          <w:numId w:val="7"/>
        </w:numPr>
        <w:shd w:val="clear" w:color="auto" w:fill="FFFFFF"/>
        <w:rPr>
          <w:rFonts w:ascii="Calibri" w:hAnsi="Calibri"/>
          <w:lang w:val="en-US"/>
        </w:rPr>
      </w:pPr>
      <w:r>
        <w:rPr>
          <w:rFonts w:ascii="Calibri" w:hAnsi="Calibri"/>
          <w:lang w:val="en-US"/>
        </w:rPr>
        <w:t>for “Finding a needle in a haystack” situations, p</w:t>
      </w:r>
      <w:r w:rsidR="00C96F02" w:rsidRPr="00C96F02">
        <w:rPr>
          <w:rFonts w:ascii="Calibri" w:hAnsi="Calibri"/>
          <w:lang w:val="en-US"/>
        </w:rPr>
        <w:t xml:space="preserve">recision-recall curves </w:t>
      </w:r>
      <w:proofErr w:type="gramStart"/>
      <w:r w:rsidR="00C96F02" w:rsidRPr="00C96F02">
        <w:rPr>
          <w:rFonts w:ascii="Calibri" w:hAnsi="Calibri"/>
          <w:lang w:val="en-US"/>
        </w:rPr>
        <w:t>emphasizes</w:t>
      </w:r>
      <w:proofErr w:type="gramEnd"/>
      <w:r w:rsidR="00C96F02" w:rsidRPr="00C96F02">
        <w:rPr>
          <w:rFonts w:ascii="Calibri" w:hAnsi="Calibri"/>
          <w:lang w:val="en-US"/>
        </w:rPr>
        <w:t xml:space="preserve"> better the performance of the model among the top scoring predictions than the ROC curve. </w:t>
      </w:r>
    </w:p>
    <w:p w14:paraId="145F4823" w14:textId="265F30BF" w:rsidR="0010383A" w:rsidRDefault="0010383A" w:rsidP="0010383A">
      <w:pPr>
        <w:pStyle w:val="StandardWeb"/>
        <w:shd w:val="clear" w:color="auto" w:fill="FFFFFF"/>
        <w:rPr>
          <w:rFonts w:ascii="Calibri" w:hAnsi="Calibri"/>
          <w:lang w:val="en-US"/>
        </w:rPr>
      </w:pPr>
    </w:p>
    <w:p w14:paraId="2CDDD48C" w14:textId="2D2CDCF1" w:rsidR="0010383A" w:rsidRDefault="0010383A" w:rsidP="0010383A">
      <w:pPr>
        <w:pStyle w:val="berschrift1"/>
        <w:rPr>
          <w:b/>
          <w:bCs/>
          <w:lang w:val="en-US"/>
        </w:rPr>
      </w:pPr>
      <w:r w:rsidRPr="0010383A">
        <w:rPr>
          <w:b/>
          <w:bCs/>
          <w:lang w:val="en-US"/>
        </w:rPr>
        <w:t>XII. Supervised Learning</w:t>
      </w:r>
    </w:p>
    <w:p w14:paraId="2D24D5D4" w14:textId="276EB6DB" w:rsidR="0010383A" w:rsidRPr="00EC3111" w:rsidRDefault="00EC3111" w:rsidP="00EC3111">
      <w:pPr>
        <w:pStyle w:val="Listenabsatz"/>
        <w:numPr>
          <w:ilvl w:val="0"/>
          <w:numId w:val="7"/>
        </w:numPr>
        <w:rPr>
          <w:rFonts w:ascii="Calibri" w:hAnsi="Calibri"/>
          <w:lang w:val="en-US"/>
        </w:rPr>
      </w:pPr>
      <w:r w:rsidRPr="000F1E89">
        <w:rPr>
          <w:rFonts w:ascii="Calibri" w:hAnsi="Calibri"/>
          <w:b/>
          <w:bCs/>
          <w:lang w:val="en-US"/>
        </w:rPr>
        <w:t>interested in good predictions</w:t>
      </w:r>
      <w:r w:rsidRPr="00EC3111">
        <w:rPr>
          <w:rFonts w:ascii="Calibri" w:hAnsi="Calibri"/>
          <w:lang w:val="en-US"/>
        </w:rPr>
        <w:t xml:space="preserve"> rather than </w:t>
      </w:r>
      <w:r>
        <w:rPr>
          <w:rFonts w:ascii="Calibri" w:hAnsi="Calibri"/>
          <w:lang w:val="en-US"/>
        </w:rPr>
        <w:t>identifying</w:t>
      </w:r>
      <w:r w:rsidRPr="00EC3111">
        <w:rPr>
          <w:rFonts w:ascii="Calibri" w:hAnsi="Calibri"/>
          <w:lang w:val="en-US"/>
        </w:rPr>
        <w:t xml:space="preserve"> the most predictive features or drawing conclusion about stat. independence </w:t>
      </w:r>
    </w:p>
    <w:p w14:paraId="0DAEABCA" w14:textId="0B7932A7" w:rsidR="000E0ED4" w:rsidRDefault="000E0ED4" w:rsidP="000E0ED4">
      <w:pPr>
        <w:pStyle w:val="StandardWeb"/>
        <w:numPr>
          <w:ilvl w:val="0"/>
          <w:numId w:val="7"/>
        </w:numPr>
        <w:shd w:val="clear" w:color="auto" w:fill="FFFFFF"/>
        <w:rPr>
          <w:rFonts w:ascii="Calibri" w:hAnsi="Calibri"/>
          <w:lang w:val="en-US"/>
        </w:rPr>
      </w:pPr>
      <w:r w:rsidRPr="000E0ED4">
        <w:rPr>
          <w:rFonts w:ascii="Calibri" w:hAnsi="Calibri"/>
          <w:b/>
          <w:bCs/>
          <w:lang w:val="en-US"/>
        </w:rPr>
        <w:t>supervised learning</w:t>
      </w:r>
      <w:r>
        <w:rPr>
          <w:rFonts w:ascii="Calibri" w:hAnsi="Calibri"/>
          <w:lang w:val="en-US"/>
        </w:rPr>
        <w:t xml:space="preserve"> </w:t>
      </w:r>
      <w:proofErr w:type="gramStart"/>
      <w:r>
        <w:rPr>
          <w:rFonts w:ascii="Calibri" w:hAnsi="Calibri"/>
          <w:lang w:val="en-US"/>
        </w:rPr>
        <w:t xml:space="preserve">=  </w:t>
      </w:r>
      <w:r w:rsidRPr="000E0ED4">
        <w:rPr>
          <w:rFonts w:ascii="Calibri" w:hAnsi="Calibri"/>
          <w:lang w:val="en-US"/>
        </w:rPr>
        <w:t>goal</w:t>
      </w:r>
      <w:proofErr w:type="gramEnd"/>
      <w:r w:rsidRPr="000E0ED4">
        <w:rPr>
          <w:rFonts w:ascii="Calibri" w:hAnsi="Calibri"/>
          <w:lang w:val="en-US"/>
        </w:rPr>
        <w:t xml:space="preserve"> is to build a powerful algorithm that takes feature values as input and returns a prediction for an outcome, even when we do not know the value for the actual outcome.</w:t>
      </w:r>
    </w:p>
    <w:p w14:paraId="63904102" w14:textId="7406A8EC" w:rsidR="000E0ED4" w:rsidRDefault="000E0ED4" w:rsidP="000E0ED4">
      <w:pPr>
        <w:pStyle w:val="StandardWeb"/>
        <w:numPr>
          <w:ilvl w:val="1"/>
          <w:numId w:val="7"/>
        </w:numPr>
        <w:shd w:val="clear" w:color="auto" w:fill="FFFFFF"/>
        <w:rPr>
          <w:rFonts w:ascii="Calibri" w:hAnsi="Calibri"/>
          <w:lang w:val="en-US"/>
        </w:rPr>
      </w:pPr>
      <w:r w:rsidRPr="000E0ED4">
        <w:rPr>
          <w:rFonts w:ascii="Calibri" w:hAnsi="Calibri"/>
          <w:lang w:val="en-US"/>
        </w:rPr>
        <w:t xml:space="preserve">train an algorithm using a data set for which we know the outcome, and then use this trained model to make predictions. </w:t>
      </w:r>
    </w:p>
    <w:p w14:paraId="50408D25" w14:textId="77777777" w:rsidR="00CC3D92" w:rsidRDefault="005C33D0" w:rsidP="00CC3D92">
      <w:pPr>
        <w:pStyle w:val="StandardWeb"/>
        <w:numPr>
          <w:ilvl w:val="1"/>
          <w:numId w:val="7"/>
        </w:numPr>
        <w:shd w:val="clear" w:color="auto" w:fill="FFFFFF"/>
        <w:rPr>
          <w:rFonts w:ascii="Calibri" w:hAnsi="Calibri"/>
          <w:lang w:val="en-US"/>
        </w:rPr>
      </w:pPr>
      <w:r>
        <w:rPr>
          <w:rFonts w:ascii="Calibri" w:hAnsi="Calibri"/>
          <w:lang w:val="en-US"/>
        </w:rPr>
        <w:t>When building the model</w:t>
      </w:r>
      <w:r w:rsidR="00CC3D92">
        <w:rPr>
          <w:rFonts w:ascii="Calibri" w:hAnsi="Calibri"/>
          <w:lang w:val="en-US"/>
        </w:rPr>
        <w:t xml:space="preserve">, </w:t>
      </w:r>
      <w:r w:rsidR="000E0ED4" w:rsidRPr="000E0ED4">
        <w:rPr>
          <w:rFonts w:ascii="Calibri" w:hAnsi="Calibri"/>
          <w:lang w:val="en-US"/>
        </w:rPr>
        <w:t>we associate each set of feature values to a certain outcome</w:t>
      </w:r>
    </w:p>
    <w:p w14:paraId="10FD34EA" w14:textId="1AC5E461" w:rsidR="00CC3D92" w:rsidRPr="00995875" w:rsidRDefault="00CC3D92" w:rsidP="00995875">
      <w:pPr>
        <w:pStyle w:val="StandardWeb"/>
        <w:numPr>
          <w:ilvl w:val="1"/>
          <w:numId w:val="7"/>
        </w:numPr>
        <w:shd w:val="clear" w:color="auto" w:fill="FFFFFF"/>
        <w:rPr>
          <w:rFonts w:ascii="Calibri" w:hAnsi="Calibri"/>
          <w:lang w:val="en-US"/>
        </w:rPr>
      </w:pPr>
      <w:r w:rsidRPr="00CC3D92">
        <w:rPr>
          <w:rFonts w:ascii="Calibri" w:hAnsi="Calibri"/>
          <w:lang w:val="en-US"/>
        </w:rPr>
        <w:t>fitting conditional distribution p(</w:t>
      </w:r>
      <w:proofErr w:type="spellStart"/>
      <w:r w:rsidRPr="00CC3D92">
        <w:rPr>
          <w:rFonts w:ascii="Calibri" w:hAnsi="Calibri"/>
          <w:lang w:val="en-US"/>
        </w:rPr>
        <w:t>y|x</w:t>
      </w:r>
      <w:proofErr w:type="spellEnd"/>
      <w:r w:rsidRPr="00CC3D92">
        <w:rPr>
          <w:rFonts w:ascii="Calibri" w:hAnsi="Calibri"/>
          <w:lang w:val="en-US"/>
        </w:rPr>
        <w:t>) where y is the outcome and x are the features</w:t>
      </w:r>
      <w:r w:rsidR="00995875">
        <w:rPr>
          <w:rFonts w:ascii="Calibri" w:hAnsi="Calibri"/>
          <w:lang w:val="en-US"/>
        </w:rPr>
        <w:t xml:space="preserve"> </w:t>
      </w:r>
      <w:r w:rsidR="00995875" w:rsidRPr="00995875">
        <w:rPr>
          <w:rFonts w:ascii="Calibri" w:hAnsi="Calibri"/>
          <w:lang w:val="en-US"/>
        </w:rPr>
        <w:sym w:font="Wingdings" w:char="F0E0"/>
      </w:r>
      <w:r w:rsidR="00995875">
        <w:rPr>
          <w:rFonts w:ascii="Calibri" w:hAnsi="Calibri"/>
          <w:lang w:val="en-US"/>
        </w:rPr>
        <w:t xml:space="preserve"> </w:t>
      </w:r>
      <w:r w:rsidRPr="00CC3D92">
        <w:rPr>
          <w:rFonts w:ascii="Calibri" w:hAnsi="Calibri"/>
          <w:lang w:val="en-US"/>
        </w:rPr>
        <w:t>Linear</w:t>
      </w:r>
      <w:r w:rsidR="004403E2">
        <w:rPr>
          <w:rFonts w:ascii="Calibri" w:hAnsi="Calibri"/>
          <w:lang w:val="en-US"/>
        </w:rPr>
        <w:t xml:space="preserve"> &amp; Logistic</w:t>
      </w:r>
      <w:r w:rsidRPr="00CC3D92">
        <w:rPr>
          <w:rFonts w:ascii="Calibri" w:hAnsi="Calibri"/>
          <w:lang w:val="en-US"/>
        </w:rPr>
        <w:t xml:space="preserve"> </w:t>
      </w:r>
      <w:r w:rsidR="00995875">
        <w:rPr>
          <w:rFonts w:ascii="Calibri" w:hAnsi="Calibri"/>
          <w:lang w:val="en-US"/>
        </w:rPr>
        <w:t>Regression</w:t>
      </w:r>
    </w:p>
    <w:p w14:paraId="2BBA4D0E" w14:textId="77777777" w:rsidR="005C33D0" w:rsidRDefault="005C33D0" w:rsidP="000E0ED4">
      <w:pPr>
        <w:pStyle w:val="StandardWeb"/>
        <w:numPr>
          <w:ilvl w:val="0"/>
          <w:numId w:val="7"/>
        </w:numPr>
        <w:shd w:val="clear" w:color="auto" w:fill="FFFFFF"/>
        <w:rPr>
          <w:rFonts w:ascii="Calibri" w:hAnsi="Calibri"/>
          <w:lang w:val="en-US"/>
        </w:rPr>
      </w:pPr>
      <w:r>
        <w:rPr>
          <w:rFonts w:ascii="Calibri" w:hAnsi="Calibri"/>
          <w:b/>
          <w:bCs/>
          <w:lang w:val="en-US"/>
        </w:rPr>
        <w:t>U</w:t>
      </w:r>
      <w:r w:rsidR="000E0ED4" w:rsidRPr="005C33D0">
        <w:rPr>
          <w:rFonts w:ascii="Calibri" w:hAnsi="Calibri"/>
          <w:b/>
          <w:bCs/>
          <w:lang w:val="en-US"/>
        </w:rPr>
        <w:t>nsupervised learning</w:t>
      </w:r>
      <w:r>
        <w:rPr>
          <w:rFonts w:ascii="Calibri" w:hAnsi="Calibri"/>
          <w:lang w:val="en-US"/>
        </w:rPr>
        <w:t xml:space="preserve"> = </w:t>
      </w:r>
      <w:r w:rsidR="000E0ED4" w:rsidRPr="000E0ED4">
        <w:rPr>
          <w:rFonts w:ascii="Calibri" w:hAnsi="Calibri"/>
          <w:lang w:val="en-US"/>
        </w:rPr>
        <w:t xml:space="preserve">we do not associate feature values to an outcome </w:t>
      </w:r>
    </w:p>
    <w:p w14:paraId="21C1ECCB" w14:textId="227E785F" w:rsidR="005C33D0" w:rsidRDefault="000E0ED4" w:rsidP="005C33D0">
      <w:pPr>
        <w:pStyle w:val="StandardWeb"/>
        <w:numPr>
          <w:ilvl w:val="1"/>
          <w:numId w:val="7"/>
        </w:numPr>
        <w:shd w:val="clear" w:color="auto" w:fill="FFFFFF"/>
        <w:rPr>
          <w:rFonts w:ascii="Calibri" w:hAnsi="Calibri"/>
          <w:lang w:val="en-US"/>
        </w:rPr>
      </w:pPr>
      <w:r w:rsidRPr="000E0ED4">
        <w:rPr>
          <w:rFonts w:ascii="Calibri" w:hAnsi="Calibri"/>
          <w:lang w:val="en-US"/>
        </w:rPr>
        <w:t>we lack an outcome variable that can supervise our analysis and model building</w:t>
      </w:r>
    </w:p>
    <w:p w14:paraId="4AB0D742" w14:textId="77777777" w:rsidR="005C33D0" w:rsidRDefault="000E0ED4" w:rsidP="005C33D0">
      <w:pPr>
        <w:pStyle w:val="StandardWeb"/>
        <w:numPr>
          <w:ilvl w:val="1"/>
          <w:numId w:val="7"/>
        </w:numPr>
        <w:shd w:val="clear" w:color="auto" w:fill="FFFFFF"/>
        <w:rPr>
          <w:rFonts w:ascii="Calibri" w:hAnsi="Calibri"/>
          <w:lang w:val="en-US"/>
        </w:rPr>
      </w:pPr>
      <w:r w:rsidRPr="000E0ED4">
        <w:rPr>
          <w:rFonts w:ascii="Calibri" w:hAnsi="Calibri"/>
          <w:lang w:val="en-US"/>
        </w:rPr>
        <w:t xml:space="preserve">unsupervised learning algorithms identify </w:t>
      </w:r>
      <w:r w:rsidRPr="005C33D0">
        <w:rPr>
          <w:rFonts w:ascii="Calibri" w:hAnsi="Calibri"/>
          <w:b/>
          <w:bCs/>
          <w:lang w:val="en-US"/>
        </w:rPr>
        <w:t>patterns</w:t>
      </w:r>
      <w:r w:rsidRPr="000E0ED4">
        <w:rPr>
          <w:rFonts w:ascii="Calibri" w:hAnsi="Calibri"/>
          <w:lang w:val="en-US"/>
        </w:rPr>
        <w:t xml:space="preserve"> in the distribution of data</w:t>
      </w:r>
    </w:p>
    <w:p w14:paraId="5F0B8D51" w14:textId="77777777" w:rsidR="00995875" w:rsidRDefault="000E0ED4" w:rsidP="00995875">
      <w:pPr>
        <w:pStyle w:val="StandardWeb"/>
        <w:numPr>
          <w:ilvl w:val="1"/>
          <w:numId w:val="7"/>
        </w:numPr>
        <w:shd w:val="clear" w:color="auto" w:fill="FFFFFF"/>
        <w:rPr>
          <w:rFonts w:ascii="Calibri" w:hAnsi="Calibri"/>
          <w:lang w:val="en-US"/>
        </w:rPr>
      </w:pPr>
      <w:r w:rsidRPr="000E0ED4">
        <w:rPr>
          <w:rFonts w:ascii="Calibri" w:hAnsi="Calibri"/>
          <w:lang w:val="en-US"/>
        </w:rPr>
        <w:t>clustering problems and dimensionality reduction are attributed to unsupervised machine learning problems</w:t>
      </w:r>
    </w:p>
    <w:p w14:paraId="04821C64" w14:textId="4886FAA2" w:rsidR="00995875" w:rsidRDefault="00995875" w:rsidP="004403E2">
      <w:pPr>
        <w:pStyle w:val="StandardWeb"/>
        <w:numPr>
          <w:ilvl w:val="1"/>
          <w:numId w:val="7"/>
        </w:numPr>
        <w:shd w:val="clear" w:color="auto" w:fill="FFFFFF"/>
        <w:rPr>
          <w:rFonts w:ascii="Calibri" w:hAnsi="Calibri"/>
          <w:lang w:val="en-US"/>
        </w:rPr>
      </w:pPr>
      <w:r w:rsidRPr="00995875">
        <w:rPr>
          <w:rFonts w:ascii="Calibri" w:hAnsi="Calibri"/>
          <w:lang w:val="en-US"/>
        </w:rPr>
        <w:t>fitting the distribution of the data p(x)</w:t>
      </w:r>
      <w:r>
        <w:rPr>
          <w:rFonts w:ascii="Calibri" w:hAnsi="Calibri"/>
          <w:lang w:val="en-US"/>
        </w:rPr>
        <w:t xml:space="preserve"> </w:t>
      </w:r>
      <w:r w:rsidRPr="00995875">
        <w:rPr>
          <w:rFonts w:ascii="Calibri" w:hAnsi="Calibri"/>
          <w:lang w:val="en-US"/>
        </w:rPr>
        <w:t xml:space="preserve">(covariance: PCA, mixture components: clustering, etc.) </w:t>
      </w:r>
    </w:p>
    <w:p w14:paraId="17968024" w14:textId="77777777" w:rsidR="004F3164" w:rsidRDefault="004F3164" w:rsidP="00B00DF4">
      <w:pPr>
        <w:pStyle w:val="StandardWeb"/>
        <w:shd w:val="clear" w:color="auto" w:fill="FFFFFF"/>
        <w:contextualSpacing/>
        <w:rPr>
          <w:rFonts w:ascii="Calibri" w:hAnsi="Calibri"/>
          <w:lang w:val="en-US"/>
        </w:rPr>
      </w:pPr>
    </w:p>
    <w:p w14:paraId="45A3E695" w14:textId="25CC0FE8" w:rsidR="004F3164" w:rsidRPr="004F3164" w:rsidRDefault="004F3164" w:rsidP="00B00DF4">
      <w:pPr>
        <w:pStyle w:val="StandardWeb"/>
        <w:shd w:val="clear" w:color="auto" w:fill="FFFFFF"/>
        <w:contextualSpacing/>
        <w:rPr>
          <w:rFonts w:ascii="Calibri" w:hAnsi="Calibri"/>
          <w:u w:val="single"/>
          <w:lang w:val="en-US"/>
        </w:rPr>
      </w:pPr>
      <w:r w:rsidRPr="004F3164">
        <w:rPr>
          <w:rFonts w:ascii="Calibri" w:hAnsi="Calibri"/>
          <w:u w:val="single"/>
          <w:lang w:val="en-US"/>
        </w:rPr>
        <w:t>Approach:</w:t>
      </w:r>
    </w:p>
    <w:p w14:paraId="4D7EAF56" w14:textId="03BEB149" w:rsidR="00B00DF4" w:rsidRDefault="002926F9" w:rsidP="00B00DF4">
      <w:pPr>
        <w:pStyle w:val="StandardWeb"/>
        <w:shd w:val="clear" w:color="auto" w:fill="FFFFFF"/>
        <w:contextualSpacing/>
        <w:rPr>
          <w:rFonts w:ascii="Calibri" w:hAnsi="Calibri"/>
          <w:lang w:val="en-US"/>
        </w:rPr>
      </w:pPr>
      <w:r>
        <w:rPr>
          <w:rFonts w:ascii="Calibri" w:hAnsi="Calibri"/>
          <w:lang w:val="en-US"/>
        </w:rPr>
        <w:t>y = outcome (response) we want to predict</w:t>
      </w:r>
    </w:p>
    <w:p w14:paraId="13A44B64" w14:textId="485A5BC0" w:rsidR="00B00DF4" w:rsidRDefault="002926F9" w:rsidP="00B00DF4">
      <w:pPr>
        <w:pStyle w:val="StandardWeb"/>
        <w:shd w:val="clear" w:color="auto" w:fill="FFFFFF"/>
        <w:contextualSpacing/>
        <w:rPr>
          <w:rFonts w:ascii="Calibri" w:hAnsi="Calibri"/>
          <w:lang w:val="en-US"/>
        </w:rPr>
      </w:pPr>
      <w:r>
        <w:rPr>
          <w:rFonts w:ascii="Calibri" w:hAnsi="Calibri"/>
          <w:lang w:val="en-US"/>
        </w:rPr>
        <w:t>x = features we use to predict the outcome</w:t>
      </w:r>
    </w:p>
    <w:p w14:paraId="3C8C44FD" w14:textId="61E5BBCA" w:rsidR="00B00DF4" w:rsidRDefault="00B00DF4" w:rsidP="00B00DF4">
      <w:pPr>
        <w:pStyle w:val="StandardWeb"/>
        <w:shd w:val="clear" w:color="auto" w:fill="FFFFFF"/>
        <w:contextualSpacing/>
        <w:rPr>
          <w:rFonts w:ascii="Calibri" w:hAnsi="Calibri"/>
          <w:lang w:val="en-US"/>
        </w:rPr>
      </w:pPr>
      <w:r w:rsidRPr="00B00DF4">
        <w:rPr>
          <w:rFonts w:ascii="Calibri" w:hAnsi="Calibri"/>
          <w:lang w:val="en-US"/>
        </w:rPr>
        <w:sym w:font="Wingdings" w:char="F0E0"/>
      </w:r>
      <w:r>
        <w:rPr>
          <w:rFonts w:ascii="Calibri" w:hAnsi="Calibri"/>
          <w:lang w:val="en-US"/>
        </w:rPr>
        <w:t xml:space="preserve"> To </w:t>
      </w:r>
      <w:r w:rsidRPr="00B00DF4">
        <w:rPr>
          <w:rFonts w:ascii="Calibri" w:hAnsi="Calibri"/>
          <w:lang w:val="en-US"/>
        </w:rPr>
        <w:t>build a model that provides a prediction for any set of observed values x</w:t>
      </w:r>
      <w:proofErr w:type="gramStart"/>
      <w:r w:rsidRPr="00B00DF4">
        <w:rPr>
          <w:rFonts w:ascii="Calibri" w:hAnsi="Calibri"/>
          <w:lang w:val="en-US"/>
        </w:rPr>
        <w:t>1,x</w:t>
      </w:r>
      <w:proofErr w:type="gramEnd"/>
      <w:r w:rsidRPr="00B00DF4">
        <w:rPr>
          <w:rFonts w:ascii="Calibri" w:hAnsi="Calibri"/>
          <w:lang w:val="en-US"/>
        </w:rPr>
        <w:t xml:space="preserve">2,...x5, we </w:t>
      </w:r>
      <w:r w:rsidRPr="00B00DF4">
        <w:rPr>
          <w:rFonts w:ascii="Calibri" w:hAnsi="Calibri"/>
          <w:b/>
          <w:bCs/>
          <w:lang w:val="en-US"/>
        </w:rPr>
        <w:t>collect data for which we know the outcome</w:t>
      </w:r>
    </w:p>
    <w:p w14:paraId="45620D53" w14:textId="1007A3D4" w:rsidR="00721634" w:rsidRDefault="00721634" w:rsidP="00B00DF4">
      <w:pPr>
        <w:pStyle w:val="StandardWeb"/>
        <w:shd w:val="clear" w:color="auto" w:fill="FFFFFF"/>
        <w:contextualSpacing/>
        <w:rPr>
          <w:rFonts w:ascii="Calibri" w:hAnsi="Calibri"/>
          <w:lang w:val="en-US"/>
        </w:rPr>
      </w:pPr>
      <w:r w:rsidRPr="00721634">
        <w:rPr>
          <w:rFonts w:ascii="Calibri" w:hAnsi="Calibri"/>
          <w:lang w:val="en-US"/>
        </w:rPr>
        <w:sym w:font="Wingdings" w:char="F0E0"/>
      </w:r>
      <w:r>
        <w:rPr>
          <w:rFonts w:ascii="Calibri" w:hAnsi="Calibri"/>
          <w:lang w:val="en-US"/>
        </w:rPr>
        <w:t xml:space="preserve"> Use this data to train the model, use the trained model to apply to our new data for which we do not know the outcome</w:t>
      </w:r>
    </w:p>
    <w:p w14:paraId="36E0E1F5" w14:textId="77777777" w:rsidR="0097717E" w:rsidRDefault="0097717E" w:rsidP="0097717E">
      <w:pPr>
        <w:pStyle w:val="StandardWeb"/>
        <w:shd w:val="clear" w:color="auto" w:fill="FFFFFF"/>
        <w:contextualSpacing/>
        <w:rPr>
          <w:rFonts w:ascii="Calibri" w:hAnsi="Calibri"/>
          <w:lang w:val="en-US"/>
        </w:rPr>
      </w:pPr>
    </w:p>
    <w:p w14:paraId="161D0454" w14:textId="6A4A13A7" w:rsidR="00A007BB" w:rsidRDefault="00A007BB" w:rsidP="0097717E">
      <w:pPr>
        <w:pStyle w:val="StandardWeb"/>
        <w:shd w:val="clear" w:color="auto" w:fill="FFFFFF"/>
        <w:contextualSpacing/>
        <w:rPr>
          <w:rFonts w:ascii="Calibri" w:hAnsi="Calibri"/>
          <w:lang w:val="en-US"/>
        </w:rPr>
      </w:pPr>
      <w:r>
        <w:rPr>
          <w:rFonts w:ascii="Calibri" w:hAnsi="Calibri"/>
          <w:lang w:val="en-US"/>
        </w:rPr>
        <w:t>Avoid:</w:t>
      </w:r>
    </w:p>
    <w:p w14:paraId="60470AFB" w14:textId="4FE70851" w:rsidR="00954D69" w:rsidRDefault="00A007BB" w:rsidP="00954D69">
      <w:pPr>
        <w:pStyle w:val="StandardWeb"/>
        <w:numPr>
          <w:ilvl w:val="0"/>
          <w:numId w:val="34"/>
        </w:numPr>
        <w:shd w:val="clear" w:color="auto" w:fill="FFFFFF"/>
        <w:rPr>
          <w:rFonts w:ascii="Calibri" w:hAnsi="Calibri"/>
          <w:lang w:val="en-US"/>
        </w:rPr>
      </w:pPr>
      <w:r w:rsidRPr="00D762B7">
        <w:rPr>
          <w:rFonts w:ascii="Calibri" w:hAnsi="Calibri"/>
          <w:b/>
          <w:bCs/>
          <w:lang w:val="en-US"/>
        </w:rPr>
        <w:t>Under-fittin</w:t>
      </w:r>
      <w:r w:rsidR="0097717E" w:rsidRPr="00D762B7">
        <w:rPr>
          <w:rFonts w:ascii="Calibri" w:hAnsi="Calibri"/>
          <w:b/>
          <w:bCs/>
          <w:lang w:val="en-US"/>
        </w:rPr>
        <w:t>g</w:t>
      </w:r>
      <w:r w:rsidR="0097717E">
        <w:rPr>
          <w:rFonts w:ascii="Calibri" w:hAnsi="Calibri"/>
          <w:lang w:val="en-US"/>
        </w:rPr>
        <w:t>:</w:t>
      </w:r>
      <w:r w:rsidR="00954D69">
        <w:rPr>
          <w:rFonts w:ascii="Calibri" w:hAnsi="Calibri"/>
          <w:lang w:val="en-US"/>
        </w:rPr>
        <w:t xml:space="preserve"> </w:t>
      </w:r>
      <w:r w:rsidR="00D762B7">
        <w:rPr>
          <w:rFonts w:ascii="Calibri" w:hAnsi="Calibri"/>
          <w:lang w:val="en-US"/>
        </w:rPr>
        <w:t>t</w:t>
      </w:r>
      <w:r w:rsidR="00954D69" w:rsidRPr="00954D69">
        <w:rPr>
          <w:rFonts w:ascii="Calibri" w:hAnsi="Calibri"/>
          <w:lang w:val="en-US"/>
        </w:rPr>
        <w:t xml:space="preserve">he model does not capture the trends of the data resulting in a high measured error between actual and predicted outcome </w:t>
      </w:r>
    </w:p>
    <w:p w14:paraId="4A1BC4CF" w14:textId="0EA7E400" w:rsidR="00954D69" w:rsidRPr="00954D69" w:rsidRDefault="00A007BB" w:rsidP="00954D69">
      <w:pPr>
        <w:pStyle w:val="StandardWeb"/>
        <w:numPr>
          <w:ilvl w:val="0"/>
          <w:numId w:val="34"/>
        </w:numPr>
        <w:shd w:val="clear" w:color="auto" w:fill="FFFFFF"/>
        <w:rPr>
          <w:rFonts w:ascii="Calibri" w:hAnsi="Calibri"/>
          <w:lang w:val="en-US"/>
        </w:rPr>
      </w:pPr>
      <w:r w:rsidRPr="00D762B7">
        <w:rPr>
          <w:rFonts w:ascii="Calibri" w:hAnsi="Calibri"/>
          <w:b/>
          <w:bCs/>
          <w:lang w:val="en-US"/>
        </w:rPr>
        <w:t>Over-fitting</w:t>
      </w:r>
      <w:r w:rsidRPr="00954D69">
        <w:rPr>
          <w:rFonts w:ascii="Calibri" w:hAnsi="Calibri"/>
          <w:lang w:val="en-US"/>
        </w:rPr>
        <w:t>:</w:t>
      </w:r>
      <w:r w:rsidR="00954D69" w:rsidRPr="00954D69">
        <w:rPr>
          <w:rFonts w:ascii="Calibri" w:hAnsi="Calibri"/>
          <w:lang w:val="en-US"/>
        </w:rPr>
        <w:t xml:space="preserve"> the model does not generalize well but fits the data used for training the model too well </w:t>
      </w:r>
      <w:r w:rsidR="00FF0912">
        <w:rPr>
          <w:rFonts w:ascii="Calibri" w:hAnsi="Calibri"/>
          <w:lang w:val="en-US"/>
        </w:rPr>
        <w:t xml:space="preserve"> </w:t>
      </w:r>
      <w:r w:rsidR="00FF0912" w:rsidRPr="00FF0912">
        <w:rPr>
          <w:rFonts w:ascii="Calibri" w:hAnsi="Calibri"/>
          <w:lang w:val="en-US"/>
        </w:rPr>
        <w:sym w:font="Wingdings" w:char="F0E0"/>
      </w:r>
      <w:r w:rsidR="00FF0912">
        <w:rPr>
          <w:rFonts w:ascii="Calibri" w:hAnsi="Calibri"/>
          <w:lang w:val="en-US"/>
        </w:rPr>
        <w:t xml:space="preserve"> becomes less severe as size of data set increases</w:t>
      </w:r>
    </w:p>
    <w:p w14:paraId="0741E5B5" w14:textId="55301FDD" w:rsidR="00C96F02" w:rsidRDefault="00C96F02" w:rsidP="00C96F02">
      <w:pPr>
        <w:rPr>
          <w:rFonts w:ascii="Calibri" w:hAnsi="Calibri"/>
          <w:lang w:val="en-US"/>
        </w:rPr>
      </w:pPr>
    </w:p>
    <w:p w14:paraId="602EC7B2" w14:textId="4D2D793C" w:rsidR="00DE49E7" w:rsidRDefault="00DA3360" w:rsidP="00C96F02">
      <w:pPr>
        <w:rPr>
          <w:rFonts w:ascii="Calibri" w:hAnsi="Calibri"/>
          <w:lang w:val="en-US"/>
        </w:rPr>
      </w:pPr>
      <w:r w:rsidRPr="00DE49E7">
        <w:rPr>
          <w:noProof/>
          <w:lang w:val="en-US"/>
        </w:rPr>
        <w:lastRenderedPageBreak/>
        <w:drawing>
          <wp:anchor distT="0" distB="0" distL="114300" distR="114300" simplePos="0" relativeHeight="251712512" behindDoc="0" locked="0" layoutInCell="1" allowOverlap="1" wp14:anchorId="26222B8A" wp14:editId="2AC62CBC">
            <wp:simplePos x="0" y="0"/>
            <wp:positionH relativeFrom="column">
              <wp:posOffset>-170700</wp:posOffset>
            </wp:positionH>
            <wp:positionV relativeFrom="paragraph">
              <wp:posOffset>190646</wp:posOffset>
            </wp:positionV>
            <wp:extent cx="2632364" cy="2813213"/>
            <wp:effectExtent l="0" t="0" r="0" b="0"/>
            <wp:wrapThrough wrapText="bothSides">
              <wp:wrapPolygon edited="0">
                <wp:start x="0" y="0"/>
                <wp:lineTo x="0" y="21454"/>
                <wp:lineTo x="21470" y="21454"/>
                <wp:lineTo x="21470"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32364" cy="2813213"/>
                    </a:xfrm>
                    <a:prstGeom prst="rect">
                      <a:avLst/>
                    </a:prstGeom>
                  </pic:spPr>
                </pic:pic>
              </a:graphicData>
            </a:graphic>
            <wp14:sizeRelH relativeFrom="page">
              <wp14:pctWidth>0</wp14:pctWidth>
            </wp14:sizeRelH>
            <wp14:sizeRelV relativeFrom="page">
              <wp14:pctHeight>0</wp14:pctHeight>
            </wp14:sizeRelV>
          </wp:anchor>
        </w:drawing>
      </w:r>
      <w:r w:rsidR="00DE49E7">
        <w:rPr>
          <w:rFonts w:ascii="Calibri" w:hAnsi="Calibri"/>
          <w:lang w:val="en-US"/>
        </w:rPr>
        <w:t>Polynomial Curve fitting Example:</w:t>
      </w:r>
    </w:p>
    <w:p w14:paraId="324334FB" w14:textId="06282559" w:rsidR="00DE49E7" w:rsidRDefault="00F0781F" w:rsidP="00F0781F">
      <w:pPr>
        <w:pStyle w:val="Listenabsatz"/>
        <w:numPr>
          <w:ilvl w:val="0"/>
          <w:numId w:val="7"/>
        </w:numPr>
        <w:rPr>
          <w:rFonts w:ascii="Calibri" w:hAnsi="Calibri"/>
          <w:lang w:val="en-US"/>
        </w:rPr>
      </w:pPr>
      <w:r>
        <w:rPr>
          <w:rFonts w:ascii="Calibri" w:hAnsi="Calibri"/>
          <w:lang w:val="en-US"/>
        </w:rPr>
        <w:t>Goal: predict y for some value of x</w:t>
      </w:r>
    </w:p>
    <w:p w14:paraId="2200EE2E" w14:textId="406A6971" w:rsidR="00DA3360" w:rsidRPr="00DA3360" w:rsidRDefault="00F0781F" w:rsidP="00DA3360">
      <w:pPr>
        <w:pStyle w:val="Listenabsatz"/>
        <w:numPr>
          <w:ilvl w:val="0"/>
          <w:numId w:val="7"/>
        </w:numPr>
        <w:rPr>
          <w:rFonts w:ascii="Calibri" w:hAnsi="Calibri"/>
          <w:lang w:val="en-US"/>
        </w:rPr>
      </w:pPr>
      <w:r>
        <w:rPr>
          <w:rFonts w:ascii="Calibri" w:hAnsi="Calibri"/>
          <w:lang w:val="en-US"/>
        </w:rPr>
        <w:t xml:space="preserve">Exploit dataset which involves discovering the underlying function </w:t>
      </w:r>
      <w:r w:rsidRPr="00F0781F">
        <w:rPr>
          <w:rFonts w:ascii="Calibri" w:hAnsi="Calibri"/>
          <w:lang w:val="en-US"/>
        </w:rPr>
        <w:sym w:font="Wingdings" w:char="F0E0"/>
      </w:r>
      <w:r>
        <w:rPr>
          <w:rFonts w:ascii="Calibri" w:hAnsi="Calibri"/>
          <w:lang w:val="en-US"/>
        </w:rPr>
        <w:t xml:space="preserve"> have to </w:t>
      </w:r>
      <w:r w:rsidRPr="00F0781F">
        <w:rPr>
          <w:rFonts w:ascii="Calibri" w:hAnsi="Calibri"/>
          <w:b/>
          <w:bCs/>
          <w:lang w:val="en-US"/>
        </w:rPr>
        <w:t>generalize</w:t>
      </w:r>
      <w:r>
        <w:rPr>
          <w:rFonts w:ascii="Calibri" w:hAnsi="Calibri"/>
          <w:lang w:val="en-US"/>
        </w:rPr>
        <w:t xml:space="preserve"> </w:t>
      </w:r>
      <w:r w:rsidRPr="00F0781F">
        <w:rPr>
          <w:rFonts w:ascii="Calibri" w:hAnsi="Calibri"/>
          <w:b/>
          <w:bCs/>
          <w:lang w:val="en-US"/>
        </w:rPr>
        <w:t>from a finite dataset of only n points</w:t>
      </w:r>
    </w:p>
    <w:p w14:paraId="4D5BEFB0" w14:textId="0FE448D4" w:rsidR="00DA3360" w:rsidRPr="00DA3360" w:rsidRDefault="00DA3360" w:rsidP="00DA3360">
      <w:pPr>
        <w:pStyle w:val="Listenabsatz"/>
        <w:numPr>
          <w:ilvl w:val="0"/>
          <w:numId w:val="7"/>
        </w:numPr>
        <w:rPr>
          <w:rFonts w:ascii="Calibri" w:hAnsi="Calibri"/>
          <w:lang w:val="en-US"/>
        </w:rPr>
      </w:pPr>
      <w:r w:rsidRPr="00DA3360">
        <w:rPr>
          <w:rFonts w:ascii="Calibri" w:hAnsi="Calibri"/>
          <w:lang w:val="en-US"/>
        </w:rPr>
        <w:t>Polynomial function:</w:t>
      </w:r>
    </w:p>
    <w:p w14:paraId="4F2D2DDB" w14:textId="70A68C89" w:rsidR="00DA3360" w:rsidRDefault="00DA3360" w:rsidP="00DA3360">
      <w:pPr>
        <w:rPr>
          <w:rFonts w:ascii="Calibri" w:hAnsi="Calibri"/>
          <w:lang w:val="en-US"/>
        </w:rPr>
      </w:pPr>
      <w:r w:rsidRPr="00DA3360">
        <w:rPr>
          <w:noProof/>
          <w:lang w:val="en-US"/>
        </w:rPr>
        <w:drawing>
          <wp:anchor distT="0" distB="0" distL="114300" distR="114300" simplePos="0" relativeHeight="251713536" behindDoc="0" locked="0" layoutInCell="1" allowOverlap="1" wp14:anchorId="1A9BCEDB" wp14:editId="51A96C3D">
            <wp:simplePos x="0" y="0"/>
            <wp:positionH relativeFrom="column">
              <wp:posOffset>2738755</wp:posOffset>
            </wp:positionH>
            <wp:positionV relativeFrom="paragraph">
              <wp:posOffset>66040</wp:posOffset>
            </wp:positionV>
            <wp:extent cx="2440305" cy="406400"/>
            <wp:effectExtent l="0" t="0" r="0" b="0"/>
            <wp:wrapThrough wrapText="bothSides">
              <wp:wrapPolygon edited="0">
                <wp:start x="0" y="0"/>
                <wp:lineTo x="0" y="20925"/>
                <wp:lineTo x="21471" y="20925"/>
                <wp:lineTo x="21471" y="0"/>
                <wp:lineTo x="0" y="0"/>
              </wp:wrapPolygon>
            </wp:wrapThrough>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0305" cy="406400"/>
                    </a:xfrm>
                    <a:prstGeom prst="rect">
                      <a:avLst/>
                    </a:prstGeom>
                  </pic:spPr>
                </pic:pic>
              </a:graphicData>
            </a:graphic>
            <wp14:sizeRelH relativeFrom="page">
              <wp14:pctWidth>0</wp14:pctWidth>
            </wp14:sizeRelH>
            <wp14:sizeRelV relativeFrom="page">
              <wp14:pctHeight>0</wp14:pctHeight>
            </wp14:sizeRelV>
          </wp:anchor>
        </w:drawing>
      </w:r>
    </w:p>
    <w:p w14:paraId="1833A35F" w14:textId="6A2F58E1" w:rsidR="00DA3360" w:rsidRDefault="00DA3360" w:rsidP="00DA3360">
      <w:pPr>
        <w:rPr>
          <w:rFonts w:ascii="Calibri" w:hAnsi="Calibri"/>
          <w:lang w:val="en-US"/>
        </w:rPr>
      </w:pPr>
    </w:p>
    <w:p w14:paraId="6B38C73F" w14:textId="403C9242" w:rsidR="00DA3360" w:rsidRDefault="00DA3360" w:rsidP="00DA3360">
      <w:pPr>
        <w:rPr>
          <w:rFonts w:ascii="Calibri" w:hAnsi="Calibri"/>
          <w:lang w:val="en-US"/>
        </w:rPr>
      </w:pPr>
    </w:p>
    <w:p w14:paraId="0B3D72BD" w14:textId="1C504242" w:rsidR="00DA3360" w:rsidRDefault="00DA3360" w:rsidP="00DA3360">
      <w:pPr>
        <w:pStyle w:val="Listenabsatz"/>
        <w:numPr>
          <w:ilvl w:val="0"/>
          <w:numId w:val="7"/>
        </w:numPr>
        <w:rPr>
          <w:rFonts w:ascii="Calibri" w:hAnsi="Calibri"/>
          <w:lang w:val="en-US"/>
        </w:rPr>
      </w:pPr>
      <w:r>
        <w:rPr>
          <w:rFonts w:ascii="Calibri" w:hAnsi="Calibri"/>
          <w:lang w:val="en-US"/>
        </w:rPr>
        <w:t>Polynomial coefficients = b</w:t>
      </w:r>
    </w:p>
    <w:p w14:paraId="29F95A73" w14:textId="5DAB4D6B" w:rsidR="00DA3360" w:rsidRDefault="00DA3360" w:rsidP="00DA3360">
      <w:pPr>
        <w:pStyle w:val="Listenabsatz"/>
        <w:numPr>
          <w:ilvl w:val="0"/>
          <w:numId w:val="7"/>
        </w:numPr>
        <w:rPr>
          <w:rFonts w:ascii="Calibri" w:hAnsi="Calibri"/>
          <w:b/>
          <w:bCs/>
          <w:lang w:val="en-US"/>
        </w:rPr>
      </w:pPr>
      <w:r>
        <w:rPr>
          <w:rFonts w:ascii="Calibri" w:hAnsi="Calibri"/>
          <w:lang w:val="en-US"/>
        </w:rPr>
        <w:t>Polynomial function y(</w:t>
      </w:r>
      <w:proofErr w:type="spellStart"/>
      <w:proofErr w:type="gramStart"/>
      <w:r>
        <w:rPr>
          <w:rFonts w:ascii="Calibri" w:hAnsi="Calibri"/>
          <w:lang w:val="en-US"/>
        </w:rPr>
        <w:t>x,b</w:t>
      </w:r>
      <w:proofErr w:type="spellEnd"/>
      <w:proofErr w:type="gramEnd"/>
      <w:r>
        <w:rPr>
          <w:rFonts w:ascii="Calibri" w:hAnsi="Calibri"/>
          <w:lang w:val="en-US"/>
        </w:rPr>
        <w:t xml:space="preserve">) is a </w:t>
      </w:r>
      <w:r w:rsidRPr="008F230C">
        <w:rPr>
          <w:rFonts w:ascii="Calibri" w:hAnsi="Calibri"/>
          <w:b/>
          <w:bCs/>
          <w:lang w:val="en-US"/>
        </w:rPr>
        <w:t>nonlinear function of x</w:t>
      </w:r>
      <w:r>
        <w:rPr>
          <w:rFonts w:ascii="Calibri" w:hAnsi="Calibri"/>
          <w:lang w:val="en-US"/>
        </w:rPr>
        <w:t xml:space="preserve"> but it is a </w:t>
      </w:r>
      <w:r w:rsidRPr="008F230C">
        <w:rPr>
          <w:rFonts w:ascii="Calibri" w:hAnsi="Calibri"/>
          <w:b/>
          <w:bCs/>
          <w:lang w:val="en-US"/>
        </w:rPr>
        <w:t xml:space="preserve">linear function of the </w:t>
      </w:r>
      <w:proofErr w:type="spellStart"/>
      <w:r w:rsidRPr="008F230C">
        <w:rPr>
          <w:rFonts w:ascii="Calibri" w:hAnsi="Calibri"/>
          <w:b/>
          <w:bCs/>
          <w:lang w:val="en-US"/>
        </w:rPr>
        <w:t>coefficents</w:t>
      </w:r>
      <w:proofErr w:type="spellEnd"/>
      <w:r w:rsidRPr="008F230C">
        <w:rPr>
          <w:rFonts w:ascii="Calibri" w:hAnsi="Calibri"/>
          <w:b/>
          <w:bCs/>
          <w:lang w:val="en-US"/>
        </w:rPr>
        <w:t xml:space="preserve"> b</w:t>
      </w:r>
      <w:r w:rsidR="008F230C">
        <w:rPr>
          <w:rFonts w:ascii="Calibri" w:hAnsi="Calibri"/>
          <w:b/>
          <w:bCs/>
          <w:lang w:val="en-US"/>
        </w:rPr>
        <w:t xml:space="preserve"> </w:t>
      </w:r>
      <w:r w:rsidR="008F230C" w:rsidRPr="008F230C">
        <w:rPr>
          <w:rFonts w:ascii="Calibri" w:hAnsi="Calibri"/>
          <w:b/>
          <w:bCs/>
          <w:lang w:val="en-US"/>
        </w:rPr>
        <w:sym w:font="Wingdings" w:char="F0E0"/>
      </w:r>
      <w:r w:rsidR="008F230C">
        <w:rPr>
          <w:rFonts w:ascii="Calibri" w:hAnsi="Calibri"/>
          <w:b/>
          <w:bCs/>
          <w:lang w:val="en-US"/>
        </w:rPr>
        <w:t xml:space="preserve"> Linear regression model </w:t>
      </w:r>
      <w:r w:rsidR="008F230C" w:rsidRPr="008F230C">
        <w:rPr>
          <w:rFonts w:ascii="Calibri" w:hAnsi="Calibri"/>
          <w:b/>
          <w:bCs/>
          <w:lang w:val="en-US"/>
        </w:rPr>
        <w:sym w:font="Wingdings" w:char="F0E0"/>
      </w:r>
      <w:r w:rsidR="008F230C">
        <w:rPr>
          <w:rFonts w:ascii="Calibri" w:hAnsi="Calibri"/>
          <w:b/>
          <w:bCs/>
          <w:lang w:val="en-US"/>
        </w:rPr>
        <w:t xml:space="preserve"> Minimizing sum of squared errors (LSE)</w:t>
      </w:r>
    </w:p>
    <w:p w14:paraId="0FC5E7C7" w14:textId="28BC4516" w:rsidR="009D0715" w:rsidRDefault="009D0715" w:rsidP="009D0715">
      <w:pPr>
        <w:rPr>
          <w:rFonts w:ascii="Calibri" w:hAnsi="Calibri"/>
          <w:b/>
          <w:bCs/>
          <w:lang w:val="en-US"/>
        </w:rPr>
      </w:pPr>
    </w:p>
    <w:p w14:paraId="59B32479" w14:textId="488B1ABC" w:rsidR="009D0715" w:rsidRDefault="009D0715" w:rsidP="009D0715">
      <w:pPr>
        <w:rPr>
          <w:rFonts w:ascii="Calibri" w:hAnsi="Calibri"/>
          <w:b/>
          <w:bCs/>
          <w:lang w:val="en-US"/>
        </w:rPr>
      </w:pPr>
    </w:p>
    <w:p w14:paraId="1B8D83E7" w14:textId="1F09F416" w:rsidR="009D0715" w:rsidRDefault="009D0715" w:rsidP="009D0715">
      <w:pPr>
        <w:rPr>
          <w:rFonts w:ascii="Calibri" w:hAnsi="Calibri"/>
          <w:b/>
          <w:bCs/>
          <w:lang w:val="en-US"/>
        </w:rPr>
      </w:pPr>
    </w:p>
    <w:p w14:paraId="5BE5A830" w14:textId="267C2630" w:rsidR="009D0715" w:rsidRDefault="009D0715" w:rsidP="009D0715">
      <w:pPr>
        <w:rPr>
          <w:rFonts w:ascii="Calibri" w:hAnsi="Calibri"/>
          <w:b/>
          <w:bCs/>
          <w:lang w:val="en-US"/>
        </w:rPr>
      </w:pPr>
      <w:r w:rsidRPr="009D0715">
        <w:rPr>
          <w:rFonts w:ascii="Calibri" w:hAnsi="Calibri"/>
          <w:b/>
          <w:bCs/>
          <w:noProof/>
          <w:lang w:val="en-US"/>
        </w:rPr>
        <w:drawing>
          <wp:anchor distT="0" distB="0" distL="114300" distR="114300" simplePos="0" relativeHeight="251714560" behindDoc="0" locked="0" layoutInCell="1" allowOverlap="1" wp14:anchorId="115EDC84" wp14:editId="4BB7E2DA">
            <wp:simplePos x="0" y="0"/>
            <wp:positionH relativeFrom="column">
              <wp:posOffset>-95192</wp:posOffset>
            </wp:positionH>
            <wp:positionV relativeFrom="paragraph">
              <wp:posOffset>36484</wp:posOffset>
            </wp:positionV>
            <wp:extent cx="2557783" cy="2530764"/>
            <wp:effectExtent l="0" t="0" r="0" b="0"/>
            <wp:wrapThrough wrapText="bothSides">
              <wp:wrapPolygon edited="0">
                <wp:start x="0" y="0"/>
                <wp:lineTo x="0" y="21464"/>
                <wp:lineTo x="21450" y="21464"/>
                <wp:lineTo x="21450" y="0"/>
                <wp:lineTo x="0" y="0"/>
              </wp:wrapPolygon>
            </wp:wrapThrough>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57783" cy="2530764"/>
                    </a:xfrm>
                    <a:prstGeom prst="rect">
                      <a:avLst/>
                    </a:prstGeom>
                  </pic:spPr>
                </pic:pic>
              </a:graphicData>
            </a:graphic>
            <wp14:sizeRelH relativeFrom="page">
              <wp14:pctWidth>0</wp14:pctWidth>
            </wp14:sizeRelH>
            <wp14:sizeRelV relativeFrom="page">
              <wp14:pctHeight>0</wp14:pctHeight>
            </wp14:sizeRelV>
          </wp:anchor>
        </w:drawing>
      </w:r>
    </w:p>
    <w:p w14:paraId="78AD8D34" w14:textId="4818233E" w:rsidR="009D0715" w:rsidRDefault="009D0715" w:rsidP="009D0715">
      <w:pPr>
        <w:pStyle w:val="Listenabsatz"/>
        <w:numPr>
          <w:ilvl w:val="0"/>
          <w:numId w:val="7"/>
        </w:numPr>
        <w:rPr>
          <w:rFonts w:ascii="Calibri" w:hAnsi="Calibri"/>
          <w:lang w:val="en-US"/>
        </w:rPr>
      </w:pPr>
      <w:r w:rsidRPr="009D0715">
        <w:rPr>
          <w:rFonts w:ascii="Calibri" w:hAnsi="Calibri"/>
          <w:lang w:val="en-US"/>
        </w:rPr>
        <w:t>Polynomial order = m</w:t>
      </w:r>
    </w:p>
    <w:p w14:paraId="610CCD59" w14:textId="120B2839" w:rsidR="009D0715" w:rsidRDefault="009D0715" w:rsidP="009D0715">
      <w:pPr>
        <w:pStyle w:val="Listenabsatz"/>
        <w:numPr>
          <w:ilvl w:val="6"/>
          <w:numId w:val="7"/>
        </w:numPr>
        <w:rPr>
          <w:rFonts w:ascii="Calibri" w:hAnsi="Calibri"/>
          <w:lang w:val="en-US"/>
        </w:rPr>
      </w:pPr>
      <w:r>
        <w:rPr>
          <w:rFonts w:ascii="Calibri" w:hAnsi="Calibri"/>
          <w:lang w:val="en-US"/>
        </w:rPr>
        <w:t xml:space="preserve">m = 0 &amp; 1: under-fitting: fail to capture trend, high error between predicted &amp; actual data </w:t>
      </w:r>
    </w:p>
    <w:p w14:paraId="5112DBE9" w14:textId="260BA496" w:rsidR="009D0715" w:rsidRDefault="009D0715" w:rsidP="009D0715">
      <w:pPr>
        <w:pStyle w:val="Listenabsatz"/>
        <w:numPr>
          <w:ilvl w:val="6"/>
          <w:numId w:val="7"/>
        </w:numPr>
        <w:rPr>
          <w:rFonts w:ascii="Calibri" w:hAnsi="Calibri"/>
          <w:lang w:val="en-US"/>
        </w:rPr>
      </w:pPr>
      <w:r>
        <w:rPr>
          <w:rFonts w:ascii="Calibri" w:hAnsi="Calibri"/>
          <w:lang w:val="en-US"/>
        </w:rPr>
        <w:t>m = 3 best fit</w:t>
      </w:r>
    </w:p>
    <w:p w14:paraId="27B5DC58" w14:textId="7CA34772" w:rsidR="009D0715" w:rsidRDefault="009D0715" w:rsidP="009D0715">
      <w:pPr>
        <w:pStyle w:val="Listenabsatz"/>
        <w:numPr>
          <w:ilvl w:val="6"/>
          <w:numId w:val="7"/>
        </w:numPr>
        <w:rPr>
          <w:rFonts w:ascii="Calibri" w:hAnsi="Calibri"/>
          <w:lang w:val="en-US"/>
        </w:rPr>
      </w:pPr>
      <w:r>
        <w:rPr>
          <w:rFonts w:ascii="Calibri" w:hAnsi="Calibri"/>
          <w:lang w:val="en-US"/>
        </w:rPr>
        <w:t>m = 9 considers each deviation in the data points (incl. noise); too sensitive; poor generalization to other datasets is expected: over-fitting</w:t>
      </w:r>
    </w:p>
    <w:p w14:paraId="0BEAC1C4" w14:textId="77777777" w:rsidR="009D0715" w:rsidRPr="009D0715" w:rsidRDefault="009D0715" w:rsidP="009D0715">
      <w:pPr>
        <w:pStyle w:val="Listenabsatz"/>
        <w:numPr>
          <w:ilvl w:val="0"/>
          <w:numId w:val="7"/>
        </w:numPr>
        <w:rPr>
          <w:rFonts w:ascii="Calibri" w:hAnsi="Calibri"/>
          <w:lang w:val="en-US"/>
        </w:rPr>
      </w:pPr>
    </w:p>
    <w:p w14:paraId="18290BFE" w14:textId="6663BA3E" w:rsidR="009D0715" w:rsidRPr="009D0715" w:rsidRDefault="009D0715" w:rsidP="009D0715">
      <w:pPr>
        <w:rPr>
          <w:rFonts w:ascii="Calibri" w:hAnsi="Calibri"/>
          <w:lang w:val="en-US"/>
        </w:rPr>
      </w:pPr>
    </w:p>
    <w:p w14:paraId="3FC3B8D1" w14:textId="0611A66A" w:rsidR="009D0715" w:rsidRDefault="009D0715" w:rsidP="009D0715">
      <w:pPr>
        <w:rPr>
          <w:rFonts w:ascii="Calibri" w:hAnsi="Calibri"/>
          <w:b/>
          <w:bCs/>
          <w:lang w:val="en-US"/>
        </w:rPr>
      </w:pPr>
    </w:p>
    <w:p w14:paraId="330F7839" w14:textId="392438A5" w:rsidR="009D0715" w:rsidRDefault="009D0715" w:rsidP="009D0715">
      <w:pPr>
        <w:rPr>
          <w:rFonts w:ascii="Calibri" w:hAnsi="Calibri"/>
          <w:b/>
          <w:bCs/>
          <w:lang w:val="en-US"/>
        </w:rPr>
      </w:pPr>
    </w:p>
    <w:p w14:paraId="087944BF" w14:textId="097D5D80" w:rsidR="005067C5" w:rsidRPr="005067C5" w:rsidRDefault="005067C5" w:rsidP="005067C5">
      <w:pPr>
        <w:pStyle w:val="StandardWeb"/>
        <w:shd w:val="clear" w:color="auto" w:fill="FFFFFF"/>
        <w:contextualSpacing/>
        <w:rPr>
          <w:rFonts w:ascii="Calibri" w:hAnsi="Calibri"/>
          <w:b/>
          <w:bCs/>
          <w:lang w:val="en-US"/>
        </w:rPr>
      </w:pPr>
      <w:r w:rsidRPr="005067C5">
        <w:rPr>
          <w:rFonts w:ascii="Calibri" w:hAnsi="Calibri"/>
          <w:b/>
          <w:bCs/>
          <w:lang w:val="en-US"/>
        </w:rPr>
        <w:t>Generalization error</w:t>
      </w:r>
      <w:r w:rsidR="00E80330">
        <w:rPr>
          <w:rFonts w:ascii="Calibri" w:hAnsi="Calibri"/>
          <w:b/>
          <w:bCs/>
          <w:lang w:val="en-US"/>
        </w:rPr>
        <w:t xml:space="preserve"> = </w:t>
      </w:r>
      <w:r w:rsidR="00E80330" w:rsidRPr="001672A4">
        <w:rPr>
          <w:rFonts w:ascii="Calibri" w:hAnsi="Calibri"/>
          <w:b/>
          <w:bCs/>
          <w:lang w:val="en-US"/>
        </w:rPr>
        <w:t>Expected error on unseen data</w:t>
      </w:r>
      <w:r w:rsidR="00E80330" w:rsidRPr="005067C5">
        <w:rPr>
          <w:rFonts w:ascii="Calibri" w:hAnsi="Calibri"/>
          <w:lang w:val="en-US"/>
        </w:rPr>
        <w:t xml:space="preserve"> </w:t>
      </w:r>
      <w:r w:rsidR="00E80330">
        <w:rPr>
          <w:rFonts w:ascii="Calibri" w:hAnsi="Calibri"/>
          <w:lang w:val="en-US"/>
        </w:rPr>
        <w:t xml:space="preserve"> </w:t>
      </w:r>
    </w:p>
    <w:p w14:paraId="02418497" w14:textId="77777777" w:rsidR="005067C5" w:rsidRDefault="005067C5" w:rsidP="005067C5">
      <w:pPr>
        <w:pStyle w:val="StandardWeb"/>
        <w:numPr>
          <w:ilvl w:val="0"/>
          <w:numId w:val="7"/>
        </w:numPr>
        <w:shd w:val="clear" w:color="auto" w:fill="FFFFFF"/>
        <w:rPr>
          <w:rFonts w:ascii="Calibri" w:hAnsi="Calibri"/>
          <w:lang w:val="en-US"/>
        </w:rPr>
      </w:pPr>
      <w:r w:rsidRPr="005067C5">
        <w:rPr>
          <w:rFonts w:ascii="Calibri" w:hAnsi="Calibri"/>
          <w:lang w:val="en-US"/>
        </w:rPr>
        <w:t>key issue</w:t>
      </w:r>
      <w:r>
        <w:rPr>
          <w:rFonts w:ascii="Calibri" w:hAnsi="Calibri"/>
          <w:lang w:val="en-US"/>
        </w:rPr>
        <w:t xml:space="preserve">: </w:t>
      </w:r>
      <w:r w:rsidRPr="005067C5">
        <w:rPr>
          <w:rFonts w:ascii="Calibri" w:hAnsi="Calibri"/>
          <w:lang w:val="en-US"/>
        </w:rPr>
        <w:t>easy with flexible mathematical functions to fit extremely well to a dataset</w:t>
      </w:r>
    </w:p>
    <w:p w14:paraId="3E46277F" w14:textId="19F21D24" w:rsidR="009D0715" w:rsidRPr="00E80330" w:rsidRDefault="005067C5" w:rsidP="009D0715">
      <w:pPr>
        <w:pStyle w:val="StandardWeb"/>
        <w:numPr>
          <w:ilvl w:val="0"/>
          <w:numId w:val="7"/>
        </w:numPr>
        <w:shd w:val="clear" w:color="auto" w:fill="FFFFFF"/>
        <w:rPr>
          <w:rFonts w:ascii="Calibri" w:hAnsi="Calibri"/>
          <w:lang w:val="en-US"/>
        </w:rPr>
      </w:pPr>
      <w:r w:rsidRPr="005067C5">
        <w:rPr>
          <w:rFonts w:ascii="Calibri" w:hAnsi="Calibri"/>
          <w:lang w:val="en-US"/>
        </w:rPr>
        <w:t>challenge</w:t>
      </w:r>
      <w:r w:rsidR="00E80330">
        <w:rPr>
          <w:rFonts w:ascii="Calibri" w:hAnsi="Calibri"/>
          <w:lang w:val="en-US"/>
        </w:rPr>
        <w:t xml:space="preserve">: </w:t>
      </w:r>
      <w:r w:rsidRPr="005067C5">
        <w:rPr>
          <w:rFonts w:ascii="Calibri" w:hAnsi="Calibri"/>
          <w:b/>
          <w:bCs/>
          <w:lang w:val="en-US"/>
        </w:rPr>
        <w:t>reducing the error on unseen dat</w:t>
      </w:r>
      <w:r>
        <w:rPr>
          <w:rFonts w:ascii="Calibri" w:hAnsi="Calibri"/>
          <w:b/>
          <w:bCs/>
          <w:lang w:val="en-US"/>
        </w:rPr>
        <w:t>a</w:t>
      </w:r>
    </w:p>
    <w:p w14:paraId="7854BED9" w14:textId="53C6610D" w:rsidR="00E80330" w:rsidRDefault="00E80330" w:rsidP="009D0715">
      <w:pPr>
        <w:pStyle w:val="StandardWeb"/>
        <w:numPr>
          <w:ilvl w:val="0"/>
          <w:numId w:val="7"/>
        </w:numPr>
        <w:shd w:val="clear" w:color="auto" w:fill="FFFFFF"/>
        <w:rPr>
          <w:rFonts w:ascii="Calibri" w:hAnsi="Calibri"/>
          <w:lang w:val="en-US"/>
        </w:rPr>
      </w:pPr>
      <w:r>
        <w:rPr>
          <w:rFonts w:ascii="Calibri" w:hAnsi="Calibri"/>
          <w:b/>
          <w:bCs/>
          <w:lang w:val="en-US"/>
        </w:rPr>
        <w:t xml:space="preserve">How </w:t>
      </w:r>
      <w:r>
        <w:rPr>
          <w:rFonts w:ascii="Calibri" w:hAnsi="Calibri"/>
          <w:lang w:val="en-US"/>
        </w:rPr>
        <w:t xml:space="preserve">to minimize error on data we have never </w:t>
      </w:r>
      <w:proofErr w:type="gramStart"/>
      <w:r>
        <w:rPr>
          <w:rFonts w:ascii="Calibri" w:hAnsi="Calibri"/>
          <w:lang w:val="en-US"/>
        </w:rPr>
        <w:t>seen?:</w:t>
      </w:r>
      <w:proofErr w:type="gramEnd"/>
    </w:p>
    <w:p w14:paraId="7C861EEA" w14:textId="1084E399" w:rsidR="00E80330" w:rsidRDefault="00E80330" w:rsidP="00E80330">
      <w:pPr>
        <w:pStyle w:val="StandardWeb"/>
        <w:numPr>
          <w:ilvl w:val="1"/>
          <w:numId w:val="7"/>
        </w:numPr>
        <w:shd w:val="clear" w:color="auto" w:fill="FFFFFF"/>
        <w:rPr>
          <w:rFonts w:ascii="Calibri" w:hAnsi="Calibri"/>
          <w:lang w:val="en-US"/>
        </w:rPr>
      </w:pPr>
      <w:r w:rsidRPr="009B2937">
        <w:rPr>
          <w:rFonts w:ascii="Calibri" w:hAnsi="Calibri"/>
          <w:u w:val="single"/>
          <w:lang w:val="en-US"/>
        </w:rPr>
        <w:t>Assumption</w:t>
      </w:r>
      <w:r w:rsidRPr="00E80330">
        <w:rPr>
          <w:rFonts w:ascii="Calibri" w:hAnsi="Calibri"/>
          <w:lang w:val="en-US"/>
        </w:rPr>
        <w:t xml:space="preserve">: </w:t>
      </w:r>
      <w:r w:rsidRPr="00E80330">
        <w:rPr>
          <w:rFonts w:ascii="Calibri" w:hAnsi="Calibri"/>
          <w:b/>
          <w:bCs/>
          <w:lang w:val="en-US"/>
        </w:rPr>
        <w:t>observations</w:t>
      </w:r>
      <w:r w:rsidRPr="00E80330">
        <w:rPr>
          <w:rFonts w:ascii="Calibri" w:hAnsi="Calibri"/>
          <w:lang w:val="en-US"/>
        </w:rPr>
        <w:t xml:space="preserve"> x of our dataset and of </w:t>
      </w:r>
      <w:r w:rsidRPr="00E80330">
        <w:rPr>
          <w:rFonts w:ascii="Calibri" w:hAnsi="Calibri"/>
          <w:b/>
          <w:bCs/>
          <w:lang w:val="en-US"/>
        </w:rPr>
        <w:t>unseen data</w:t>
      </w:r>
      <w:r w:rsidRPr="00E80330">
        <w:rPr>
          <w:rFonts w:ascii="Calibri" w:hAnsi="Calibri"/>
          <w:lang w:val="en-US"/>
        </w:rPr>
        <w:t xml:space="preserve"> are </w:t>
      </w:r>
      <w:proofErr w:type="spellStart"/>
      <w:r w:rsidRPr="00E80330">
        <w:rPr>
          <w:rFonts w:ascii="Calibri" w:hAnsi="Calibri"/>
          <w:b/>
          <w:bCs/>
          <w:lang w:val="en-US"/>
        </w:rPr>
        <w:t>i.i.d</w:t>
      </w:r>
      <w:proofErr w:type="spellEnd"/>
      <w:r w:rsidRPr="00E80330">
        <w:rPr>
          <w:rFonts w:ascii="Calibri" w:hAnsi="Calibri"/>
          <w:lang w:val="en-US"/>
        </w:rPr>
        <w:t>, they are independent observations of the same population</w:t>
      </w:r>
    </w:p>
    <w:p w14:paraId="551C2B77" w14:textId="62419387" w:rsidR="00E80330" w:rsidRDefault="00E80330" w:rsidP="00E80330">
      <w:pPr>
        <w:pStyle w:val="StandardWeb"/>
        <w:numPr>
          <w:ilvl w:val="1"/>
          <w:numId w:val="7"/>
        </w:numPr>
        <w:shd w:val="clear" w:color="auto" w:fill="FFFFFF"/>
        <w:rPr>
          <w:rFonts w:ascii="Calibri" w:hAnsi="Calibri"/>
          <w:lang w:val="en-US"/>
        </w:rPr>
      </w:pPr>
      <w:r w:rsidRPr="00E80330">
        <w:rPr>
          <w:rFonts w:ascii="Calibri" w:hAnsi="Calibri"/>
          <w:lang w:val="en-US"/>
        </w:rPr>
        <w:sym w:font="Wingdings" w:char="F0E0"/>
      </w:r>
      <w:r>
        <w:rPr>
          <w:rFonts w:ascii="Calibri" w:hAnsi="Calibri"/>
          <w:lang w:val="en-US"/>
        </w:rPr>
        <w:t xml:space="preserve"> select subset of our dataset and pretend it is an independent dataset</w:t>
      </w:r>
    </w:p>
    <w:p w14:paraId="32A4D1CB" w14:textId="77777777" w:rsidR="00976ADB" w:rsidRDefault="00200169" w:rsidP="00200169">
      <w:pPr>
        <w:pStyle w:val="StandardWeb"/>
        <w:numPr>
          <w:ilvl w:val="1"/>
          <w:numId w:val="7"/>
        </w:numPr>
        <w:shd w:val="clear" w:color="auto" w:fill="FFFFFF"/>
        <w:rPr>
          <w:rFonts w:ascii="Calibri" w:hAnsi="Calibri"/>
          <w:lang w:val="en-US"/>
        </w:rPr>
      </w:pPr>
      <w:r w:rsidRPr="00E80330">
        <w:rPr>
          <w:rFonts w:ascii="Calibri" w:hAnsi="Calibri"/>
          <w:noProof/>
          <w:lang w:val="en-US"/>
        </w:rPr>
        <w:drawing>
          <wp:anchor distT="0" distB="0" distL="114300" distR="114300" simplePos="0" relativeHeight="251716608" behindDoc="0" locked="0" layoutInCell="1" allowOverlap="1" wp14:anchorId="114D7FFA" wp14:editId="2B5DED98">
            <wp:simplePos x="0" y="0"/>
            <wp:positionH relativeFrom="column">
              <wp:posOffset>3566968</wp:posOffset>
            </wp:positionH>
            <wp:positionV relativeFrom="paragraph">
              <wp:posOffset>654973</wp:posOffset>
            </wp:positionV>
            <wp:extent cx="2837180" cy="1033145"/>
            <wp:effectExtent l="0" t="0" r="0" b="0"/>
            <wp:wrapThrough wrapText="bothSides">
              <wp:wrapPolygon edited="0">
                <wp:start x="0" y="0"/>
                <wp:lineTo x="0" y="21242"/>
                <wp:lineTo x="21465" y="21242"/>
                <wp:lineTo x="21465" y="0"/>
                <wp:lineTo x="0" y="0"/>
              </wp:wrapPolygon>
            </wp:wrapThrough>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7180" cy="1033145"/>
                    </a:xfrm>
                    <a:prstGeom prst="rect">
                      <a:avLst/>
                    </a:prstGeom>
                  </pic:spPr>
                </pic:pic>
              </a:graphicData>
            </a:graphic>
            <wp14:sizeRelH relativeFrom="page">
              <wp14:pctWidth>0</wp14:pctWidth>
            </wp14:sizeRelH>
            <wp14:sizeRelV relativeFrom="page">
              <wp14:pctHeight>0</wp14:pctHeight>
            </wp14:sizeRelV>
          </wp:anchor>
        </w:drawing>
      </w:r>
      <w:r w:rsidRPr="00E80330">
        <w:rPr>
          <w:rFonts w:ascii="Calibri" w:hAnsi="Calibri"/>
          <w:noProof/>
          <w:lang w:val="en-US"/>
        </w:rPr>
        <w:drawing>
          <wp:anchor distT="0" distB="0" distL="114300" distR="114300" simplePos="0" relativeHeight="251715584" behindDoc="0" locked="0" layoutInCell="1" allowOverlap="1" wp14:anchorId="0057DB30" wp14:editId="445DA996">
            <wp:simplePos x="0" y="0"/>
            <wp:positionH relativeFrom="column">
              <wp:posOffset>-50222</wp:posOffset>
            </wp:positionH>
            <wp:positionV relativeFrom="paragraph">
              <wp:posOffset>579755</wp:posOffset>
            </wp:positionV>
            <wp:extent cx="3158490" cy="1213485"/>
            <wp:effectExtent l="0" t="0" r="3810" b="5715"/>
            <wp:wrapThrough wrapText="bothSides">
              <wp:wrapPolygon edited="0">
                <wp:start x="0" y="0"/>
                <wp:lineTo x="0" y="21476"/>
                <wp:lineTo x="21539" y="21476"/>
                <wp:lineTo x="21539" y="0"/>
                <wp:lineTo x="0" y="0"/>
              </wp:wrapPolygon>
            </wp:wrapThrough>
            <wp:docPr id="78" name="Grafik 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descr="Ein Bild, das Text enthält.&#10;&#10;Automatisch generierte Beschreibu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58490" cy="1213485"/>
                    </a:xfrm>
                    <a:prstGeom prst="rect">
                      <a:avLst/>
                    </a:prstGeom>
                  </pic:spPr>
                </pic:pic>
              </a:graphicData>
            </a:graphic>
            <wp14:sizeRelH relativeFrom="page">
              <wp14:pctWidth>0</wp14:pctWidth>
            </wp14:sizeRelH>
            <wp14:sizeRelV relativeFrom="page">
              <wp14:pctHeight>0</wp14:pctHeight>
            </wp14:sizeRelV>
          </wp:anchor>
        </w:drawing>
      </w:r>
      <w:r w:rsidRPr="00200169">
        <w:rPr>
          <w:rFonts w:ascii="Calibri" w:hAnsi="Calibri"/>
          <w:lang w:val="en-US"/>
        </w:rPr>
        <w:t xml:space="preserve">divide the available dataset into a training set and a test set. </w:t>
      </w:r>
    </w:p>
    <w:p w14:paraId="3430D22A" w14:textId="69B491B3" w:rsidR="00406B69" w:rsidRPr="00406B69" w:rsidRDefault="00200169" w:rsidP="00200169">
      <w:pPr>
        <w:pStyle w:val="StandardWeb"/>
        <w:numPr>
          <w:ilvl w:val="1"/>
          <w:numId w:val="7"/>
        </w:numPr>
        <w:shd w:val="clear" w:color="auto" w:fill="FFFFFF"/>
        <w:rPr>
          <w:rFonts w:ascii="Calibri" w:hAnsi="Calibri"/>
          <w:lang w:val="en-US"/>
        </w:rPr>
      </w:pPr>
      <w:r w:rsidRPr="00406B69">
        <w:rPr>
          <w:rFonts w:ascii="Calibri" w:hAnsi="Calibri"/>
          <w:b/>
          <w:bCs/>
          <w:lang w:val="en-US"/>
        </w:rPr>
        <w:t>train</w:t>
      </w:r>
      <w:r w:rsidRPr="00200169">
        <w:rPr>
          <w:rFonts w:ascii="Calibri" w:hAnsi="Calibri"/>
          <w:lang w:val="en-US"/>
        </w:rPr>
        <w:t xml:space="preserve"> our algorithm exclusively on the </w:t>
      </w:r>
      <w:r w:rsidRPr="00406B69">
        <w:rPr>
          <w:rFonts w:ascii="Calibri" w:hAnsi="Calibri"/>
          <w:b/>
          <w:bCs/>
          <w:lang w:val="en-US"/>
        </w:rPr>
        <w:t>training set</w:t>
      </w:r>
      <w:r w:rsidR="00406B69">
        <w:rPr>
          <w:rFonts w:ascii="Calibri" w:hAnsi="Calibri"/>
          <w:b/>
          <w:bCs/>
          <w:lang w:val="en-US"/>
        </w:rPr>
        <w:t xml:space="preserve"> </w:t>
      </w:r>
    </w:p>
    <w:p w14:paraId="361C8DCE" w14:textId="5ABB76C2" w:rsidR="00200169" w:rsidRPr="00200169" w:rsidRDefault="00200169" w:rsidP="00200169">
      <w:pPr>
        <w:pStyle w:val="StandardWeb"/>
        <w:numPr>
          <w:ilvl w:val="1"/>
          <w:numId w:val="7"/>
        </w:numPr>
        <w:shd w:val="clear" w:color="auto" w:fill="FFFFFF"/>
        <w:rPr>
          <w:rFonts w:ascii="Calibri" w:hAnsi="Calibri"/>
          <w:lang w:val="en-US"/>
        </w:rPr>
      </w:pPr>
      <w:r w:rsidRPr="00B86778">
        <w:rPr>
          <w:rFonts w:ascii="Calibri" w:hAnsi="Calibri"/>
          <w:b/>
          <w:bCs/>
          <w:lang w:val="en-US"/>
        </w:rPr>
        <w:t>test set</w:t>
      </w:r>
      <w:r w:rsidRPr="00200169">
        <w:rPr>
          <w:rFonts w:ascii="Calibri" w:hAnsi="Calibri"/>
          <w:lang w:val="en-US"/>
        </w:rPr>
        <w:t xml:space="preserve"> only for </w:t>
      </w:r>
      <w:r w:rsidRPr="00B86778">
        <w:rPr>
          <w:rFonts w:ascii="Calibri" w:hAnsi="Calibri"/>
          <w:b/>
          <w:bCs/>
          <w:lang w:val="en-US"/>
        </w:rPr>
        <w:t>evaluation</w:t>
      </w:r>
      <w:r w:rsidRPr="00200169">
        <w:rPr>
          <w:rFonts w:ascii="Calibri" w:hAnsi="Calibri"/>
          <w:lang w:val="en-US"/>
        </w:rPr>
        <w:t xml:space="preserve"> purposes</w:t>
      </w:r>
      <w:r w:rsidR="006A55DD">
        <w:rPr>
          <w:rFonts w:ascii="Calibri" w:hAnsi="Calibri"/>
          <w:lang w:val="en-US"/>
        </w:rPr>
        <w:t xml:space="preserve"> </w:t>
      </w:r>
      <w:r w:rsidR="006A55DD">
        <w:rPr>
          <w:rFonts w:ascii="Calibri" w:hAnsi="Calibri"/>
          <w:b/>
          <w:bCs/>
          <w:lang w:val="en-US"/>
        </w:rPr>
        <w:t>(10-30% of data)</w:t>
      </w:r>
    </w:p>
    <w:p w14:paraId="31D877B5" w14:textId="6D7A9F86" w:rsidR="00200169" w:rsidRDefault="00200169" w:rsidP="00200169">
      <w:pPr>
        <w:pStyle w:val="StandardWeb"/>
        <w:shd w:val="clear" w:color="auto" w:fill="FFFFFF"/>
        <w:rPr>
          <w:rFonts w:ascii="Calibri" w:hAnsi="Calibri"/>
          <w:lang w:val="en-US"/>
        </w:rPr>
      </w:pPr>
    </w:p>
    <w:p w14:paraId="0CDC4C5F" w14:textId="66CCF5C8" w:rsidR="00E80330" w:rsidRDefault="00E80330" w:rsidP="00727622">
      <w:pPr>
        <w:pStyle w:val="StandardWeb"/>
        <w:shd w:val="clear" w:color="auto" w:fill="FFFFFF"/>
        <w:ind w:left="720"/>
        <w:rPr>
          <w:rFonts w:ascii="Calibri" w:hAnsi="Calibri"/>
          <w:lang w:val="en-US"/>
        </w:rPr>
      </w:pPr>
    </w:p>
    <w:p w14:paraId="51155F87" w14:textId="77777777" w:rsidR="00B41283" w:rsidRDefault="00B41283" w:rsidP="00626AAD">
      <w:pPr>
        <w:pStyle w:val="StandardWeb"/>
        <w:shd w:val="clear" w:color="auto" w:fill="FFFFFF"/>
        <w:rPr>
          <w:rFonts w:ascii="Calibri" w:hAnsi="Calibri"/>
          <w:b/>
          <w:bCs/>
          <w:u w:val="single"/>
          <w:lang w:val="en-US"/>
        </w:rPr>
      </w:pPr>
    </w:p>
    <w:p w14:paraId="1DFB22DE" w14:textId="2EE63894" w:rsidR="00626AAD" w:rsidRPr="006C7240" w:rsidRDefault="00626AAD" w:rsidP="00626AAD">
      <w:pPr>
        <w:pStyle w:val="StandardWeb"/>
        <w:shd w:val="clear" w:color="auto" w:fill="FFFFFF"/>
        <w:rPr>
          <w:rFonts w:ascii="Calibri" w:hAnsi="Calibri"/>
          <w:lang w:val="en-US"/>
        </w:rPr>
      </w:pPr>
      <w:r w:rsidRPr="00E5202F">
        <w:rPr>
          <w:rFonts w:ascii="Calibri" w:hAnsi="Calibri"/>
          <w:b/>
          <w:bCs/>
          <w:u w:val="single"/>
          <w:lang w:val="en-US"/>
        </w:rPr>
        <w:lastRenderedPageBreak/>
        <w:t>Overfitting of the training set</w:t>
      </w:r>
      <w:r>
        <w:rPr>
          <w:rFonts w:ascii="Calibri" w:hAnsi="Calibri"/>
          <w:lang w:val="en-US"/>
        </w:rPr>
        <w:t xml:space="preserve"> = </w:t>
      </w:r>
      <w:r w:rsidRPr="006C7240">
        <w:rPr>
          <w:rFonts w:ascii="Calibri" w:hAnsi="Calibri"/>
          <w:lang w:val="en-US"/>
        </w:rPr>
        <w:t xml:space="preserve">measured </w:t>
      </w:r>
      <w:r w:rsidRPr="006C7240">
        <w:rPr>
          <w:rFonts w:ascii="Calibri" w:hAnsi="Calibri"/>
          <w:b/>
          <w:bCs/>
          <w:lang w:val="en-US"/>
        </w:rPr>
        <w:t>error</w:t>
      </w:r>
      <w:r w:rsidRPr="006C7240">
        <w:rPr>
          <w:rFonts w:ascii="Calibri" w:hAnsi="Calibri"/>
          <w:lang w:val="en-US"/>
        </w:rPr>
        <w:t xml:space="preserve"> computed from a defined error function is notably </w:t>
      </w:r>
      <w:r w:rsidRPr="006C7240">
        <w:rPr>
          <w:rFonts w:ascii="Calibri" w:hAnsi="Calibri"/>
          <w:b/>
          <w:bCs/>
          <w:lang w:val="en-US"/>
        </w:rPr>
        <w:t>larger</w:t>
      </w:r>
      <w:r w:rsidRPr="006C7240">
        <w:rPr>
          <w:rFonts w:ascii="Calibri" w:hAnsi="Calibri"/>
          <w:lang w:val="en-US"/>
        </w:rPr>
        <w:t xml:space="preserve"> </w:t>
      </w:r>
      <w:r w:rsidRPr="006C7240">
        <w:rPr>
          <w:rFonts w:ascii="Calibri" w:hAnsi="Calibri"/>
          <w:b/>
          <w:bCs/>
          <w:lang w:val="en-US"/>
        </w:rPr>
        <w:t>for the test dataset</w:t>
      </w:r>
      <w:r w:rsidRPr="006C7240">
        <w:rPr>
          <w:rFonts w:ascii="Calibri" w:hAnsi="Calibri"/>
          <w:lang w:val="en-US"/>
        </w:rPr>
        <w:t xml:space="preserve"> </w:t>
      </w:r>
      <w:r w:rsidRPr="006C7240">
        <w:rPr>
          <w:rFonts w:ascii="Calibri" w:hAnsi="Calibri"/>
          <w:b/>
          <w:bCs/>
          <w:lang w:val="en-US"/>
        </w:rPr>
        <w:t>than for the training dataset</w:t>
      </w:r>
      <w:r w:rsidRPr="006C7240">
        <w:rPr>
          <w:rFonts w:ascii="Calibri" w:hAnsi="Calibri"/>
          <w:lang w:val="en-US"/>
        </w:rPr>
        <w:t xml:space="preserve">. </w:t>
      </w:r>
    </w:p>
    <w:p w14:paraId="24C8E7A7" w14:textId="77777777" w:rsidR="0024401B" w:rsidRPr="0024401B" w:rsidRDefault="00E5202F" w:rsidP="0024401B">
      <w:pPr>
        <w:pStyle w:val="berschrift2"/>
        <w:rPr>
          <w:rFonts w:ascii="Calibri" w:hAnsi="Calibri"/>
          <w:b/>
          <w:bCs/>
          <w:lang w:val="en-US"/>
        </w:rPr>
      </w:pPr>
      <w:r w:rsidRPr="0024401B">
        <w:rPr>
          <w:rFonts w:ascii="Calibri" w:hAnsi="Calibri"/>
          <w:b/>
          <w:bCs/>
          <w:noProof/>
          <w:lang w:val="en-US"/>
        </w:rPr>
        <w:drawing>
          <wp:anchor distT="0" distB="0" distL="114300" distR="114300" simplePos="0" relativeHeight="251717632" behindDoc="0" locked="0" layoutInCell="1" allowOverlap="1" wp14:anchorId="2677E0D9" wp14:editId="69CE5455">
            <wp:simplePos x="0" y="0"/>
            <wp:positionH relativeFrom="column">
              <wp:posOffset>3450128</wp:posOffset>
            </wp:positionH>
            <wp:positionV relativeFrom="paragraph">
              <wp:posOffset>305031</wp:posOffset>
            </wp:positionV>
            <wp:extent cx="3022600" cy="1426845"/>
            <wp:effectExtent l="0" t="0" r="0" b="0"/>
            <wp:wrapThrough wrapText="bothSides">
              <wp:wrapPolygon edited="0">
                <wp:start x="0" y="0"/>
                <wp:lineTo x="0" y="21340"/>
                <wp:lineTo x="21509" y="21340"/>
                <wp:lineTo x="21509" y="0"/>
                <wp:lineTo x="0" y="0"/>
              </wp:wrapPolygon>
            </wp:wrapThrough>
            <wp:docPr id="81" name="Grafik 8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isch enthält.&#10;&#10;Automatisch generierte Beschreibu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22600" cy="1426845"/>
                    </a:xfrm>
                    <a:prstGeom prst="rect">
                      <a:avLst/>
                    </a:prstGeom>
                  </pic:spPr>
                </pic:pic>
              </a:graphicData>
            </a:graphic>
            <wp14:sizeRelH relativeFrom="page">
              <wp14:pctWidth>0</wp14:pctWidth>
            </wp14:sizeRelH>
            <wp14:sizeRelV relativeFrom="page">
              <wp14:pctHeight>0</wp14:pctHeight>
            </wp14:sizeRelV>
          </wp:anchor>
        </w:drawing>
      </w:r>
      <w:r w:rsidRPr="0024401B">
        <w:rPr>
          <w:rFonts w:ascii="Calibri" w:hAnsi="Calibri"/>
          <w:b/>
          <w:bCs/>
          <w:lang w:val="en-US"/>
        </w:rPr>
        <w:t>Cross-</w:t>
      </w:r>
      <w:r w:rsidRPr="0024401B">
        <w:rPr>
          <w:b/>
          <w:bCs/>
          <w:lang w:val="en-US"/>
        </w:rPr>
        <w:t>validation</w:t>
      </w:r>
      <w:r w:rsidRPr="0024401B">
        <w:rPr>
          <w:rFonts w:ascii="Calibri" w:hAnsi="Calibri"/>
          <w:b/>
          <w:bCs/>
          <w:lang w:val="en-US"/>
        </w:rPr>
        <w:t xml:space="preserve"> </w:t>
      </w:r>
    </w:p>
    <w:p w14:paraId="6538947B" w14:textId="451DD6DE" w:rsidR="00E80330" w:rsidRDefault="00E5202F" w:rsidP="00E80330">
      <w:pPr>
        <w:pStyle w:val="StandardWeb"/>
        <w:shd w:val="clear" w:color="auto" w:fill="FFFFFF"/>
        <w:rPr>
          <w:rFonts w:ascii="Calibri" w:hAnsi="Calibri"/>
          <w:lang w:val="en-US"/>
        </w:rPr>
      </w:pPr>
      <w:r>
        <w:rPr>
          <w:rFonts w:ascii="Calibri" w:hAnsi="Calibri"/>
          <w:lang w:val="en-US"/>
        </w:rPr>
        <w:t xml:space="preserve">= strategy to assess the performance of a machine learning model help to </w:t>
      </w:r>
      <w:r w:rsidRPr="00936E6F">
        <w:rPr>
          <w:rFonts w:ascii="Calibri" w:hAnsi="Calibri"/>
          <w:b/>
          <w:bCs/>
          <w:lang w:val="en-US"/>
        </w:rPr>
        <w:t>prevent over-fitting</w:t>
      </w:r>
    </w:p>
    <w:p w14:paraId="3395FFC1" w14:textId="1F34185A" w:rsidR="00E5202F" w:rsidRDefault="00E5202F" w:rsidP="00E5202F">
      <w:pPr>
        <w:pStyle w:val="StandardWeb"/>
        <w:numPr>
          <w:ilvl w:val="0"/>
          <w:numId w:val="7"/>
        </w:numPr>
        <w:shd w:val="clear" w:color="auto" w:fill="FFFFFF"/>
        <w:rPr>
          <w:rFonts w:ascii="Calibri" w:hAnsi="Calibri"/>
          <w:lang w:val="en-US"/>
        </w:rPr>
      </w:pPr>
      <w:r>
        <w:rPr>
          <w:rFonts w:ascii="Calibri" w:hAnsi="Calibri"/>
          <w:lang w:val="en-US"/>
        </w:rPr>
        <w:t>data is randomly split into k folds: k=3:</w:t>
      </w:r>
    </w:p>
    <w:p w14:paraId="4D31A8A2" w14:textId="67C92126" w:rsidR="00E5202F" w:rsidRDefault="00393407" w:rsidP="00E5202F">
      <w:pPr>
        <w:pStyle w:val="StandardWeb"/>
        <w:numPr>
          <w:ilvl w:val="0"/>
          <w:numId w:val="7"/>
        </w:numPr>
        <w:shd w:val="clear" w:color="auto" w:fill="FFFFFF"/>
        <w:rPr>
          <w:rFonts w:ascii="Calibri" w:hAnsi="Calibri"/>
          <w:lang w:val="en-US"/>
        </w:rPr>
      </w:pPr>
      <w:r>
        <w:rPr>
          <w:rFonts w:ascii="Calibri" w:hAnsi="Calibri"/>
          <w:lang w:val="en-US"/>
        </w:rPr>
        <w:t xml:space="preserve">then model trained on k-1 folds and evaluated on fold not used for training </w:t>
      </w:r>
    </w:p>
    <w:p w14:paraId="2A098A8E" w14:textId="4B422CB8" w:rsidR="00393407" w:rsidRDefault="00393407" w:rsidP="00E5202F">
      <w:pPr>
        <w:pStyle w:val="StandardWeb"/>
        <w:numPr>
          <w:ilvl w:val="0"/>
          <w:numId w:val="7"/>
        </w:numPr>
        <w:shd w:val="clear" w:color="auto" w:fill="FFFFFF"/>
        <w:rPr>
          <w:rFonts w:ascii="Calibri" w:hAnsi="Calibri"/>
          <w:lang w:val="en-US"/>
        </w:rPr>
      </w:pPr>
      <w:r>
        <w:rPr>
          <w:rFonts w:ascii="Calibri" w:hAnsi="Calibri"/>
          <w:lang w:val="en-US"/>
        </w:rPr>
        <w:t xml:space="preserve">high k: data training better imitates original data set, but slower computation </w:t>
      </w:r>
      <w:r w:rsidR="00C14DC5">
        <w:rPr>
          <w:rFonts w:ascii="Calibri" w:hAnsi="Calibri"/>
          <w:lang w:val="en-US"/>
        </w:rPr>
        <w:t>time; k = 5 &amp; k = 10 usually in practice</w:t>
      </w:r>
    </w:p>
    <w:p w14:paraId="44BA6516" w14:textId="17E6A412" w:rsidR="009B2937" w:rsidRDefault="009B2937" w:rsidP="00E5202F">
      <w:pPr>
        <w:pStyle w:val="StandardWeb"/>
        <w:numPr>
          <w:ilvl w:val="0"/>
          <w:numId w:val="7"/>
        </w:numPr>
        <w:shd w:val="clear" w:color="auto" w:fill="FFFFFF"/>
        <w:rPr>
          <w:rFonts w:ascii="Calibri" w:hAnsi="Calibri"/>
          <w:lang w:val="en-US"/>
        </w:rPr>
      </w:pPr>
      <w:proofErr w:type="spellStart"/>
      <w:r>
        <w:rPr>
          <w:rFonts w:ascii="Calibri" w:hAnsi="Calibri"/>
          <w:lang w:val="en-US"/>
        </w:rPr>
        <w:t>i</w:t>
      </w:r>
      <w:r w:rsidRPr="008C0D0E">
        <w:rPr>
          <w:rFonts w:ascii="Calibri" w:hAnsi="Calibri"/>
          <w:b/>
          <w:bCs/>
          <w:lang w:val="en-US"/>
        </w:rPr>
        <w:t>.i.d</w:t>
      </w:r>
      <w:proofErr w:type="spellEnd"/>
      <w:r w:rsidRPr="008C0D0E">
        <w:rPr>
          <w:rFonts w:ascii="Calibri" w:hAnsi="Calibri"/>
          <w:b/>
          <w:bCs/>
          <w:lang w:val="en-US"/>
        </w:rPr>
        <w:t xml:space="preserve"> assumption</w:t>
      </w:r>
      <w:r w:rsidR="008C0D0E">
        <w:rPr>
          <w:rFonts w:ascii="Calibri" w:hAnsi="Calibri"/>
          <w:lang w:val="en-US"/>
        </w:rPr>
        <w:t xml:space="preserve">: </w:t>
      </w:r>
      <w:r>
        <w:rPr>
          <w:rFonts w:ascii="Calibri" w:hAnsi="Calibri"/>
          <w:lang w:val="en-US"/>
        </w:rPr>
        <w:t>training &amp; test samples ha</w:t>
      </w:r>
      <w:r w:rsidR="008C0D0E">
        <w:rPr>
          <w:rFonts w:ascii="Calibri" w:hAnsi="Calibri"/>
          <w:lang w:val="en-US"/>
        </w:rPr>
        <w:t>ve</w:t>
      </w:r>
      <w:r>
        <w:rPr>
          <w:rFonts w:ascii="Calibri" w:hAnsi="Calibri"/>
          <w:lang w:val="en-US"/>
        </w:rPr>
        <w:t xml:space="preserve"> to be </w:t>
      </w:r>
      <w:proofErr w:type="spellStart"/>
      <w:r>
        <w:rPr>
          <w:rFonts w:ascii="Calibri" w:hAnsi="Calibri"/>
          <w:lang w:val="en-US"/>
        </w:rPr>
        <w:t>i.i.d</w:t>
      </w:r>
      <w:proofErr w:type="spellEnd"/>
      <w:r>
        <w:rPr>
          <w:rFonts w:ascii="Calibri" w:hAnsi="Calibri"/>
          <w:lang w:val="en-US"/>
        </w:rPr>
        <w:t xml:space="preserve"> for cross-validation to work</w:t>
      </w:r>
    </w:p>
    <w:p w14:paraId="06311644" w14:textId="2AA90523" w:rsidR="003B4E38" w:rsidRDefault="003B4E38" w:rsidP="003B4E38">
      <w:pPr>
        <w:pStyle w:val="StandardWeb"/>
        <w:numPr>
          <w:ilvl w:val="1"/>
          <w:numId w:val="7"/>
        </w:numPr>
        <w:shd w:val="clear" w:color="auto" w:fill="FFFFFF"/>
        <w:rPr>
          <w:rFonts w:ascii="Calibri" w:hAnsi="Calibri"/>
          <w:lang w:val="en-US"/>
        </w:rPr>
      </w:pPr>
      <w:r>
        <w:rPr>
          <w:rFonts w:ascii="Calibri" w:hAnsi="Calibri"/>
          <w:lang w:val="en-US"/>
        </w:rPr>
        <w:t>non-</w:t>
      </w:r>
      <w:proofErr w:type="spellStart"/>
      <w:r>
        <w:rPr>
          <w:rFonts w:ascii="Calibri" w:hAnsi="Calibri"/>
          <w:lang w:val="en-US"/>
        </w:rPr>
        <w:t>iid</w:t>
      </w:r>
      <w:proofErr w:type="spellEnd"/>
      <w:r>
        <w:rPr>
          <w:rFonts w:ascii="Calibri" w:hAnsi="Calibri"/>
          <w:lang w:val="en-US"/>
        </w:rPr>
        <w:t xml:space="preserve"> arises when data comes from </w:t>
      </w:r>
      <w:proofErr w:type="gramStart"/>
      <w:r>
        <w:rPr>
          <w:rFonts w:ascii="Calibri" w:hAnsi="Calibri"/>
          <w:lang w:val="en-US"/>
        </w:rPr>
        <w:t>clusters</w:t>
      </w:r>
      <w:proofErr w:type="gramEnd"/>
      <w:r>
        <w:rPr>
          <w:rFonts w:ascii="Calibri" w:hAnsi="Calibri"/>
          <w:lang w:val="en-US"/>
        </w:rPr>
        <w:t xml:space="preserve"> we don’t know</w:t>
      </w:r>
    </w:p>
    <w:p w14:paraId="5753F746" w14:textId="6CEDB2AD" w:rsidR="009B2937" w:rsidRDefault="003B4E38" w:rsidP="009B2937">
      <w:pPr>
        <w:pStyle w:val="StandardWeb"/>
        <w:shd w:val="clear" w:color="auto" w:fill="FFFFFF"/>
        <w:rPr>
          <w:rFonts w:ascii="Calibri" w:hAnsi="Calibri"/>
          <w:b/>
          <w:bCs/>
          <w:lang w:val="en-US"/>
        </w:rPr>
      </w:pPr>
      <w:r w:rsidRPr="003B4E38">
        <w:rPr>
          <w:rFonts w:ascii="Calibri" w:hAnsi="Calibri"/>
          <w:b/>
          <w:bCs/>
          <w:lang w:val="en-US"/>
        </w:rPr>
        <w:t>Cross-validation in R:</w:t>
      </w:r>
    </w:p>
    <w:p w14:paraId="75EC8A3C" w14:textId="6D3690DB" w:rsidR="006F3D2F" w:rsidRPr="006F3D2F" w:rsidRDefault="006F3D2F" w:rsidP="006F3D2F">
      <w:pPr>
        <w:pStyle w:val="StandardWeb"/>
        <w:numPr>
          <w:ilvl w:val="0"/>
          <w:numId w:val="7"/>
        </w:numPr>
        <w:shd w:val="clear" w:color="auto" w:fill="FFFFFF"/>
        <w:rPr>
          <w:rFonts w:ascii="Calibri" w:hAnsi="Calibri"/>
          <w:b/>
          <w:bCs/>
          <w:highlight w:val="cyan"/>
          <w:lang w:val="en-US"/>
        </w:rPr>
      </w:pPr>
      <w:r w:rsidRPr="006F3D2F">
        <w:rPr>
          <w:rFonts w:ascii="Calibri" w:hAnsi="Calibri"/>
          <w:highlight w:val="cyan"/>
          <w:lang w:val="en-US"/>
        </w:rPr>
        <w:t>library(</w:t>
      </w:r>
      <w:r w:rsidRPr="008D38E7">
        <w:rPr>
          <w:rFonts w:ascii="Calibri" w:hAnsi="Calibri"/>
          <w:b/>
          <w:bCs/>
          <w:highlight w:val="cyan"/>
          <w:lang w:val="en-US"/>
        </w:rPr>
        <w:t>caret</w:t>
      </w:r>
      <w:r w:rsidRPr="006F3D2F">
        <w:rPr>
          <w:rFonts w:ascii="Calibri" w:hAnsi="Calibri"/>
          <w:highlight w:val="cyan"/>
          <w:lang w:val="en-US"/>
        </w:rPr>
        <w:t>)</w:t>
      </w:r>
    </w:p>
    <w:p w14:paraId="616016F8" w14:textId="49DC82B5" w:rsidR="006F3D2F" w:rsidRDefault="005D1C79" w:rsidP="006F3D2F">
      <w:pPr>
        <w:pStyle w:val="StandardWeb"/>
        <w:numPr>
          <w:ilvl w:val="0"/>
          <w:numId w:val="7"/>
        </w:numPr>
        <w:shd w:val="clear" w:color="auto" w:fill="FFFFFF"/>
        <w:rPr>
          <w:rFonts w:ascii="Calibri" w:hAnsi="Calibri"/>
          <w:highlight w:val="cyan"/>
          <w:lang w:val="en-US"/>
        </w:rPr>
      </w:pPr>
      <w:r w:rsidRPr="008D38E7">
        <w:rPr>
          <w:rFonts w:ascii="Calibri" w:hAnsi="Calibri"/>
          <w:b/>
          <w:bCs/>
          <w:highlight w:val="cyan"/>
          <w:lang w:val="en-US"/>
        </w:rPr>
        <w:t>k</w:t>
      </w:r>
      <w:r w:rsidRPr="005D1C79">
        <w:rPr>
          <w:rFonts w:ascii="Calibri" w:hAnsi="Calibri"/>
          <w:highlight w:val="cyan"/>
          <w:lang w:val="en-US"/>
        </w:rPr>
        <w:t>&lt;- 5 # number of folds</w:t>
      </w:r>
    </w:p>
    <w:p w14:paraId="2B8F3EE9" w14:textId="41DD800B" w:rsidR="00BA582C" w:rsidRPr="003757E4" w:rsidRDefault="00346E5B" w:rsidP="00BA582C">
      <w:pPr>
        <w:pStyle w:val="StandardWeb"/>
        <w:numPr>
          <w:ilvl w:val="0"/>
          <w:numId w:val="7"/>
        </w:numPr>
        <w:shd w:val="clear" w:color="auto" w:fill="FFFFFF"/>
        <w:contextualSpacing/>
        <w:rPr>
          <w:rFonts w:ascii="Calibri" w:hAnsi="Calibri"/>
          <w:b/>
          <w:bCs/>
          <w:highlight w:val="yellow"/>
          <w:lang w:val="en-US"/>
        </w:rPr>
      </w:pPr>
      <w:r w:rsidRPr="003757E4">
        <w:rPr>
          <w:rFonts w:ascii="Calibri" w:hAnsi="Calibri"/>
          <w:b/>
          <w:bCs/>
          <w:highlight w:val="yellow"/>
          <w:lang w:val="en-US"/>
        </w:rPr>
        <w:t>1</w:t>
      </w:r>
      <w:r w:rsidR="00BA582C" w:rsidRPr="003757E4">
        <w:rPr>
          <w:rFonts w:ascii="Calibri" w:hAnsi="Calibri"/>
          <w:highlight w:val="yellow"/>
          <w:lang w:val="en-US"/>
        </w:rPr>
        <w:t xml:space="preserve">: Convert </w:t>
      </w:r>
      <w:r w:rsidR="00BA582C" w:rsidRPr="003757E4">
        <w:rPr>
          <w:rFonts w:ascii="Calibri" w:hAnsi="Calibri"/>
          <w:b/>
          <w:bCs/>
          <w:highlight w:val="yellow"/>
          <w:lang w:val="en-US"/>
        </w:rPr>
        <w:t>Outcome</w:t>
      </w:r>
      <w:r w:rsidR="00BA582C" w:rsidRPr="003757E4">
        <w:rPr>
          <w:rFonts w:ascii="Calibri" w:hAnsi="Calibri"/>
          <w:highlight w:val="yellow"/>
          <w:lang w:val="en-US"/>
        </w:rPr>
        <w:t xml:space="preserve"> into </w:t>
      </w:r>
      <w:r w:rsidR="00BA582C" w:rsidRPr="003757E4">
        <w:rPr>
          <w:rFonts w:ascii="Calibri" w:hAnsi="Calibri"/>
          <w:b/>
          <w:bCs/>
          <w:highlight w:val="yellow"/>
          <w:lang w:val="en-US"/>
        </w:rPr>
        <w:t>string: 1 = Yes, 0 = No</w:t>
      </w:r>
    </w:p>
    <w:p w14:paraId="6EAB01BB" w14:textId="77498A76" w:rsidR="009979E2" w:rsidRDefault="00346E5B" w:rsidP="0088469A">
      <w:pPr>
        <w:pStyle w:val="StandardWeb"/>
        <w:numPr>
          <w:ilvl w:val="0"/>
          <w:numId w:val="7"/>
        </w:numPr>
        <w:shd w:val="clear" w:color="auto" w:fill="FFFFFF"/>
        <w:contextualSpacing/>
        <w:rPr>
          <w:rFonts w:ascii="Calibri" w:hAnsi="Calibri"/>
          <w:lang w:val="en-US"/>
        </w:rPr>
      </w:pPr>
      <w:r w:rsidRPr="00346E5B">
        <w:rPr>
          <w:rFonts w:ascii="Calibri" w:hAnsi="Calibri"/>
          <w:b/>
          <w:bCs/>
          <w:lang w:val="en-US"/>
        </w:rPr>
        <w:t>2:</w:t>
      </w:r>
      <w:r>
        <w:rPr>
          <w:rFonts w:ascii="Calibri" w:hAnsi="Calibri"/>
          <w:lang w:val="en-US"/>
        </w:rPr>
        <w:t xml:space="preserve"> </w:t>
      </w:r>
      <w:r w:rsidR="009979E2" w:rsidRPr="00711B03">
        <w:rPr>
          <w:rFonts w:ascii="Calibri" w:hAnsi="Calibri"/>
          <w:lang w:val="en-US"/>
        </w:rPr>
        <w:t xml:space="preserve">Validation specification: </w:t>
      </w:r>
    </w:p>
    <w:p w14:paraId="6293D2D5" w14:textId="4817C901" w:rsidR="005D1C79" w:rsidRPr="005D1C79" w:rsidRDefault="005D1C79" w:rsidP="009979E2">
      <w:pPr>
        <w:pStyle w:val="StandardWeb"/>
        <w:numPr>
          <w:ilvl w:val="2"/>
          <w:numId w:val="7"/>
        </w:numPr>
        <w:shd w:val="clear" w:color="auto" w:fill="FFFFFF"/>
        <w:contextualSpacing/>
        <w:rPr>
          <w:lang w:val="en-US"/>
        </w:rPr>
      </w:pPr>
      <w:proofErr w:type="spellStart"/>
      <w:r w:rsidRPr="005D1C79">
        <w:rPr>
          <w:rFonts w:ascii="Menlo" w:hAnsi="Menlo" w:cs="Menlo"/>
          <w:color w:val="333333"/>
          <w:sz w:val="16"/>
          <w:szCs w:val="16"/>
          <w:lang w:val="en-US"/>
        </w:rPr>
        <w:t>fitControl</w:t>
      </w:r>
      <w:proofErr w:type="spellEnd"/>
      <w:r w:rsidRPr="005D1C79">
        <w:rPr>
          <w:rFonts w:ascii="Menlo" w:hAnsi="Menlo" w:cs="Menlo"/>
          <w:color w:val="333333"/>
          <w:sz w:val="16"/>
          <w:szCs w:val="16"/>
          <w:lang w:val="en-US"/>
        </w:rPr>
        <w:t xml:space="preserve"> &lt;- </w:t>
      </w:r>
      <w:proofErr w:type="spellStart"/>
      <w:proofErr w:type="gramStart"/>
      <w:r w:rsidRPr="008D38E7">
        <w:rPr>
          <w:rFonts w:ascii="Menlo" w:hAnsi="Menlo" w:cs="Menlo"/>
          <w:b/>
          <w:bCs/>
          <w:color w:val="006D1E"/>
          <w:sz w:val="16"/>
          <w:szCs w:val="16"/>
          <w:highlight w:val="cyan"/>
          <w:lang w:val="en-US"/>
        </w:rPr>
        <w:t>trainControl</w:t>
      </w:r>
      <w:proofErr w:type="spellEnd"/>
      <w:r w:rsidRPr="005D1C79">
        <w:rPr>
          <w:rFonts w:ascii="Menlo" w:hAnsi="Menlo" w:cs="Menlo"/>
          <w:color w:val="333333"/>
          <w:sz w:val="16"/>
          <w:szCs w:val="16"/>
          <w:lang w:val="en-US"/>
        </w:rPr>
        <w:t>(</w:t>
      </w:r>
      <w:proofErr w:type="gramEnd"/>
      <w:r w:rsidRPr="005D1C79">
        <w:rPr>
          <w:rFonts w:ascii="Menlo" w:hAnsi="Menlo" w:cs="Menlo"/>
          <w:color w:val="8E1E00"/>
          <w:sz w:val="16"/>
          <w:szCs w:val="16"/>
          <w:lang w:val="en-US"/>
        </w:rPr>
        <w:t xml:space="preserve">method = </w:t>
      </w:r>
      <w:r w:rsidRPr="005D1C79">
        <w:rPr>
          <w:rFonts w:ascii="Menlo" w:hAnsi="Menlo" w:cs="Menlo"/>
          <w:color w:val="3F6D9E"/>
          <w:sz w:val="16"/>
          <w:szCs w:val="16"/>
          <w:lang w:val="en-US"/>
        </w:rPr>
        <w:t>"cv"</w:t>
      </w:r>
      <w:r w:rsidRPr="005D1C79">
        <w:rPr>
          <w:rFonts w:ascii="Menlo" w:hAnsi="Menlo" w:cs="Menlo"/>
          <w:color w:val="333333"/>
          <w:sz w:val="16"/>
          <w:szCs w:val="16"/>
          <w:lang w:val="en-US"/>
        </w:rPr>
        <w:t xml:space="preserve">, </w:t>
      </w:r>
      <w:r w:rsidRPr="005D1C79">
        <w:rPr>
          <w:rFonts w:ascii="Menlo" w:hAnsi="Menlo" w:cs="Menlo"/>
          <w:i/>
          <w:iCs/>
          <w:color w:val="89E5FF"/>
          <w:sz w:val="16"/>
          <w:szCs w:val="16"/>
          <w:lang w:val="en-US"/>
        </w:rPr>
        <w:t xml:space="preserve"># cv for cross-validation </w:t>
      </w:r>
    </w:p>
    <w:p w14:paraId="6EC35F3D" w14:textId="77777777" w:rsidR="005D1C79" w:rsidRPr="005D1C79" w:rsidRDefault="005D1C79" w:rsidP="0088469A">
      <w:pPr>
        <w:pStyle w:val="StandardWeb"/>
        <w:shd w:val="clear" w:color="auto" w:fill="FFFFFF"/>
        <w:ind w:left="2160"/>
        <w:contextualSpacing/>
        <w:rPr>
          <w:lang w:val="en-US"/>
        </w:rPr>
      </w:pPr>
      <w:r w:rsidRPr="005D1C79">
        <w:rPr>
          <w:rFonts w:ascii="Menlo" w:hAnsi="Menlo" w:cs="Menlo"/>
          <w:color w:val="8E1E00"/>
          <w:sz w:val="16"/>
          <w:szCs w:val="16"/>
          <w:lang w:val="en-US"/>
        </w:rPr>
        <w:t xml:space="preserve">number = </w:t>
      </w:r>
      <w:r w:rsidRPr="005D1C79">
        <w:rPr>
          <w:rFonts w:ascii="Menlo" w:hAnsi="Menlo" w:cs="Menlo"/>
          <w:color w:val="333333"/>
          <w:sz w:val="16"/>
          <w:szCs w:val="16"/>
          <w:lang w:val="en-US"/>
        </w:rPr>
        <w:t>k,</w:t>
      </w:r>
    </w:p>
    <w:p w14:paraId="5D9D641C" w14:textId="2E498E46" w:rsidR="005D1C79" w:rsidRPr="005D1C79" w:rsidRDefault="005D1C79" w:rsidP="0088469A">
      <w:pPr>
        <w:pStyle w:val="StandardWeb"/>
        <w:shd w:val="clear" w:color="auto" w:fill="FFFFFF"/>
        <w:ind w:left="2160"/>
        <w:contextualSpacing/>
        <w:rPr>
          <w:lang w:val="en-US"/>
        </w:rPr>
      </w:pPr>
      <w:proofErr w:type="spellStart"/>
      <w:r w:rsidRPr="005D1C79">
        <w:rPr>
          <w:rFonts w:ascii="Menlo" w:hAnsi="Menlo" w:cs="Menlo"/>
          <w:color w:val="8E1E00"/>
          <w:sz w:val="16"/>
          <w:szCs w:val="16"/>
          <w:lang w:val="en-US"/>
        </w:rPr>
        <w:t>classProbs</w:t>
      </w:r>
      <w:proofErr w:type="spellEnd"/>
      <w:r w:rsidRPr="005D1C79">
        <w:rPr>
          <w:rFonts w:ascii="Menlo" w:hAnsi="Menlo" w:cs="Menlo"/>
          <w:color w:val="8E1E00"/>
          <w:sz w:val="16"/>
          <w:szCs w:val="16"/>
          <w:lang w:val="en-US"/>
        </w:rPr>
        <w:t>=</w:t>
      </w:r>
      <w:r w:rsidRPr="005D1C79">
        <w:rPr>
          <w:rFonts w:ascii="Menlo" w:hAnsi="Menlo" w:cs="Menlo"/>
          <w:color w:val="006D1E"/>
          <w:sz w:val="16"/>
          <w:szCs w:val="16"/>
          <w:lang w:val="en-US"/>
        </w:rPr>
        <w:t>TRUE</w:t>
      </w:r>
      <w:r w:rsidRPr="005D1C79">
        <w:rPr>
          <w:rFonts w:ascii="Menlo" w:hAnsi="Menlo" w:cs="Menlo"/>
          <w:color w:val="333333"/>
          <w:sz w:val="16"/>
          <w:szCs w:val="16"/>
          <w:lang w:val="en-US"/>
        </w:rPr>
        <w:t xml:space="preserve">, </w:t>
      </w:r>
      <w:r w:rsidRPr="005D1C79">
        <w:rPr>
          <w:rFonts w:ascii="Menlo" w:hAnsi="Menlo" w:cs="Menlo"/>
          <w:i/>
          <w:iCs/>
          <w:color w:val="89E5FF"/>
          <w:sz w:val="16"/>
          <w:szCs w:val="16"/>
          <w:lang w:val="en-US"/>
        </w:rPr>
        <w:t xml:space="preserve"># compute class probabilities </w:t>
      </w:r>
    </w:p>
    <w:p w14:paraId="68819246" w14:textId="516F75C0" w:rsidR="005D1C79" w:rsidRPr="005D1C79" w:rsidRDefault="005D1C79" w:rsidP="0088469A">
      <w:pPr>
        <w:pStyle w:val="StandardWeb"/>
        <w:shd w:val="clear" w:color="auto" w:fill="FFFFFF"/>
        <w:ind w:left="2160"/>
        <w:contextualSpacing/>
        <w:rPr>
          <w:lang w:val="en-US"/>
        </w:rPr>
      </w:pPr>
      <w:proofErr w:type="spellStart"/>
      <w:r w:rsidRPr="005D1C79">
        <w:rPr>
          <w:rFonts w:ascii="Menlo" w:hAnsi="Menlo" w:cs="Menlo"/>
          <w:color w:val="8E1E00"/>
          <w:sz w:val="16"/>
          <w:szCs w:val="16"/>
          <w:lang w:val="en-US"/>
        </w:rPr>
        <w:t>summaryFunction</w:t>
      </w:r>
      <w:proofErr w:type="spellEnd"/>
      <w:r w:rsidRPr="005D1C79">
        <w:rPr>
          <w:rFonts w:ascii="Menlo" w:hAnsi="Menlo" w:cs="Menlo"/>
          <w:color w:val="8E1E00"/>
          <w:sz w:val="16"/>
          <w:szCs w:val="16"/>
          <w:lang w:val="en-US"/>
        </w:rPr>
        <w:t xml:space="preserve"> = </w:t>
      </w:r>
      <w:proofErr w:type="spellStart"/>
      <w:r w:rsidRPr="005D1C79">
        <w:rPr>
          <w:rFonts w:ascii="Menlo" w:hAnsi="Menlo" w:cs="Menlo"/>
          <w:color w:val="333333"/>
          <w:sz w:val="16"/>
          <w:szCs w:val="16"/>
          <w:lang w:val="en-US"/>
        </w:rPr>
        <w:t>twoClassSummary</w:t>
      </w:r>
      <w:proofErr w:type="spellEnd"/>
      <w:r w:rsidRPr="005D1C79">
        <w:rPr>
          <w:rFonts w:ascii="Menlo" w:hAnsi="Menlo" w:cs="Menlo"/>
          <w:color w:val="333333"/>
          <w:sz w:val="16"/>
          <w:szCs w:val="16"/>
          <w:lang w:val="en-US"/>
        </w:rPr>
        <w:t xml:space="preserve">) </w:t>
      </w:r>
    </w:p>
    <w:p w14:paraId="5191018A" w14:textId="3DD0EA55" w:rsidR="00645E39" w:rsidRDefault="00346E5B" w:rsidP="00645E39">
      <w:pPr>
        <w:pStyle w:val="StandardWeb"/>
        <w:numPr>
          <w:ilvl w:val="0"/>
          <w:numId w:val="7"/>
        </w:numPr>
        <w:shd w:val="clear" w:color="auto" w:fill="FFFFFF"/>
        <w:rPr>
          <w:rFonts w:ascii="Calibri" w:hAnsi="Calibri"/>
          <w:lang w:val="en-US"/>
        </w:rPr>
      </w:pPr>
      <w:r w:rsidRPr="00346E5B">
        <w:rPr>
          <w:rFonts w:ascii="Calibri" w:hAnsi="Calibri"/>
          <w:b/>
          <w:bCs/>
          <w:lang w:val="en-US"/>
        </w:rPr>
        <w:t>3:</w:t>
      </w:r>
      <w:r>
        <w:rPr>
          <w:rFonts w:ascii="Calibri" w:hAnsi="Calibri"/>
          <w:lang w:val="en-US"/>
        </w:rPr>
        <w:t xml:space="preserve"> </w:t>
      </w:r>
      <w:r w:rsidR="00645E39">
        <w:rPr>
          <w:rFonts w:ascii="Calibri" w:hAnsi="Calibri"/>
          <w:lang w:val="en-US"/>
        </w:rPr>
        <w:t>Train the model:</w:t>
      </w:r>
    </w:p>
    <w:p w14:paraId="5D9CD2A9" w14:textId="2CE7BED7" w:rsidR="00645E39" w:rsidRPr="00645E39" w:rsidRDefault="00645E39" w:rsidP="00645E39">
      <w:pPr>
        <w:pStyle w:val="StandardWeb"/>
        <w:numPr>
          <w:ilvl w:val="1"/>
          <w:numId w:val="7"/>
        </w:numPr>
        <w:shd w:val="clear" w:color="auto" w:fill="FFFFFF"/>
        <w:rPr>
          <w:rFonts w:ascii="Calibri" w:hAnsi="Calibri"/>
          <w:lang w:val="en-US"/>
        </w:rPr>
      </w:pPr>
      <w:proofErr w:type="spellStart"/>
      <w:r w:rsidRPr="00645E39">
        <w:rPr>
          <w:rFonts w:ascii="Menlo" w:hAnsi="Menlo" w:cs="Menlo"/>
          <w:color w:val="333333"/>
          <w:sz w:val="16"/>
          <w:szCs w:val="16"/>
          <w:lang w:val="en-US"/>
        </w:rPr>
        <w:t>lr_fit</w:t>
      </w:r>
      <w:proofErr w:type="spellEnd"/>
      <w:r w:rsidRPr="00645E39">
        <w:rPr>
          <w:rFonts w:ascii="Menlo" w:hAnsi="Menlo" w:cs="Menlo"/>
          <w:color w:val="333333"/>
          <w:sz w:val="16"/>
          <w:szCs w:val="16"/>
          <w:lang w:val="en-US"/>
        </w:rPr>
        <w:t xml:space="preserve"> &lt;- </w:t>
      </w:r>
      <w:proofErr w:type="gramStart"/>
      <w:r w:rsidRPr="001B6D77">
        <w:rPr>
          <w:rFonts w:ascii="Menlo" w:hAnsi="Menlo" w:cs="Menlo"/>
          <w:b/>
          <w:bCs/>
          <w:color w:val="006D1E"/>
          <w:sz w:val="16"/>
          <w:szCs w:val="16"/>
          <w:highlight w:val="cyan"/>
          <w:lang w:val="en-US"/>
        </w:rPr>
        <w:t>train</w:t>
      </w:r>
      <w:r w:rsidRPr="00645E39">
        <w:rPr>
          <w:rFonts w:ascii="Menlo" w:hAnsi="Menlo" w:cs="Menlo"/>
          <w:color w:val="333333"/>
          <w:sz w:val="16"/>
          <w:szCs w:val="16"/>
          <w:lang w:val="en-US"/>
        </w:rPr>
        <w:t>(</w:t>
      </w:r>
      <w:proofErr w:type="gramEnd"/>
      <w:r w:rsidRPr="00645E39">
        <w:rPr>
          <w:rFonts w:ascii="Menlo" w:hAnsi="Menlo" w:cs="Menlo"/>
          <w:i/>
          <w:iCs/>
          <w:color w:val="89E5FF"/>
          <w:sz w:val="16"/>
          <w:szCs w:val="16"/>
          <w:lang w:val="en-US"/>
        </w:rPr>
        <w:t xml:space="preserve">## formula and dataset definition </w:t>
      </w:r>
    </w:p>
    <w:p w14:paraId="644A74C2" w14:textId="18AD36C3" w:rsidR="00645E39" w:rsidRPr="00645E39" w:rsidRDefault="00645E39" w:rsidP="00645E39">
      <w:pPr>
        <w:pStyle w:val="StandardWeb"/>
        <w:numPr>
          <w:ilvl w:val="3"/>
          <w:numId w:val="7"/>
        </w:numPr>
        <w:shd w:val="clear" w:color="auto" w:fill="FFFFFF"/>
        <w:rPr>
          <w:lang w:val="en-US"/>
        </w:rPr>
      </w:pPr>
      <w:r w:rsidRPr="00645E39">
        <w:rPr>
          <w:rFonts w:ascii="Menlo" w:hAnsi="Menlo" w:cs="Menlo"/>
          <w:color w:val="333333"/>
          <w:sz w:val="16"/>
          <w:szCs w:val="16"/>
          <w:lang w:val="en-US"/>
        </w:rPr>
        <w:t>sex</w:t>
      </w:r>
      <w:r w:rsidRPr="00645E39">
        <w:rPr>
          <w:rFonts w:ascii="Menlo" w:hAnsi="Menlo" w:cs="Menlo"/>
          <w:color w:val="666666"/>
          <w:sz w:val="16"/>
          <w:szCs w:val="16"/>
          <w:lang w:val="en-US"/>
        </w:rPr>
        <w:t>~</w:t>
      </w:r>
      <w:r w:rsidRPr="00645E39">
        <w:rPr>
          <w:rFonts w:ascii="Menlo" w:hAnsi="Menlo" w:cs="Menlo"/>
          <w:color w:val="333333"/>
          <w:sz w:val="16"/>
          <w:szCs w:val="16"/>
          <w:lang w:val="en-US"/>
        </w:rPr>
        <w:t>.,</w:t>
      </w:r>
      <w:r w:rsidRPr="00645E39">
        <w:rPr>
          <w:rFonts w:ascii="Menlo" w:hAnsi="Menlo" w:cs="Menlo"/>
          <w:color w:val="333333"/>
          <w:sz w:val="16"/>
          <w:szCs w:val="16"/>
          <w:lang w:val="en-US"/>
        </w:rPr>
        <w:br/>
      </w:r>
      <w:r w:rsidRPr="00645E39">
        <w:rPr>
          <w:rFonts w:ascii="Menlo" w:hAnsi="Menlo" w:cs="Menlo"/>
          <w:color w:val="8E1E00"/>
          <w:sz w:val="16"/>
          <w:szCs w:val="16"/>
          <w:lang w:val="en-US"/>
        </w:rPr>
        <w:t xml:space="preserve">data = </w:t>
      </w:r>
      <w:proofErr w:type="spellStart"/>
      <w:r w:rsidRPr="00645E39">
        <w:rPr>
          <w:rFonts w:ascii="Menlo" w:hAnsi="Menlo" w:cs="Menlo"/>
          <w:color w:val="333333"/>
          <w:sz w:val="16"/>
          <w:szCs w:val="16"/>
          <w:lang w:val="en-US"/>
        </w:rPr>
        <w:t>heights_dt</w:t>
      </w:r>
      <w:proofErr w:type="spellEnd"/>
      <w:r w:rsidRPr="00645E39">
        <w:rPr>
          <w:rFonts w:ascii="Menlo" w:hAnsi="Menlo" w:cs="Menlo"/>
          <w:color w:val="333333"/>
          <w:sz w:val="16"/>
          <w:szCs w:val="16"/>
          <w:lang w:val="en-US"/>
        </w:rPr>
        <w:t>,</w:t>
      </w:r>
      <w:r w:rsidRPr="00645E39">
        <w:rPr>
          <w:rFonts w:ascii="Menlo" w:hAnsi="Menlo" w:cs="Menlo"/>
          <w:color w:val="333333"/>
          <w:sz w:val="16"/>
          <w:szCs w:val="16"/>
          <w:lang w:val="en-US"/>
        </w:rPr>
        <w:br/>
      </w:r>
      <w:r w:rsidRPr="00645E39">
        <w:rPr>
          <w:rFonts w:ascii="Menlo" w:hAnsi="Menlo" w:cs="Menlo"/>
          <w:i/>
          <w:iCs/>
          <w:color w:val="89E5FF"/>
          <w:sz w:val="16"/>
          <w:szCs w:val="16"/>
          <w:lang w:val="en-US"/>
        </w:rPr>
        <w:t>## model specification</w:t>
      </w:r>
      <w:r w:rsidRPr="00645E39">
        <w:rPr>
          <w:rFonts w:ascii="Menlo" w:hAnsi="Menlo" w:cs="Menlo"/>
          <w:i/>
          <w:iCs/>
          <w:color w:val="89E5FF"/>
          <w:sz w:val="16"/>
          <w:szCs w:val="16"/>
          <w:lang w:val="en-US"/>
        </w:rPr>
        <w:br/>
      </w:r>
      <w:r w:rsidRPr="00645E39">
        <w:rPr>
          <w:rFonts w:ascii="Menlo" w:hAnsi="Menlo" w:cs="Menlo"/>
          <w:color w:val="8E1E00"/>
          <w:sz w:val="16"/>
          <w:szCs w:val="16"/>
          <w:lang w:val="en-US"/>
        </w:rPr>
        <w:t xml:space="preserve">method = </w:t>
      </w:r>
      <w:r w:rsidRPr="00645E39">
        <w:rPr>
          <w:rFonts w:ascii="Menlo" w:hAnsi="Menlo" w:cs="Menlo"/>
          <w:color w:val="3F6D9E"/>
          <w:sz w:val="16"/>
          <w:szCs w:val="16"/>
          <w:lang w:val="en-US"/>
        </w:rPr>
        <w:t>"</w:t>
      </w:r>
      <w:proofErr w:type="spellStart"/>
      <w:r w:rsidRPr="00645E39">
        <w:rPr>
          <w:rFonts w:ascii="Menlo" w:hAnsi="Menlo" w:cs="Menlo"/>
          <w:color w:val="3F6D9E"/>
          <w:sz w:val="16"/>
          <w:szCs w:val="16"/>
          <w:lang w:val="en-US"/>
        </w:rPr>
        <w:t>glm</w:t>
      </w:r>
      <w:proofErr w:type="spellEnd"/>
      <w:r w:rsidRPr="00645E39">
        <w:rPr>
          <w:rFonts w:ascii="Menlo" w:hAnsi="Menlo" w:cs="Menlo"/>
          <w:color w:val="3F6D9E"/>
          <w:sz w:val="16"/>
          <w:szCs w:val="16"/>
          <w:lang w:val="en-US"/>
        </w:rPr>
        <w:t>"</w:t>
      </w:r>
      <w:r w:rsidRPr="00645E39">
        <w:rPr>
          <w:rFonts w:ascii="Menlo" w:hAnsi="Menlo" w:cs="Menlo"/>
          <w:color w:val="333333"/>
          <w:sz w:val="16"/>
          <w:szCs w:val="16"/>
          <w:lang w:val="en-US"/>
        </w:rPr>
        <w:t>,</w:t>
      </w:r>
      <w:r w:rsidRPr="00645E39">
        <w:rPr>
          <w:rFonts w:ascii="Menlo" w:hAnsi="Menlo" w:cs="Menlo"/>
          <w:color w:val="333333"/>
          <w:sz w:val="16"/>
          <w:szCs w:val="16"/>
          <w:lang w:val="en-US"/>
        </w:rPr>
        <w:br/>
      </w:r>
      <w:r w:rsidRPr="00645E39">
        <w:rPr>
          <w:rFonts w:ascii="Menlo" w:hAnsi="Menlo" w:cs="Menlo"/>
          <w:color w:val="8E1E00"/>
          <w:sz w:val="16"/>
          <w:szCs w:val="16"/>
          <w:lang w:val="en-US"/>
        </w:rPr>
        <w:t xml:space="preserve">family = </w:t>
      </w:r>
      <w:r w:rsidRPr="00645E39">
        <w:rPr>
          <w:rFonts w:ascii="Menlo" w:hAnsi="Menlo" w:cs="Menlo"/>
          <w:color w:val="3F6D9E"/>
          <w:sz w:val="16"/>
          <w:szCs w:val="16"/>
          <w:lang w:val="en-US"/>
        </w:rPr>
        <w:t>"binomial"</w:t>
      </w:r>
      <w:r w:rsidRPr="00645E39">
        <w:rPr>
          <w:rFonts w:ascii="Menlo" w:hAnsi="Menlo" w:cs="Menlo"/>
          <w:color w:val="333333"/>
          <w:sz w:val="16"/>
          <w:szCs w:val="16"/>
          <w:lang w:val="en-US"/>
        </w:rPr>
        <w:t>,</w:t>
      </w:r>
      <w:r w:rsidRPr="00645E39">
        <w:rPr>
          <w:rFonts w:ascii="Menlo" w:hAnsi="Menlo" w:cs="Menlo"/>
          <w:color w:val="333333"/>
          <w:sz w:val="16"/>
          <w:szCs w:val="16"/>
          <w:lang w:val="en-US"/>
        </w:rPr>
        <w:br/>
      </w:r>
      <w:r w:rsidRPr="00645E39">
        <w:rPr>
          <w:rFonts w:ascii="Menlo" w:hAnsi="Menlo" w:cs="Menlo"/>
          <w:i/>
          <w:iCs/>
          <w:color w:val="89E5FF"/>
          <w:sz w:val="16"/>
          <w:szCs w:val="16"/>
          <w:lang w:val="en-US"/>
        </w:rPr>
        <w:t xml:space="preserve">## validation specification </w:t>
      </w:r>
      <w:proofErr w:type="spellStart"/>
      <w:r w:rsidRPr="00645E39">
        <w:rPr>
          <w:rFonts w:ascii="Menlo" w:hAnsi="Menlo" w:cs="Menlo"/>
          <w:color w:val="8E1E00"/>
          <w:sz w:val="16"/>
          <w:szCs w:val="16"/>
          <w:lang w:val="en-US"/>
        </w:rPr>
        <w:t>trControl</w:t>
      </w:r>
      <w:proofErr w:type="spellEnd"/>
      <w:r w:rsidRPr="00645E39">
        <w:rPr>
          <w:rFonts w:ascii="Menlo" w:hAnsi="Menlo" w:cs="Menlo"/>
          <w:color w:val="8E1E00"/>
          <w:sz w:val="16"/>
          <w:szCs w:val="16"/>
          <w:lang w:val="en-US"/>
        </w:rPr>
        <w:t xml:space="preserve"> = </w:t>
      </w:r>
      <w:proofErr w:type="spellStart"/>
      <w:r w:rsidRPr="00645E39">
        <w:rPr>
          <w:rFonts w:ascii="Menlo" w:hAnsi="Menlo" w:cs="Menlo"/>
          <w:color w:val="333333"/>
          <w:sz w:val="16"/>
          <w:szCs w:val="16"/>
          <w:lang w:val="en-US"/>
        </w:rPr>
        <w:t>fitControl</w:t>
      </w:r>
      <w:proofErr w:type="spellEnd"/>
      <w:r w:rsidRPr="00645E39">
        <w:rPr>
          <w:rFonts w:ascii="Menlo" w:hAnsi="Menlo" w:cs="Menlo"/>
          <w:color w:val="333333"/>
          <w:sz w:val="16"/>
          <w:szCs w:val="16"/>
          <w:lang w:val="en-US"/>
        </w:rPr>
        <w:t>,</w:t>
      </w:r>
      <w:r w:rsidRPr="00645E39">
        <w:rPr>
          <w:rFonts w:ascii="Menlo" w:hAnsi="Menlo" w:cs="Menlo"/>
          <w:color w:val="333333"/>
          <w:sz w:val="16"/>
          <w:szCs w:val="16"/>
          <w:lang w:val="en-US"/>
        </w:rPr>
        <w:br/>
      </w:r>
      <w:r w:rsidRPr="00645E39">
        <w:rPr>
          <w:rFonts w:ascii="Menlo" w:hAnsi="Menlo" w:cs="Menlo"/>
          <w:i/>
          <w:iCs/>
          <w:color w:val="89E5FF"/>
          <w:sz w:val="16"/>
          <w:szCs w:val="16"/>
          <w:lang w:val="en-US"/>
        </w:rPr>
        <w:t xml:space="preserve">## Specify which metric to optimize </w:t>
      </w:r>
      <w:r w:rsidRPr="00645E39">
        <w:rPr>
          <w:rFonts w:ascii="Menlo" w:hAnsi="Menlo" w:cs="Menlo"/>
          <w:color w:val="8E1E00"/>
          <w:sz w:val="16"/>
          <w:szCs w:val="16"/>
          <w:lang w:val="en-US"/>
        </w:rPr>
        <w:t xml:space="preserve">metric = </w:t>
      </w:r>
      <w:r w:rsidRPr="00645E39">
        <w:rPr>
          <w:rFonts w:ascii="Menlo" w:hAnsi="Menlo" w:cs="Menlo"/>
          <w:color w:val="3F6D9E"/>
          <w:sz w:val="16"/>
          <w:szCs w:val="16"/>
          <w:lang w:val="en-US"/>
        </w:rPr>
        <w:t>"ROC"</w:t>
      </w:r>
      <w:r w:rsidRPr="00645E39">
        <w:rPr>
          <w:rFonts w:ascii="Menlo" w:hAnsi="Menlo" w:cs="Menlo"/>
          <w:color w:val="333333"/>
          <w:sz w:val="16"/>
          <w:szCs w:val="16"/>
          <w:lang w:val="en-US"/>
        </w:rPr>
        <w:t xml:space="preserve">) </w:t>
      </w:r>
    </w:p>
    <w:p w14:paraId="0C3F94DA" w14:textId="3057C0C5" w:rsidR="00645E39" w:rsidRDefault="00B6689C" w:rsidP="00B6689C">
      <w:pPr>
        <w:pStyle w:val="StandardWeb"/>
        <w:numPr>
          <w:ilvl w:val="0"/>
          <w:numId w:val="7"/>
        </w:numPr>
        <w:shd w:val="clear" w:color="auto" w:fill="FFFFFF"/>
        <w:rPr>
          <w:rFonts w:ascii="Calibri" w:hAnsi="Calibri"/>
          <w:lang w:val="en-US"/>
        </w:rPr>
      </w:pPr>
      <w:r w:rsidRPr="00B6689C">
        <w:rPr>
          <w:rFonts w:ascii="Calibri" w:hAnsi="Calibri"/>
          <w:lang w:val="en-US"/>
        </w:rPr>
        <w:t xml:space="preserve">get performance measurements: </w:t>
      </w:r>
      <w:proofErr w:type="spellStart"/>
      <w:r w:rsidRPr="00B6689C">
        <w:rPr>
          <w:rFonts w:ascii="Calibri" w:hAnsi="Calibri"/>
          <w:highlight w:val="cyan"/>
          <w:lang w:val="en-US"/>
        </w:rPr>
        <w:t>lr_fit$resample</w:t>
      </w:r>
      <w:proofErr w:type="spellEnd"/>
    </w:p>
    <w:p w14:paraId="5470537D" w14:textId="35BA39AA" w:rsidR="00B302B1" w:rsidRDefault="004D57C0" w:rsidP="00B302B1">
      <w:pPr>
        <w:pStyle w:val="StandardWeb"/>
        <w:numPr>
          <w:ilvl w:val="0"/>
          <w:numId w:val="7"/>
        </w:numPr>
        <w:shd w:val="clear" w:color="auto" w:fill="FFFFFF"/>
        <w:rPr>
          <w:rFonts w:ascii="Calibri" w:hAnsi="Calibri"/>
          <w:lang w:val="en-US"/>
        </w:rPr>
      </w:pPr>
      <w:r>
        <w:rPr>
          <w:rFonts w:ascii="Calibri" w:hAnsi="Calibri"/>
          <w:lang w:val="en-US"/>
        </w:rPr>
        <w:t xml:space="preserve">get final model: </w:t>
      </w:r>
      <w:proofErr w:type="spellStart"/>
      <w:r w:rsidRPr="004D57C0">
        <w:rPr>
          <w:rFonts w:ascii="Calibri" w:hAnsi="Calibri"/>
          <w:highlight w:val="cyan"/>
          <w:lang w:val="en-US"/>
        </w:rPr>
        <w:t>lr_fit$finalModel</w:t>
      </w:r>
      <w:proofErr w:type="spellEnd"/>
    </w:p>
    <w:p w14:paraId="4442F33E" w14:textId="59FE0C5C" w:rsidR="00A20D83" w:rsidRDefault="00A20D83" w:rsidP="00B302B1">
      <w:pPr>
        <w:pStyle w:val="StandardWeb"/>
        <w:numPr>
          <w:ilvl w:val="0"/>
          <w:numId w:val="7"/>
        </w:numPr>
        <w:shd w:val="clear" w:color="auto" w:fill="FFFFFF"/>
        <w:rPr>
          <w:rFonts w:ascii="Calibri" w:hAnsi="Calibri"/>
          <w:lang w:val="en-US"/>
        </w:rPr>
      </w:pPr>
      <w:r>
        <w:rPr>
          <w:rFonts w:ascii="Calibri" w:hAnsi="Calibri"/>
          <w:lang w:val="en-US"/>
        </w:rPr>
        <w:t>Fold with highest AUC:</w:t>
      </w:r>
    </w:p>
    <w:p w14:paraId="025D3C77" w14:textId="638BB007" w:rsidR="00A20D83" w:rsidRPr="00D94B8B" w:rsidRDefault="00880713" w:rsidP="00A20D83">
      <w:pPr>
        <w:pStyle w:val="Listenabsatz"/>
        <w:numPr>
          <w:ilvl w:val="1"/>
          <w:numId w:val="7"/>
        </w:numPr>
        <w:spacing w:before="100" w:beforeAutospacing="1" w:after="100" w:afterAutospacing="1"/>
        <w:rPr>
          <w:rFonts w:ascii="Calibri" w:hAnsi="Calibri"/>
          <w:highlight w:val="cyan"/>
          <w:lang w:val="en-US"/>
        </w:rPr>
      </w:pPr>
      <w:proofErr w:type="spellStart"/>
      <w:r w:rsidRPr="00D94B8B">
        <w:rPr>
          <w:rFonts w:ascii="Calibri" w:hAnsi="Calibri"/>
          <w:highlight w:val="cyan"/>
          <w:lang w:val="en-US"/>
        </w:rPr>
        <w:t>metri</w:t>
      </w:r>
      <w:r w:rsidR="00A20D83" w:rsidRPr="00D94B8B">
        <w:rPr>
          <w:rFonts w:ascii="Calibri" w:hAnsi="Calibri"/>
          <w:highlight w:val="cyan"/>
          <w:lang w:val="en-US"/>
        </w:rPr>
        <w:t>cs_dt</w:t>
      </w:r>
      <w:proofErr w:type="spellEnd"/>
      <w:r w:rsidR="00A20D83" w:rsidRPr="00D94B8B">
        <w:rPr>
          <w:rFonts w:ascii="Calibri" w:hAnsi="Calibri"/>
          <w:highlight w:val="cyan"/>
          <w:lang w:val="en-US"/>
        </w:rPr>
        <w:t xml:space="preserve"> &lt;- </w:t>
      </w:r>
      <w:proofErr w:type="spellStart"/>
      <w:r w:rsidR="00A20D83" w:rsidRPr="00D94B8B">
        <w:rPr>
          <w:rFonts w:ascii="Calibri" w:hAnsi="Calibri"/>
          <w:highlight w:val="cyan"/>
          <w:lang w:val="en-US"/>
        </w:rPr>
        <w:t>as.</w:t>
      </w:r>
      <w:proofErr w:type="gramStart"/>
      <w:r w:rsidR="00A20D83" w:rsidRPr="00D94B8B">
        <w:rPr>
          <w:rFonts w:ascii="Calibri" w:hAnsi="Calibri"/>
          <w:highlight w:val="cyan"/>
          <w:lang w:val="en-US"/>
        </w:rPr>
        <w:t>data.table</w:t>
      </w:r>
      <w:proofErr w:type="spellEnd"/>
      <w:proofErr w:type="gramEnd"/>
      <w:r w:rsidR="00A20D83" w:rsidRPr="00D94B8B">
        <w:rPr>
          <w:rFonts w:ascii="Calibri" w:hAnsi="Calibri"/>
          <w:highlight w:val="cyan"/>
          <w:lang w:val="en-US"/>
        </w:rPr>
        <w:t>(</w:t>
      </w:r>
      <w:proofErr w:type="spellStart"/>
      <w:r w:rsidR="00AF6515" w:rsidRPr="00D94B8B">
        <w:rPr>
          <w:rFonts w:ascii="Calibri" w:hAnsi="Calibri"/>
          <w:highlight w:val="cyan"/>
          <w:lang w:val="en-US"/>
        </w:rPr>
        <w:t>lr_fit</w:t>
      </w:r>
      <w:r w:rsidR="00A20D83" w:rsidRPr="00D94B8B">
        <w:rPr>
          <w:rFonts w:ascii="Calibri" w:hAnsi="Calibri"/>
          <w:highlight w:val="cyan"/>
          <w:lang w:val="en-US"/>
        </w:rPr>
        <w:t>$resample</w:t>
      </w:r>
      <w:proofErr w:type="spellEnd"/>
      <w:r w:rsidR="00A20D83" w:rsidRPr="00D94B8B">
        <w:rPr>
          <w:rFonts w:ascii="Calibri" w:hAnsi="Calibri"/>
          <w:highlight w:val="cyan"/>
          <w:lang w:val="en-US"/>
        </w:rPr>
        <w:t xml:space="preserve">) </w:t>
      </w:r>
    </w:p>
    <w:p w14:paraId="022D1106" w14:textId="24288C6D" w:rsidR="00A20D83" w:rsidRPr="00D94B8B" w:rsidRDefault="00A20D83" w:rsidP="00A20D83">
      <w:pPr>
        <w:pStyle w:val="Listenabsatz"/>
        <w:numPr>
          <w:ilvl w:val="1"/>
          <w:numId w:val="7"/>
        </w:numPr>
        <w:spacing w:before="100" w:beforeAutospacing="1" w:after="100" w:afterAutospacing="1"/>
        <w:rPr>
          <w:rFonts w:ascii="Calibri" w:hAnsi="Calibri"/>
          <w:highlight w:val="cyan"/>
          <w:lang w:val="en-US"/>
        </w:rPr>
      </w:pPr>
      <w:proofErr w:type="spellStart"/>
      <w:r w:rsidRPr="00D94B8B">
        <w:rPr>
          <w:rFonts w:ascii="Calibri" w:hAnsi="Calibri"/>
          <w:highlight w:val="cyan"/>
          <w:lang w:val="en-US"/>
        </w:rPr>
        <w:t>metrics_dt</w:t>
      </w:r>
      <w:proofErr w:type="spellEnd"/>
      <w:r w:rsidRPr="00D94B8B">
        <w:rPr>
          <w:rFonts w:ascii="Calibri" w:hAnsi="Calibri"/>
          <w:highlight w:val="cyan"/>
          <w:lang w:val="en-US"/>
        </w:rPr>
        <w:t xml:space="preserve">[order(-ROC)] </w:t>
      </w:r>
    </w:p>
    <w:p w14:paraId="3FF341B2" w14:textId="19A7C654" w:rsidR="006F0864" w:rsidRPr="00404067" w:rsidRDefault="006F0864" w:rsidP="00404067">
      <w:pPr>
        <w:rPr>
          <w:rFonts w:ascii="Calibri" w:hAnsi="Calibri"/>
          <w:b/>
          <w:bCs/>
          <w:lang w:val="en-US"/>
        </w:rPr>
      </w:pPr>
      <w:r w:rsidRPr="00404067">
        <w:rPr>
          <w:rFonts w:ascii="Calibri" w:hAnsi="Calibri"/>
          <w:b/>
          <w:bCs/>
          <w:lang w:val="en-US"/>
        </w:rPr>
        <w:t>Random Forests as alternative models</w:t>
      </w:r>
    </w:p>
    <w:p w14:paraId="1A866E07" w14:textId="2DF320F8" w:rsidR="00D80053" w:rsidRDefault="00B13B9A" w:rsidP="00B13B9A">
      <w:pPr>
        <w:pStyle w:val="Listenabsatz"/>
        <w:numPr>
          <w:ilvl w:val="0"/>
          <w:numId w:val="7"/>
        </w:numPr>
        <w:rPr>
          <w:rFonts w:ascii="Calibri" w:hAnsi="Calibri"/>
          <w:lang w:val="en-US"/>
        </w:rPr>
      </w:pPr>
      <w:r w:rsidRPr="00B13B9A">
        <w:rPr>
          <w:rFonts w:ascii="Calibri" w:hAnsi="Calibri"/>
          <w:lang w:val="en-US"/>
        </w:rPr>
        <w:t>non-interpretable supervised learning model</w:t>
      </w:r>
      <w:r>
        <w:rPr>
          <w:rFonts w:ascii="Calibri" w:hAnsi="Calibri"/>
          <w:lang w:val="en-US"/>
        </w:rPr>
        <w:t xml:space="preserve"> </w:t>
      </w:r>
    </w:p>
    <w:p w14:paraId="3CC2BC0A" w14:textId="002222FB" w:rsidR="00B13B9A" w:rsidRDefault="00B13B9A" w:rsidP="00B13B9A">
      <w:pPr>
        <w:pStyle w:val="Listenabsatz"/>
        <w:numPr>
          <w:ilvl w:val="0"/>
          <w:numId w:val="7"/>
        </w:numPr>
        <w:rPr>
          <w:rFonts w:ascii="Calibri" w:hAnsi="Calibri"/>
          <w:lang w:val="en-US"/>
        </w:rPr>
      </w:pPr>
      <w:r w:rsidRPr="00404067">
        <w:rPr>
          <w:rFonts w:ascii="Calibri" w:hAnsi="Calibri"/>
          <w:lang w:val="en-US"/>
        </w:rPr>
        <w:t>applied</w:t>
      </w:r>
      <w:r>
        <w:rPr>
          <w:rFonts w:ascii="Calibri" w:hAnsi="Calibri"/>
          <w:lang w:val="en-US"/>
        </w:rPr>
        <w:t xml:space="preserve"> to both regression and classification tasks </w:t>
      </w:r>
    </w:p>
    <w:p w14:paraId="4E5A8F15" w14:textId="195F685B" w:rsidR="00B13B9A" w:rsidRDefault="00B13B9A" w:rsidP="00B13B9A">
      <w:pPr>
        <w:pStyle w:val="Listenabsatz"/>
        <w:numPr>
          <w:ilvl w:val="0"/>
          <w:numId w:val="7"/>
        </w:numPr>
        <w:rPr>
          <w:rFonts w:ascii="Calibri" w:hAnsi="Calibri"/>
          <w:lang w:val="en-US"/>
        </w:rPr>
      </w:pPr>
      <w:r>
        <w:rPr>
          <w:rFonts w:ascii="Calibri" w:hAnsi="Calibri"/>
          <w:lang w:val="en-US"/>
        </w:rPr>
        <w:t xml:space="preserve">based on an instance of tree-based ensemble learning </w:t>
      </w:r>
      <w:r w:rsidRPr="00B13B9A">
        <w:rPr>
          <w:rFonts w:ascii="Calibri" w:hAnsi="Calibri"/>
          <w:lang w:val="en-US"/>
        </w:rPr>
        <w:sym w:font="Wingdings" w:char="F0E0"/>
      </w:r>
      <w:r>
        <w:rPr>
          <w:rFonts w:ascii="Calibri" w:hAnsi="Calibri"/>
          <w:lang w:val="en-US"/>
        </w:rPr>
        <w:t xml:space="preserve"> robust to over-fitting and allows fitting flexible functions</w:t>
      </w:r>
    </w:p>
    <w:p w14:paraId="035CA254" w14:textId="77207A3B" w:rsidR="00B13B9A" w:rsidRDefault="00B13B9A" w:rsidP="00B13B9A">
      <w:pPr>
        <w:rPr>
          <w:rFonts w:ascii="Calibri" w:hAnsi="Calibri"/>
          <w:lang w:val="en-US"/>
        </w:rPr>
      </w:pPr>
    </w:p>
    <w:p w14:paraId="3490A2AF" w14:textId="77777777" w:rsidR="00B41283" w:rsidRDefault="00B13B9A" w:rsidP="005660F6">
      <w:pPr>
        <w:pStyle w:val="berschrift2"/>
        <w:rPr>
          <w:rFonts w:ascii="Calibri" w:hAnsi="Calibri"/>
          <w:lang w:val="en-US"/>
        </w:rPr>
      </w:pPr>
      <w:r w:rsidRPr="009D31AE">
        <w:rPr>
          <w:lang w:val="en-US"/>
        </w:rPr>
        <w:t>Decision tree:</w:t>
      </w:r>
      <w:r>
        <w:rPr>
          <w:rFonts w:ascii="Calibri" w:hAnsi="Calibri"/>
          <w:lang w:val="en-US"/>
        </w:rPr>
        <w:t xml:space="preserve"> </w:t>
      </w:r>
    </w:p>
    <w:p w14:paraId="7B7CC487" w14:textId="3BFEAF1C" w:rsidR="00BD0888" w:rsidRDefault="00B13B9A" w:rsidP="00B13B9A">
      <w:pPr>
        <w:rPr>
          <w:rFonts w:ascii="Calibri" w:hAnsi="Calibri"/>
          <w:lang w:val="en-US"/>
        </w:rPr>
      </w:pPr>
      <w:r>
        <w:rPr>
          <w:rFonts w:ascii="Calibri" w:hAnsi="Calibri"/>
          <w:lang w:val="en-US"/>
        </w:rPr>
        <w:t>p</w:t>
      </w:r>
      <w:r w:rsidRPr="00B13B9A">
        <w:rPr>
          <w:rFonts w:ascii="Calibri" w:hAnsi="Calibri"/>
          <w:lang w:val="en-US"/>
        </w:rPr>
        <w:t>artitioning/ segmenting the training data set into a number of simple regions</w:t>
      </w:r>
    </w:p>
    <w:p w14:paraId="33DF26D6" w14:textId="77777777" w:rsidR="00BD0888" w:rsidRDefault="00BD0888" w:rsidP="00B13B9A">
      <w:pPr>
        <w:rPr>
          <w:rFonts w:ascii="Calibri" w:hAnsi="Calibri"/>
          <w:lang w:val="en-US"/>
        </w:rPr>
      </w:pPr>
    </w:p>
    <w:p w14:paraId="7D86ADDB" w14:textId="3166A98F" w:rsidR="00B13B9A" w:rsidRPr="00BD0888" w:rsidRDefault="00BD0888" w:rsidP="00B13B9A">
      <w:pPr>
        <w:rPr>
          <w:rFonts w:ascii="Calibri" w:hAnsi="Calibri"/>
          <w:b/>
          <w:bCs/>
          <w:u w:val="single"/>
          <w:lang w:val="en-US"/>
        </w:rPr>
      </w:pPr>
      <w:r w:rsidRPr="00BD0888">
        <w:rPr>
          <w:rFonts w:ascii="Calibri" w:hAnsi="Calibri"/>
          <w:b/>
          <w:bCs/>
          <w:u w:val="single"/>
          <w:lang w:val="en-US"/>
        </w:rPr>
        <w:t>Decision tree for regression tasks:</w:t>
      </w:r>
      <w:r w:rsidR="00B13B9A" w:rsidRPr="00BD0888">
        <w:rPr>
          <w:rFonts w:ascii="Calibri" w:hAnsi="Calibri"/>
          <w:b/>
          <w:bCs/>
          <w:u w:val="single"/>
          <w:lang w:val="en-US"/>
        </w:rPr>
        <w:t xml:space="preserve"> </w:t>
      </w:r>
    </w:p>
    <w:p w14:paraId="022674A0" w14:textId="05133158" w:rsidR="00BA1D3E" w:rsidRDefault="00BA1D3E" w:rsidP="00BA1D3E">
      <w:pPr>
        <w:pStyle w:val="Listenabsatz"/>
        <w:numPr>
          <w:ilvl w:val="0"/>
          <w:numId w:val="7"/>
        </w:numPr>
        <w:rPr>
          <w:rFonts w:ascii="Calibri" w:hAnsi="Calibri"/>
          <w:lang w:val="en-US"/>
        </w:rPr>
      </w:pPr>
      <w:r>
        <w:rPr>
          <w:rFonts w:ascii="Calibri" w:hAnsi="Calibri"/>
          <w:lang w:val="en-US"/>
        </w:rPr>
        <w:lastRenderedPageBreak/>
        <w:t>Example: predicting log salary of players based on features years and hits</w:t>
      </w:r>
    </w:p>
    <w:p w14:paraId="4C58B730" w14:textId="12DF0A9B" w:rsidR="00952EB5" w:rsidRPr="00952EB5" w:rsidRDefault="00952EB5" w:rsidP="00952EB5">
      <w:pPr>
        <w:pStyle w:val="StandardWeb"/>
        <w:numPr>
          <w:ilvl w:val="0"/>
          <w:numId w:val="7"/>
        </w:numPr>
        <w:shd w:val="clear" w:color="auto" w:fill="FFFFFF"/>
        <w:rPr>
          <w:rFonts w:ascii="Calibri" w:hAnsi="Calibri"/>
          <w:lang w:val="en-US"/>
        </w:rPr>
      </w:pPr>
      <w:r w:rsidRPr="00952EB5">
        <w:rPr>
          <w:rFonts w:ascii="Calibri" w:hAnsi="Calibri"/>
          <w:lang w:val="en-US"/>
        </w:rPr>
        <w:t xml:space="preserve">the predicted outcome for an observation is given by the mean response of the training observations that belong to the same leaf node </w:t>
      </w:r>
    </w:p>
    <w:p w14:paraId="17B758EA" w14:textId="4078CF39" w:rsidR="00D34824" w:rsidRPr="00D34824" w:rsidRDefault="00D34824" w:rsidP="00D34824">
      <w:pPr>
        <w:pStyle w:val="Listenabsatz"/>
        <w:numPr>
          <w:ilvl w:val="1"/>
          <w:numId w:val="7"/>
        </w:numPr>
        <w:rPr>
          <w:rFonts w:ascii="Calibri" w:hAnsi="Calibri"/>
          <w:lang w:val="en-US"/>
        </w:rPr>
      </w:pPr>
      <w:r w:rsidRPr="00D34824">
        <w:rPr>
          <w:rFonts w:ascii="Calibri" w:hAnsi="Calibri"/>
          <w:lang w:val="en-US"/>
        </w:rPr>
        <w:sym w:font="Wingdings" w:char="F0E0"/>
      </w:r>
      <w:r>
        <w:rPr>
          <w:rFonts w:ascii="Calibri" w:hAnsi="Calibri"/>
          <w:lang w:val="en-US"/>
        </w:rPr>
        <w:t xml:space="preserve"> 3 regions for players</w:t>
      </w:r>
    </w:p>
    <w:p w14:paraId="4FC923A0" w14:textId="01CBD092" w:rsidR="00BA1D3E" w:rsidRPr="00B13B9A" w:rsidRDefault="00BA1D3E" w:rsidP="00B13B9A">
      <w:pPr>
        <w:rPr>
          <w:rFonts w:ascii="Calibri" w:hAnsi="Calibri"/>
          <w:lang w:val="en-US"/>
        </w:rPr>
      </w:pPr>
    </w:p>
    <w:p w14:paraId="36264715" w14:textId="611EB6D5" w:rsidR="00B13B9A" w:rsidRDefault="009813D1" w:rsidP="00B13B9A">
      <w:pPr>
        <w:rPr>
          <w:rFonts w:ascii="Calibri" w:hAnsi="Calibri"/>
          <w:lang w:val="en-US"/>
        </w:rPr>
      </w:pPr>
      <w:r w:rsidRPr="00BA1D3E">
        <w:rPr>
          <w:rFonts w:ascii="Calibri" w:hAnsi="Calibri"/>
          <w:noProof/>
          <w:lang w:val="en-US"/>
        </w:rPr>
        <w:drawing>
          <wp:anchor distT="0" distB="0" distL="114300" distR="114300" simplePos="0" relativeHeight="251718656" behindDoc="0" locked="0" layoutInCell="1" allowOverlap="1" wp14:anchorId="3152BB3B" wp14:editId="47418122">
            <wp:simplePos x="0" y="0"/>
            <wp:positionH relativeFrom="column">
              <wp:posOffset>4918710</wp:posOffset>
            </wp:positionH>
            <wp:positionV relativeFrom="paragraph">
              <wp:posOffset>189230</wp:posOffset>
            </wp:positionV>
            <wp:extent cx="1669415" cy="2076450"/>
            <wp:effectExtent l="0" t="0" r="0" b="6350"/>
            <wp:wrapThrough wrapText="bothSides">
              <wp:wrapPolygon edited="0">
                <wp:start x="0" y="0"/>
                <wp:lineTo x="0" y="21534"/>
                <wp:lineTo x="21362" y="21534"/>
                <wp:lineTo x="21362"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69415" cy="2076450"/>
                    </a:xfrm>
                    <a:prstGeom prst="rect">
                      <a:avLst/>
                    </a:prstGeom>
                  </pic:spPr>
                </pic:pic>
              </a:graphicData>
            </a:graphic>
            <wp14:sizeRelH relativeFrom="page">
              <wp14:pctWidth>0</wp14:pctWidth>
            </wp14:sizeRelH>
            <wp14:sizeRelV relativeFrom="page">
              <wp14:pctHeight>0</wp14:pctHeight>
            </wp14:sizeRelV>
          </wp:anchor>
        </w:drawing>
      </w:r>
      <w:r w:rsidR="00D34824" w:rsidRPr="00D34824">
        <w:rPr>
          <w:rFonts w:ascii="Calibri" w:hAnsi="Calibri"/>
          <w:noProof/>
          <w:lang w:val="en-US"/>
        </w:rPr>
        <w:drawing>
          <wp:inline distT="0" distB="0" distL="0" distR="0" wp14:anchorId="4CC3C226" wp14:editId="69B8103F">
            <wp:extent cx="4405746" cy="3508657"/>
            <wp:effectExtent l="0" t="0" r="127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4588" cy="3523662"/>
                    </a:xfrm>
                    <a:prstGeom prst="rect">
                      <a:avLst/>
                    </a:prstGeom>
                  </pic:spPr>
                </pic:pic>
              </a:graphicData>
            </a:graphic>
          </wp:inline>
        </w:drawing>
      </w:r>
    </w:p>
    <w:p w14:paraId="7258EB3C" w14:textId="6388641C" w:rsidR="007F3B80" w:rsidRDefault="007F3B80" w:rsidP="00B13B9A">
      <w:pPr>
        <w:rPr>
          <w:rFonts w:ascii="Calibri" w:hAnsi="Calibri"/>
          <w:lang w:val="en-US"/>
        </w:rPr>
      </w:pPr>
      <w:r w:rsidRPr="007F3B80">
        <w:rPr>
          <w:rFonts w:ascii="Calibri" w:hAnsi="Calibri"/>
          <w:lang w:val="en-US"/>
        </w:rPr>
        <w:sym w:font="Wingdings" w:char="F0E0"/>
      </w:r>
      <w:r>
        <w:rPr>
          <w:rFonts w:ascii="Calibri" w:hAnsi="Calibri"/>
          <w:lang w:val="en-US"/>
        </w:rPr>
        <w:t xml:space="preserve"> Years most important feature: Players with less experience earn lower salaries</w:t>
      </w:r>
    </w:p>
    <w:p w14:paraId="6F497AB2" w14:textId="29A2F3FD" w:rsidR="007F3B80" w:rsidRPr="007F3B80" w:rsidRDefault="007F3B80" w:rsidP="007F3B80">
      <w:pPr>
        <w:rPr>
          <w:rFonts w:ascii="Calibri" w:hAnsi="Calibri"/>
          <w:lang w:val="en-US"/>
        </w:rPr>
      </w:pPr>
      <w:r w:rsidRPr="007F3B80">
        <w:rPr>
          <w:rFonts w:ascii="Calibri" w:hAnsi="Calibri"/>
          <w:lang w:val="en-US"/>
        </w:rPr>
        <w:sym w:font="Wingdings" w:char="F0E0"/>
      </w:r>
      <w:r>
        <w:rPr>
          <w:rFonts w:ascii="Calibri" w:hAnsi="Calibri"/>
          <w:lang w:val="en-US"/>
        </w:rPr>
        <w:t xml:space="preserve"> </w:t>
      </w:r>
      <w:r w:rsidRPr="007F3B80">
        <w:rPr>
          <w:rFonts w:ascii="Calibri" w:hAnsi="Calibri"/>
          <w:lang w:val="en-US"/>
        </w:rPr>
        <w:t>If a player is more experienced, the number of hits that he made in the previous year is important for determining his salary</w:t>
      </w:r>
    </w:p>
    <w:p w14:paraId="6B76FD1C" w14:textId="4ED910F5" w:rsidR="007F3B80" w:rsidRDefault="007F3B80" w:rsidP="007F3B80">
      <w:pPr>
        <w:rPr>
          <w:rFonts w:ascii="Calibri" w:hAnsi="Calibri"/>
          <w:lang w:val="en-US"/>
        </w:rPr>
      </w:pPr>
    </w:p>
    <w:p w14:paraId="786C7585" w14:textId="09ADB34B" w:rsidR="007F3B80" w:rsidRPr="007F3B80" w:rsidRDefault="007F3B80" w:rsidP="007F3B80">
      <w:pPr>
        <w:rPr>
          <w:rFonts w:ascii="Calibri" w:hAnsi="Calibri"/>
          <w:b/>
          <w:bCs/>
          <w:u w:val="single"/>
          <w:lang w:val="en-US"/>
        </w:rPr>
      </w:pPr>
      <w:r w:rsidRPr="007F3B80">
        <w:rPr>
          <w:rFonts w:ascii="Calibri" w:hAnsi="Calibri"/>
          <w:b/>
          <w:bCs/>
          <w:u w:val="single"/>
          <w:lang w:val="en-US"/>
        </w:rPr>
        <w:t xml:space="preserve">How to find right threshold? </w:t>
      </w:r>
    </w:p>
    <w:p w14:paraId="6F4D6DDD" w14:textId="611FDF68" w:rsidR="007F3B80" w:rsidRPr="007F3B80" w:rsidRDefault="007F3B80" w:rsidP="007F3B80">
      <w:pPr>
        <w:pStyle w:val="Listenabsatz"/>
        <w:numPr>
          <w:ilvl w:val="0"/>
          <w:numId w:val="7"/>
        </w:numPr>
        <w:rPr>
          <w:rFonts w:ascii="Calibri" w:hAnsi="Calibri"/>
          <w:b/>
          <w:bCs/>
          <w:lang w:val="en-US"/>
        </w:rPr>
      </w:pPr>
      <w:r w:rsidRPr="007F3B80">
        <w:rPr>
          <w:rFonts w:ascii="Calibri" w:hAnsi="Calibri"/>
          <w:b/>
          <w:bCs/>
          <w:lang w:val="en-US"/>
        </w:rPr>
        <w:t>Goal of decision tree</w:t>
      </w:r>
      <w:r w:rsidRPr="007F3B80">
        <w:rPr>
          <w:rFonts w:ascii="Calibri" w:hAnsi="Calibri"/>
          <w:lang w:val="en-US"/>
        </w:rPr>
        <w:t xml:space="preserve"> for regression tasks: optimal regions that </w:t>
      </w:r>
      <w:r w:rsidRPr="007F3B80">
        <w:rPr>
          <w:rFonts w:ascii="Calibri" w:hAnsi="Calibri"/>
          <w:b/>
          <w:bCs/>
          <w:lang w:val="en-US"/>
        </w:rPr>
        <w:t xml:space="preserve">minimized residual sum of squares </w:t>
      </w:r>
      <w:r w:rsidR="00051C19">
        <w:rPr>
          <w:rFonts w:ascii="Calibri" w:hAnsi="Calibri"/>
          <w:b/>
          <w:bCs/>
          <w:lang w:val="en-US"/>
        </w:rPr>
        <w:t>(</w:t>
      </w:r>
      <w:r w:rsidRPr="007F3B80">
        <w:rPr>
          <w:rFonts w:ascii="Calibri" w:hAnsi="Calibri"/>
          <w:b/>
          <w:bCs/>
          <w:lang w:val="en-US"/>
        </w:rPr>
        <w:t>RSS</w:t>
      </w:r>
      <w:r w:rsidR="00051C19">
        <w:rPr>
          <w:rFonts w:ascii="Calibri" w:hAnsi="Calibri"/>
          <w:b/>
          <w:bCs/>
          <w:lang w:val="en-US"/>
        </w:rPr>
        <w:t>)</w:t>
      </w:r>
    </w:p>
    <w:p w14:paraId="05222161" w14:textId="70E596F0" w:rsidR="007F3B80" w:rsidRPr="007F3B80" w:rsidRDefault="007F3B80" w:rsidP="007F3B80">
      <w:pPr>
        <w:pStyle w:val="Listenabsatz"/>
        <w:numPr>
          <w:ilvl w:val="0"/>
          <w:numId w:val="7"/>
        </w:numPr>
        <w:rPr>
          <w:rFonts w:ascii="Calibri" w:hAnsi="Calibri"/>
          <w:b/>
          <w:bCs/>
          <w:lang w:val="en-US"/>
        </w:rPr>
      </w:pPr>
      <w:r>
        <w:rPr>
          <w:rFonts w:ascii="Calibri" w:hAnsi="Calibri"/>
          <w:lang w:val="en-US"/>
        </w:rPr>
        <w:t xml:space="preserve">Top-down approach with recursive binary splitting </w:t>
      </w:r>
      <w:r w:rsidRPr="007F3B80">
        <w:rPr>
          <w:rFonts w:ascii="Calibri" w:hAnsi="Calibri"/>
          <w:lang w:val="en-US"/>
        </w:rPr>
        <w:sym w:font="Wingdings" w:char="F0E0"/>
      </w:r>
      <w:r>
        <w:rPr>
          <w:rFonts w:ascii="Calibri" w:hAnsi="Calibri"/>
          <w:lang w:val="en-US"/>
        </w:rPr>
        <w:t xml:space="preserve"> best reduction in RSS</w:t>
      </w:r>
    </w:p>
    <w:p w14:paraId="5D68FC39" w14:textId="2282AFD7" w:rsidR="007F3B80" w:rsidRPr="00AD47D9" w:rsidRDefault="007F3B80" w:rsidP="007F3B80">
      <w:pPr>
        <w:pStyle w:val="Listenabsatz"/>
        <w:numPr>
          <w:ilvl w:val="1"/>
          <w:numId w:val="7"/>
        </w:numPr>
        <w:rPr>
          <w:rFonts w:ascii="Calibri" w:hAnsi="Calibri"/>
          <w:b/>
          <w:bCs/>
          <w:lang w:val="en-US"/>
        </w:rPr>
      </w:pPr>
      <w:r w:rsidRPr="007F3B80">
        <w:rPr>
          <w:rFonts w:ascii="Calibri" w:hAnsi="Calibri"/>
          <w:b/>
          <w:bCs/>
          <w:noProof/>
          <w:lang w:val="en-US"/>
        </w:rPr>
        <w:drawing>
          <wp:anchor distT="0" distB="0" distL="114300" distR="114300" simplePos="0" relativeHeight="251719680" behindDoc="0" locked="0" layoutInCell="1" allowOverlap="1" wp14:anchorId="689581CD" wp14:editId="34CEBC00">
            <wp:simplePos x="0" y="0"/>
            <wp:positionH relativeFrom="column">
              <wp:posOffset>2230639</wp:posOffset>
            </wp:positionH>
            <wp:positionV relativeFrom="paragraph">
              <wp:posOffset>44623</wp:posOffset>
            </wp:positionV>
            <wp:extent cx="2882900" cy="508000"/>
            <wp:effectExtent l="0" t="0" r="0" b="0"/>
            <wp:wrapThrough wrapText="bothSides">
              <wp:wrapPolygon edited="0">
                <wp:start x="0" y="0"/>
                <wp:lineTo x="0" y="21060"/>
                <wp:lineTo x="21505" y="21060"/>
                <wp:lineTo x="21505" y="0"/>
                <wp:lineTo x="0" y="0"/>
              </wp:wrapPolygon>
            </wp:wrapThrough>
            <wp:docPr id="84" name="Grafik 84"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descr="Ein Bild, das Text, Uhr enthält.&#10;&#10;Automatisch generierte Beschreibung"/>
                    <pic:cNvPicPr/>
                  </pic:nvPicPr>
                  <pic:blipFill>
                    <a:blip r:embed="rId86">
                      <a:extLst>
                        <a:ext uri="{28A0092B-C50C-407E-A947-70E740481C1C}">
                          <a14:useLocalDpi xmlns:a14="http://schemas.microsoft.com/office/drawing/2010/main" val="0"/>
                        </a:ext>
                      </a:extLst>
                    </a:blip>
                    <a:stretch>
                      <a:fillRect/>
                    </a:stretch>
                  </pic:blipFill>
                  <pic:spPr>
                    <a:xfrm>
                      <a:off x="0" y="0"/>
                      <a:ext cx="2882900" cy="508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lang w:val="en-US"/>
        </w:rPr>
        <w:t>Minimization of:</w:t>
      </w:r>
    </w:p>
    <w:p w14:paraId="5DB6292B" w14:textId="77777777" w:rsidR="00AD47D9" w:rsidRPr="00AD47D9" w:rsidRDefault="00AD47D9" w:rsidP="00AD47D9">
      <w:pPr>
        <w:pStyle w:val="Listenabsatz"/>
        <w:rPr>
          <w:rFonts w:ascii="Calibri" w:hAnsi="Calibri"/>
          <w:b/>
          <w:bCs/>
          <w:lang w:val="en-US"/>
        </w:rPr>
      </w:pPr>
    </w:p>
    <w:p w14:paraId="0AA0A10D" w14:textId="7B288D00" w:rsidR="00AD47D9" w:rsidRPr="00AD47D9" w:rsidRDefault="00AD47D9" w:rsidP="00AD47D9">
      <w:pPr>
        <w:pStyle w:val="Listenabsatz"/>
        <w:numPr>
          <w:ilvl w:val="0"/>
          <w:numId w:val="7"/>
        </w:numPr>
        <w:rPr>
          <w:rFonts w:ascii="Calibri" w:hAnsi="Calibri"/>
          <w:b/>
          <w:bCs/>
          <w:lang w:val="en-US"/>
        </w:rPr>
      </w:pPr>
      <w:r>
        <w:rPr>
          <w:rFonts w:ascii="Calibri" w:hAnsi="Calibri"/>
          <w:lang w:val="en-US"/>
        </w:rPr>
        <w:t>Stopping criteria:</w:t>
      </w:r>
    </w:p>
    <w:p w14:paraId="4C6E96B6" w14:textId="30562D50" w:rsidR="00AD47D9" w:rsidRPr="007F3B80" w:rsidRDefault="00AD47D9" w:rsidP="00AD47D9">
      <w:pPr>
        <w:pStyle w:val="Listenabsatz"/>
        <w:numPr>
          <w:ilvl w:val="1"/>
          <w:numId w:val="7"/>
        </w:numPr>
        <w:rPr>
          <w:rFonts w:ascii="Calibri" w:hAnsi="Calibri"/>
          <w:b/>
          <w:bCs/>
          <w:lang w:val="en-US"/>
        </w:rPr>
      </w:pPr>
      <w:r>
        <w:rPr>
          <w:rFonts w:ascii="Calibri" w:hAnsi="Calibri"/>
          <w:lang w:val="en-US"/>
        </w:rPr>
        <w:t>Set a minimum number of samples in a region or maximum number of resulting regions</w:t>
      </w:r>
    </w:p>
    <w:p w14:paraId="02757ECF" w14:textId="4E987950" w:rsidR="007F3B80" w:rsidRDefault="007F3B80" w:rsidP="00B13B9A">
      <w:pPr>
        <w:rPr>
          <w:rFonts w:ascii="Calibri" w:hAnsi="Calibri"/>
          <w:lang w:val="en-US"/>
        </w:rPr>
      </w:pPr>
    </w:p>
    <w:p w14:paraId="7E7EF3F0" w14:textId="77777777" w:rsidR="00EC6254" w:rsidRDefault="00EC6254" w:rsidP="00326651">
      <w:pPr>
        <w:rPr>
          <w:rFonts w:ascii="Calibri" w:hAnsi="Calibri"/>
          <w:b/>
          <w:bCs/>
          <w:u w:val="single"/>
          <w:lang w:val="en-US"/>
        </w:rPr>
      </w:pPr>
    </w:p>
    <w:p w14:paraId="659572DA" w14:textId="0AA89780" w:rsidR="00326651" w:rsidRPr="00BD0888" w:rsidRDefault="0068370F" w:rsidP="00326651">
      <w:pPr>
        <w:rPr>
          <w:rFonts w:ascii="Calibri" w:hAnsi="Calibri"/>
          <w:b/>
          <w:bCs/>
          <w:u w:val="single"/>
          <w:lang w:val="en-US"/>
        </w:rPr>
      </w:pPr>
      <w:r w:rsidRPr="00646233">
        <w:rPr>
          <w:rFonts w:ascii="Calibri" w:hAnsi="Calibri"/>
          <w:noProof/>
          <w:lang w:val="en-US"/>
        </w:rPr>
        <w:drawing>
          <wp:anchor distT="0" distB="0" distL="114300" distR="114300" simplePos="0" relativeHeight="251720704" behindDoc="1" locked="0" layoutInCell="1" allowOverlap="1" wp14:anchorId="3582E18D" wp14:editId="36C02C70">
            <wp:simplePos x="0" y="0"/>
            <wp:positionH relativeFrom="column">
              <wp:posOffset>5121910</wp:posOffset>
            </wp:positionH>
            <wp:positionV relativeFrom="paragraph">
              <wp:posOffset>-807085</wp:posOffset>
            </wp:positionV>
            <wp:extent cx="1583055" cy="2502535"/>
            <wp:effectExtent l="0" t="0" r="4445" b="0"/>
            <wp:wrapNone/>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83055" cy="2502535"/>
                    </a:xfrm>
                    <a:prstGeom prst="rect">
                      <a:avLst/>
                    </a:prstGeom>
                  </pic:spPr>
                </pic:pic>
              </a:graphicData>
            </a:graphic>
            <wp14:sizeRelH relativeFrom="page">
              <wp14:pctWidth>0</wp14:pctWidth>
            </wp14:sizeRelH>
            <wp14:sizeRelV relativeFrom="page">
              <wp14:pctHeight>0</wp14:pctHeight>
            </wp14:sizeRelV>
          </wp:anchor>
        </w:drawing>
      </w:r>
      <w:r w:rsidR="00326651" w:rsidRPr="00BD0888">
        <w:rPr>
          <w:rFonts w:ascii="Calibri" w:hAnsi="Calibri"/>
          <w:b/>
          <w:bCs/>
          <w:u w:val="single"/>
          <w:lang w:val="en-US"/>
        </w:rPr>
        <w:t xml:space="preserve">Decision tree for </w:t>
      </w:r>
      <w:r w:rsidR="00326651">
        <w:rPr>
          <w:rFonts w:ascii="Calibri" w:hAnsi="Calibri"/>
          <w:b/>
          <w:bCs/>
          <w:u w:val="single"/>
          <w:lang w:val="en-US"/>
        </w:rPr>
        <w:t>classification</w:t>
      </w:r>
      <w:r w:rsidR="00326651" w:rsidRPr="00BD0888">
        <w:rPr>
          <w:rFonts w:ascii="Calibri" w:hAnsi="Calibri"/>
          <w:b/>
          <w:bCs/>
          <w:u w:val="single"/>
          <w:lang w:val="en-US"/>
        </w:rPr>
        <w:t xml:space="preserve"> tasks: </w:t>
      </w:r>
    </w:p>
    <w:p w14:paraId="02293852" w14:textId="783916FF" w:rsidR="00EC6254" w:rsidRPr="00EC6254" w:rsidRDefault="00EC6254" w:rsidP="00EC6254">
      <w:pPr>
        <w:pStyle w:val="Listenabsatz"/>
        <w:numPr>
          <w:ilvl w:val="0"/>
          <w:numId w:val="7"/>
        </w:numPr>
        <w:rPr>
          <w:rFonts w:ascii="Calibri" w:hAnsi="Calibri"/>
          <w:lang w:val="en-US"/>
        </w:rPr>
      </w:pPr>
      <w:r w:rsidRPr="00EC6254">
        <w:rPr>
          <w:rFonts w:ascii="Calibri" w:hAnsi="Calibri"/>
          <w:lang w:val="en-US"/>
        </w:rPr>
        <w:t>predict that each observation belongs to the most commonly occurring class of training observations in the region to which it belongs</w:t>
      </w:r>
      <w:r>
        <w:rPr>
          <w:rFonts w:ascii="Calibri" w:hAnsi="Calibri"/>
          <w:lang w:val="en-US"/>
        </w:rPr>
        <w:t xml:space="preserve"> (&lt;-&gt; regression task)</w:t>
      </w:r>
    </w:p>
    <w:p w14:paraId="51D92A82" w14:textId="75C41F26" w:rsidR="00EC6254" w:rsidRPr="00EC6254" w:rsidRDefault="00EC6254" w:rsidP="00EC6254">
      <w:pPr>
        <w:pStyle w:val="Listenabsatz"/>
        <w:numPr>
          <w:ilvl w:val="0"/>
          <w:numId w:val="7"/>
        </w:numPr>
        <w:rPr>
          <w:rFonts w:ascii="Calibri" w:hAnsi="Calibri"/>
          <w:lang w:val="en-US"/>
        </w:rPr>
      </w:pPr>
      <w:r w:rsidRPr="00646233">
        <w:rPr>
          <w:rFonts w:ascii="Calibri" w:hAnsi="Calibri"/>
          <w:b/>
          <w:bCs/>
          <w:lang w:val="en-US"/>
        </w:rPr>
        <w:t>Cross-entropy</w:t>
      </w:r>
      <w:r>
        <w:rPr>
          <w:rFonts w:ascii="Calibri" w:hAnsi="Calibri"/>
          <w:lang w:val="en-US"/>
        </w:rPr>
        <w:t xml:space="preserve"> used for tree-splitting (&lt;-&gt; regression task: RSS) </w:t>
      </w:r>
    </w:p>
    <w:p w14:paraId="118D3927" w14:textId="66BD13E6" w:rsidR="009813D1" w:rsidRDefault="00646233" w:rsidP="00646233">
      <w:pPr>
        <w:pStyle w:val="Listenabsatz"/>
        <w:numPr>
          <w:ilvl w:val="0"/>
          <w:numId w:val="7"/>
        </w:numPr>
        <w:rPr>
          <w:rFonts w:ascii="Calibri" w:hAnsi="Calibri"/>
          <w:lang w:val="en-US"/>
        </w:rPr>
      </w:pPr>
      <w:r>
        <w:rPr>
          <w:rFonts w:ascii="Calibri" w:hAnsi="Calibri"/>
          <w:lang w:val="en-US"/>
        </w:rPr>
        <w:t>3 features here</w:t>
      </w:r>
    </w:p>
    <w:p w14:paraId="31F21E61" w14:textId="30C6CB19" w:rsidR="0068370F" w:rsidRDefault="00646233" w:rsidP="0068370F">
      <w:pPr>
        <w:pStyle w:val="Listenabsatz"/>
        <w:numPr>
          <w:ilvl w:val="0"/>
          <w:numId w:val="7"/>
        </w:numPr>
        <w:rPr>
          <w:rFonts w:ascii="Calibri" w:hAnsi="Calibri"/>
          <w:lang w:val="en-US"/>
        </w:rPr>
      </w:pPr>
      <w:r>
        <w:rPr>
          <w:rFonts w:ascii="Calibri" w:hAnsi="Calibri"/>
          <w:lang w:val="en-US"/>
        </w:rPr>
        <w:t>Can be both numerical and categorical features</w:t>
      </w:r>
    </w:p>
    <w:p w14:paraId="556A5D04" w14:textId="5D10B912" w:rsidR="003E0248" w:rsidRDefault="003E0248" w:rsidP="003E0248">
      <w:pPr>
        <w:rPr>
          <w:rFonts w:ascii="Calibri" w:hAnsi="Calibri"/>
          <w:lang w:val="en-US"/>
        </w:rPr>
      </w:pPr>
    </w:p>
    <w:p w14:paraId="6598DDC6" w14:textId="385AC1AD" w:rsidR="003E0248" w:rsidRPr="003316AD" w:rsidRDefault="003E0248" w:rsidP="003E0248">
      <w:pPr>
        <w:rPr>
          <w:rFonts w:ascii="Calibri" w:hAnsi="Calibri"/>
          <w:b/>
          <w:bCs/>
          <w:u w:val="single"/>
          <w:lang w:val="en-US"/>
        </w:rPr>
      </w:pPr>
      <w:r w:rsidRPr="003316AD">
        <w:rPr>
          <w:rFonts w:ascii="Calibri" w:hAnsi="Calibri"/>
          <w:b/>
          <w:bCs/>
          <w:u w:val="single"/>
          <w:lang w:val="en-US"/>
        </w:rPr>
        <w:t>Decision Trees in R:</w:t>
      </w:r>
    </w:p>
    <w:p w14:paraId="0CC4DB60" w14:textId="7011166F" w:rsidR="00092B74" w:rsidRPr="00092B74" w:rsidRDefault="00092B74" w:rsidP="00092B74">
      <w:pPr>
        <w:pStyle w:val="Listenabsatz"/>
        <w:numPr>
          <w:ilvl w:val="0"/>
          <w:numId w:val="7"/>
        </w:numPr>
        <w:rPr>
          <w:rFonts w:ascii="Calibri" w:hAnsi="Calibri"/>
          <w:b/>
          <w:bCs/>
          <w:lang w:val="en-US"/>
        </w:rPr>
      </w:pPr>
      <w:r>
        <w:rPr>
          <w:rFonts w:ascii="Calibri" w:hAnsi="Calibri"/>
          <w:lang w:val="en-US"/>
        </w:rPr>
        <w:t xml:space="preserve">Build decision tree (classifier): </w:t>
      </w:r>
    </w:p>
    <w:p w14:paraId="5A96894C" w14:textId="79703008" w:rsidR="00092B74" w:rsidRPr="00092B74" w:rsidRDefault="00092B74" w:rsidP="00092B74">
      <w:pPr>
        <w:pStyle w:val="Listenabsatz"/>
        <w:numPr>
          <w:ilvl w:val="1"/>
          <w:numId w:val="7"/>
        </w:numPr>
        <w:shd w:val="clear" w:color="auto" w:fill="F7F7F7"/>
        <w:spacing w:before="100" w:beforeAutospacing="1" w:after="100" w:afterAutospacing="1"/>
        <w:rPr>
          <w:lang w:val="en-US"/>
        </w:rPr>
      </w:pPr>
      <w:proofErr w:type="spellStart"/>
      <w:r>
        <w:rPr>
          <w:rFonts w:ascii="LMMono10" w:hAnsi="LMMono10"/>
          <w:sz w:val="20"/>
          <w:szCs w:val="20"/>
          <w:lang w:val="en-US"/>
        </w:rPr>
        <w:lastRenderedPageBreak/>
        <w:t>dt_clas</w:t>
      </w:r>
      <w:r w:rsidRPr="00092B74">
        <w:rPr>
          <w:rFonts w:ascii="LMMono10" w:hAnsi="LMMono10"/>
          <w:sz w:val="20"/>
          <w:szCs w:val="20"/>
          <w:lang w:val="en-US"/>
        </w:rPr>
        <w:t>sifier</w:t>
      </w:r>
      <w:proofErr w:type="spellEnd"/>
      <w:r w:rsidRPr="00092B74">
        <w:rPr>
          <w:rFonts w:ascii="LMMono10" w:hAnsi="LMMono10"/>
          <w:sz w:val="20"/>
          <w:szCs w:val="20"/>
          <w:lang w:val="en-US"/>
        </w:rPr>
        <w:t xml:space="preserve"> &lt;- </w:t>
      </w:r>
      <w:proofErr w:type="spellStart"/>
      <w:proofErr w:type="gramStart"/>
      <w:r w:rsidRPr="00092B74">
        <w:rPr>
          <w:rFonts w:ascii="LMMonoLt10" w:hAnsi="LMMonoLt10"/>
          <w:b/>
          <w:bCs/>
          <w:color w:val="214987"/>
          <w:sz w:val="20"/>
          <w:szCs w:val="20"/>
          <w:lang w:val="en-US"/>
        </w:rPr>
        <w:t>rpart</w:t>
      </w:r>
      <w:proofErr w:type="spellEnd"/>
      <w:r w:rsidRPr="00092B74">
        <w:rPr>
          <w:rFonts w:ascii="LMMono10" w:hAnsi="LMMono10"/>
          <w:sz w:val="20"/>
          <w:szCs w:val="20"/>
          <w:lang w:val="en-US"/>
        </w:rPr>
        <w:t>(</w:t>
      </w:r>
      <w:proofErr w:type="gramEnd"/>
      <w:r w:rsidR="00DF69F0">
        <w:rPr>
          <w:rFonts w:ascii="LMMono10" w:hAnsi="LMMono10"/>
          <w:sz w:val="20"/>
          <w:szCs w:val="20"/>
          <w:lang w:val="en-US"/>
        </w:rPr>
        <w:t>y ~x + x…</w:t>
      </w:r>
      <w:r w:rsidRPr="00092B74">
        <w:rPr>
          <w:rFonts w:ascii="LMMono10" w:hAnsi="LMMono10"/>
          <w:sz w:val="20"/>
          <w:szCs w:val="20"/>
          <w:lang w:val="en-US"/>
        </w:rPr>
        <w:t>,</w:t>
      </w:r>
      <w:r>
        <w:rPr>
          <w:rFonts w:ascii="LMMono10" w:hAnsi="LMMono10"/>
          <w:sz w:val="20"/>
          <w:szCs w:val="20"/>
          <w:lang w:val="en-US"/>
        </w:rPr>
        <w:t xml:space="preserve"> </w:t>
      </w:r>
      <w:r w:rsidRPr="00092B74">
        <w:rPr>
          <w:rFonts w:ascii="LMMono10" w:hAnsi="LMMono10"/>
          <w:color w:val="214987"/>
          <w:sz w:val="20"/>
          <w:szCs w:val="20"/>
          <w:lang w:val="en-US"/>
        </w:rPr>
        <w:t>data =</w:t>
      </w:r>
      <w:proofErr w:type="spellStart"/>
      <w:r w:rsidRPr="00092B74">
        <w:rPr>
          <w:rFonts w:ascii="LMMono10" w:hAnsi="LMMono10"/>
          <w:sz w:val="20"/>
          <w:szCs w:val="20"/>
          <w:lang w:val="en-US"/>
        </w:rPr>
        <w:t>diabetes_dt</w:t>
      </w:r>
      <w:proofErr w:type="spellEnd"/>
      <w:r w:rsidRPr="00092B74">
        <w:rPr>
          <w:rFonts w:ascii="LMMono10" w:hAnsi="LMMono10"/>
          <w:sz w:val="20"/>
          <w:szCs w:val="20"/>
          <w:lang w:val="en-US"/>
        </w:rPr>
        <w:t xml:space="preserve">, </w:t>
      </w:r>
      <w:proofErr w:type="spellStart"/>
      <w:r w:rsidRPr="00092B74">
        <w:rPr>
          <w:rFonts w:ascii="LMMono10" w:hAnsi="LMMono10"/>
          <w:sz w:val="20"/>
          <w:szCs w:val="20"/>
          <w:lang w:val="en-US"/>
        </w:rPr>
        <w:t>diabetes_dt</w:t>
      </w:r>
      <w:proofErr w:type="spellEnd"/>
      <w:r w:rsidRPr="00092B74">
        <w:rPr>
          <w:rFonts w:ascii="LMMono10" w:hAnsi="LMMono10"/>
          <w:sz w:val="20"/>
          <w:szCs w:val="20"/>
          <w:lang w:val="en-US"/>
        </w:rPr>
        <w:t xml:space="preserve"> </w:t>
      </w:r>
      <w:r>
        <w:rPr>
          <w:rFonts w:ascii="LMMono10" w:hAnsi="LMMono10"/>
          <w:sz w:val="20"/>
          <w:szCs w:val="20"/>
          <w:lang w:val="en-US"/>
        </w:rPr>
        <w:t xml:space="preserve">, </w:t>
      </w:r>
      <w:r w:rsidRPr="00092B74">
        <w:rPr>
          <w:rFonts w:ascii="LMMono10" w:hAnsi="LMMono10"/>
          <w:color w:val="214987"/>
          <w:sz w:val="20"/>
          <w:szCs w:val="20"/>
          <w:lang w:val="en-US"/>
        </w:rPr>
        <w:t>control =</w:t>
      </w:r>
      <w:r>
        <w:rPr>
          <w:rFonts w:ascii="LMMono10" w:hAnsi="LMMono10"/>
          <w:color w:val="214987"/>
          <w:sz w:val="20"/>
          <w:szCs w:val="20"/>
          <w:lang w:val="en-US"/>
        </w:rPr>
        <w:t xml:space="preserve"> </w:t>
      </w:r>
      <w:proofErr w:type="spellStart"/>
      <w:r w:rsidRPr="00092B74">
        <w:rPr>
          <w:rFonts w:ascii="LMMonoLt10" w:hAnsi="LMMonoLt10"/>
          <w:b/>
          <w:bCs/>
          <w:color w:val="214987"/>
          <w:sz w:val="20"/>
          <w:szCs w:val="20"/>
          <w:lang w:val="en-US"/>
        </w:rPr>
        <w:t>rpart.control</w:t>
      </w:r>
      <w:proofErr w:type="spellEnd"/>
      <w:r w:rsidRPr="00092B74">
        <w:rPr>
          <w:rFonts w:ascii="LMMono10" w:hAnsi="LMMono10"/>
          <w:sz w:val="20"/>
          <w:szCs w:val="20"/>
          <w:lang w:val="en-US"/>
        </w:rPr>
        <w:t>(</w:t>
      </w:r>
      <w:proofErr w:type="spellStart"/>
      <w:r w:rsidRPr="00092B74">
        <w:rPr>
          <w:rFonts w:ascii="LMMono10" w:hAnsi="LMMono10"/>
          <w:color w:val="214987"/>
          <w:sz w:val="20"/>
          <w:szCs w:val="20"/>
          <w:lang w:val="en-US"/>
        </w:rPr>
        <w:t>minsplit</w:t>
      </w:r>
      <w:proofErr w:type="spellEnd"/>
      <w:r w:rsidRPr="00092B74">
        <w:rPr>
          <w:rFonts w:ascii="LMMono10" w:hAnsi="LMMono10"/>
          <w:color w:val="214987"/>
          <w:sz w:val="20"/>
          <w:szCs w:val="20"/>
          <w:lang w:val="en-US"/>
        </w:rPr>
        <w:t xml:space="preserve"> = </w:t>
      </w:r>
      <w:r w:rsidRPr="00092B74">
        <w:rPr>
          <w:rFonts w:ascii="LMMono10" w:hAnsi="LMMono10"/>
          <w:color w:val="0000CE"/>
          <w:sz w:val="20"/>
          <w:szCs w:val="20"/>
          <w:lang w:val="en-US"/>
        </w:rPr>
        <w:t>3</w:t>
      </w:r>
      <w:r w:rsidRPr="00092B74">
        <w:rPr>
          <w:rFonts w:ascii="LMMono10" w:hAnsi="LMMono10"/>
          <w:sz w:val="20"/>
          <w:szCs w:val="20"/>
          <w:lang w:val="en-US"/>
        </w:rPr>
        <w:t xml:space="preserve">, </w:t>
      </w:r>
      <w:r w:rsidRPr="00092B74">
        <w:rPr>
          <w:rFonts w:ascii="LMMono10" w:hAnsi="LMMono10"/>
          <w:color w:val="214987"/>
          <w:sz w:val="20"/>
          <w:szCs w:val="20"/>
          <w:lang w:val="en-US"/>
        </w:rPr>
        <w:t xml:space="preserve">cp = </w:t>
      </w:r>
      <w:r w:rsidRPr="00092B74">
        <w:rPr>
          <w:rFonts w:ascii="LMMono10" w:hAnsi="LMMono10"/>
          <w:color w:val="0000CE"/>
          <w:sz w:val="20"/>
          <w:szCs w:val="20"/>
          <w:lang w:val="en-US"/>
        </w:rPr>
        <w:t>0.001</w:t>
      </w:r>
      <w:r w:rsidRPr="00092B74">
        <w:rPr>
          <w:rFonts w:ascii="LMMono10" w:hAnsi="LMMono10"/>
          <w:sz w:val="20"/>
          <w:szCs w:val="20"/>
          <w:lang w:val="en-US"/>
        </w:rPr>
        <w:t xml:space="preserve">)) </w:t>
      </w:r>
    </w:p>
    <w:p w14:paraId="310FEDC1" w14:textId="352386CF" w:rsidR="003E0248" w:rsidRPr="003316AD" w:rsidRDefault="003E0248" w:rsidP="003E0248">
      <w:pPr>
        <w:pStyle w:val="Listenabsatz"/>
        <w:numPr>
          <w:ilvl w:val="0"/>
          <w:numId w:val="7"/>
        </w:numPr>
        <w:rPr>
          <w:rFonts w:ascii="Calibri" w:hAnsi="Calibri"/>
          <w:highlight w:val="cyan"/>
          <w:lang w:val="en-US"/>
        </w:rPr>
      </w:pPr>
      <w:proofErr w:type="spellStart"/>
      <w:r w:rsidRPr="003E0248">
        <w:rPr>
          <w:rFonts w:ascii="Calibri" w:hAnsi="Calibri"/>
          <w:highlight w:val="cyan"/>
          <w:lang w:val="en-US"/>
        </w:rPr>
        <w:t>diabetes_</w:t>
      </w:r>
      <w:proofErr w:type="gramStart"/>
      <w:r w:rsidRPr="003E0248">
        <w:rPr>
          <w:rFonts w:ascii="Calibri" w:hAnsi="Calibri"/>
          <w:highlight w:val="cyan"/>
          <w:lang w:val="en-US"/>
        </w:rPr>
        <w:t>dt</w:t>
      </w:r>
      <w:proofErr w:type="spellEnd"/>
      <w:r w:rsidRPr="003E0248">
        <w:rPr>
          <w:rFonts w:ascii="Calibri" w:hAnsi="Calibri"/>
          <w:highlight w:val="cyan"/>
          <w:lang w:val="en-US"/>
        </w:rPr>
        <w:t>[</w:t>
      </w:r>
      <w:proofErr w:type="gramEnd"/>
      <w:r w:rsidRPr="003E0248">
        <w:rPr>
          <w:rFonts w:ascii="Calibri" w:hAnsi="Calibri"/>
          <w:highlight w:val="cyan"/>
          <w:lang w:val="en-US"/>
        </w:rPr>
        <w:t xml:space="preserve">, </w:t>
      </w:r>
      <w:proofErr w:type="spellStart"/>
      <w:r w:rsidRPr="003316AD">
        <w:rPr>
          <w:rFonts w:ascii="Calibri" w:hAnsi="Calibri"/>
          <w:b/>
          <w:bCs/>
          <w:highlight w:val="cyan"/>
          <w:lang w:val="en-US"/>
        </w:rPr>
        <w:t>deci_tree_pred</w:t>
      </w:r>
      <w:proofErr w:type="spellEnd"/>
      <w:r w:rsidRPr="003E0248">
        <w:rPr>
          <w:rFonts w:ascii="Calibri" w:hAnsi="Calibri"/>
          <w:highlight w:val="cyan"/>
          <w:lang w:val="en-US"/>
        </w:rPr>
        <w:t xml:space="preserve"> := predict(</w:t>
      </w:r>
      <w:proofErr w:type="spellStart"/>
      <w:r w:rsidRPr="003E0248">
        <w:rPr>
          <w:rFonts w:ascii="Calibri" w:hAnsi="Calibri"/>
          <w:highlight w:val="cyan"/>
          <w:lang w:val="en-US"/>
        </w:rPr>
        <w:t>dt_classifier</w:t>
      </w:r>
      <w:proofErr w:type="spellEnd"/>
      <w:r w:rsidRPr="003E0248">
        <w:rPr>
          <w:rFonts w:ascii="Calibri" w:hAnsi="Calibri"/>
          <w:highlight w:val="cyan"/>
          <w:lang w:val="en-US"/>
        </w:rPr>
        <w:t xml:space="preserve">, </w:t>
      </w:r>
      <w:r w:rsidRPr="00E66816">
        <w:rPr>
          <w:rFonts w:ascii="Calibri" w:hAnsi="Calibri"/>
          <w:b/>
          <w:bCs/>
          <w:highlight w:val="cyan"/>
          <w:lang w:val="en-US"/>
        </w:rPr>
        <w:t>type</w:t>
      </w:r>
      <w:r w:rsidRPr="003E0248">
        <w:rPr>
          <w:rFonts w:ascii="Calibri" w:hAnsi="Calibri"/>
          <w:highlight w:val="cyan"/>
          <w:lang w:val="en-US"/>
        </w:rPr>
        <w:t xml:space="preserve"> = "</w:t>
      </w:r>
      <w:r w:rsidRPr="00E66816">
        <w:rPr>
          <w:rFonts w:ascii="Calibri" w:hAnsi="Calibri"/>
          <w:b/>
          <w:bCs/>
          <w:highlight w:val="cyan"/>
          <w:lang w:val="en-US"/>
        </w:rPr>
        <w:t>prob")[,2]]</w:t>
      </w:r>
    </w:p>
    <w:p w14:paraId="2EF77224" w14:textId="170A316A" w:rsidR="003316AD" w:rsidRPr="003316AD" w:rsidRDefault="003316AD" w:rsidP="003316AD">
      <w:pPr>
        <w:pStyle w:val="Listenabsatz"/>
        <w:numPr>
          <w:ilvl w:val="0"/>
          <w:numId w:val="7"/>
        </w:numPr>
        <w:rPr>
          <w:rFonts w:ascii="Calibri" w:hAnsi="Calibri"/>
          <w:u w:val="single"/>
          <w:lang w:val="en-US"/>
        </w:rPr>
      </w:pPr>
      <w:r w:rsidRPr="003316AD">
        <w:rPr>
          <w:rFonts w:ascii="Calibri" w:hAnsi="Calibri"/>
          <w:u w:val="single"/>
          <w:lang w:val="en-US"/>
        </w:rPr>
        <w:t>For Training and Testing:</w:t>
      </w:r>
    </w:p>
    <w:p w14:paraId="7D166A79" w14:textId="1FD1D209" w:rsidR="003316AD" w:rsidRDefault="00415CC7" w:rsidP="003316AD">
      <w:pPr>
        <w:pStyle w:val="Listenabsatz"/>
        <w:numPr>
          <w:ilvl w:val="1"/>
          <w:numId w:val="7"/>
        </w:numPr>
        <w:rPr>
          <w:rFonts w:ascii="Calibri" w:hAnsi="Calibri"/>
          <w:lang w:val="en-US"/>
        </w:rPr>
      </w:pPr>
      <w:proofErr w:type="spellStart"/>
      <w:r w:rsidRPr="00DF69F0">
        <w:rPr>
          <w:rFonts w:ascii="Calibri" w:hAnsi="Calibri"/>
          <w:highlight w:val="cyan"/>
          <w:lang w:val="en-US"/>
        </w:rPr>
        <w:t>smp_size</w:t>
      </w:r>
      <w:proofErr w:type="spellEnd"/>
      <w:r w:rsidRPr="00DF69F0">
        <w:rPr>
          <w:rFonts w:ascii="Calibri" w:hAnsi="Calibri"/>
          <w:highlight w:val="cyan"/>
          <w:lang w:val="en-US"/>
        </w:rPr>
        <w:t xml:space="preserve"> &lt;- </w:t>
      </w:r>
      <w:proofErr w:type="gramStart"/>
      <w:r w:rsidRPr="00DF69F0">
        <w:rPr>
          <w:rFonts w:ascii="Calibri" w:hAnsi="Calibri"/>
          <w:highlight w:val="cyan"/>
          <w:lang w:val="en-US"/>
        </w:rPr>
        <w:t>floor(</w:t>
      </w:r>
      <w:proofErr w:type="gramEnd"/>
      <w:r w:rsidRPr="00DF69F0">
        <w:rPr>
          <w:rFonts w:ascii="Calibri" w:hAnsi="Calibri"/>
          <w:b/>
          <w:bCs/>
          <w:highlight w:val="cyan"/>
          <w:lang w:val="en-US"/>
        </w:rPr>
        <w:t>0.70</w:t>
      </w:r>
      <w:r w:rsidRPr="00DF69F0">
        <w:rPr>
          <w:rFonts w:ascii="Calibri" w:hAnsi="Calibri"/>
          <w:highlight w:val="cyan"/>
          <w:lang w:val="en-US"/>
        </w:rPr>
        <w:t xml:space="preserve"> * </w:t>
      </w:r>
      <w:proofErr w:type="spellStart"/>
      <w:r w:rsidRPr="00DF69F0">
        <w:rPr>
          <w:rFonts w:ascii="Calibri" w:hAnsi="Calibri"/>
          <w:highlight w:val="cyan"/>
          <w:lang w:val="en-US"/>
        </w:rPr>
        <w:t>nrow</w:t>
      </w:r>
      <w:proofErr w:type="spellEnd"/>
      <w:r w:rsidRPr="00DF69F0">
        <w:rPr>
          <w:rFonts w:ascii="Calibri" w:hAnsi="Calibri"/>
          <w:highlight w:val="cyan"/>
          <w:lang w:val="en-US"/>
        </w:rPr>
        <w:t>(</w:t>
      </w:r>
      <w:proofErr w:type="spellStart"/>
      <w:r w:rsidRPr="00DF69F0">
        <w:rPr>
          <w:rFonts w:ascii="Calibri" w:hAnsi="Calibri"/>
          <w:highlight w:val="cyan"/>
          <w:lang w:val="en-US"/>
        </w:rPr>
        <w:t>data_dt</w:t>
      </w:r>
      <w:proofErr w:type="spellEnd"/>
      <w:r w:rsidRPr="00DF69F0">
        <w:rPr>
          <w:rFonts w:ascii="Calibri" w:hAnsi="Calibri"/>
          <w:highlight w:val="cyan"/>
          <w:lang w:val="en-US"/>
        </w:rPr>
        <w:t>))</w:t>
      </w:r>
      <w:r w:rsidR="00B4659B">
        <w:rPr>
          <w:rFonts w:ascii="Calibri" w:hAnsi="Calibri"/>
          <w:lang w:val="en-US"/>
        </w:rPr>
        <w:t xml:space="preserve"> </w:t>
      </w:r>
      <w:r w:rsidR="00B4659B" w:rsidRPr="00B4659B">
        <w:rPr>
          <w:rFonts w:ascii="Calibri" w:hAnsi="Calibri"/>
          <w:lang w:val="en-US"/>
        </w:rPr>
        <w:sym w:font="Wingdings" w:char="F0E0"/>
      </w:r>
      <w:r w:rsidR="00B4659B">
        <w:rPr>
          <w:rFonts w:ascii="Calibri" w:hAnsi="Calibri"/>
          <w:lang w:val="en-US"/>
        </w:rPr>
        <w:t xml:space="preserve"> 70% Training Set</w:t>
      </w:r>
    </w:p>
    <w:p w14:paraId="305D3771" w14:textId="77777777" w:rsidR="00B4659B" w:rsidRPr="00B4659B" w:rsidRDefault="00B4659B" w:rsidP="00B4659B">
      <w:pPr>
        <w:pStyle w:val="Listenabsatz"/>
        <w:numPr>
          <w:ilvl w:val="1"/>
          <w:numId w:val="7"/>
        </w:numPr>
        <w:rPr>
          <w:rFonts w:ascii="Calibri" w:hAnsi="Calibri"/>
          <w:lang w:val="en-US"/>
        </w:rPr>
      </w:pPr>
      <w:proofErr w:type="spellStart"/>
      <w:proofErr w:type="gramStart"/>
      <w:r w:rsidRPr="00DF69F0">
        <w:rPr>
          <w:rFonts w:ascii="Calibri" w:hAnsi="Calibri"/>
          <w:highlight w:val="cyan"/>
          <w:lang w:val="en-US"/>
        </w:rPr>
        <w:t>set.seed</w:t>
      </w:r>
      <w:proofErr w:type="spellEnd"/>
      <w:proofErr w:type="gramEnd"/>
      <w:r w:rsidRPr="00DF69F0">
        <w:rPr>
          <w:rFonts w:ascii="Calibri" w:hAnsi="Calibri"/>
          <w:highlight w:val="cyan"/>
          <w:lang w:val="en-US"/>
        </w:rPr>
        <w:t>(13</w:t>
      </w:r>
      <w:r w:rsidRPr="00B4659B">
        <w:rPr>
          <w:rFonts w:ascii="Calibri" w:hAnsi="Calibri"/>
          <w:lang w:val="en-US"/>
        </w:rPr>
        <w:t>)</w:t>
      </w:r>
    </w:p>
    <w:p w14:paraId="4F736727" w14:textId="260818C4" w:rsidR="00B4659B" w:rsidRDefault="00B4659B" w:rsidP="00B4659B">
      <w:pPr>
        <w:pStyle w:val="Listenabsatz"/>
        <w:numPr>
          <w:ilvl w:val="1"/>
          <w:numId w:val="7"/>
        </w:numPr>
        <w:rPr>
          <w:rFonts w:ascii="Calibri" w:hAnsi="Calibri"/>
          <w:lang w:val="en-US"/>
        </w:rPr>
      </w:pPr>
      <w:proofErr w:type="spellStart"/>
      <w:r w:rsidRPr="00DF69F0">
        <w:rPr>
          <w:rFonts w:ascii="Calibri" w:hAnsi="Calibri"/>
          <w:highlight w:val="cyan"/>
          <w:lang w:val="en-US"/>
        </w:rPr>
        <w:t>train_ind</w:t>
      </w:r>
      <w:proofErr w:type="spellEnd"/>
      <w:r w:rsidRPr="00DF69F0">
        <w:rPr>
          <w:rFonts w:ascii="Calibri" w:hAnsi="Calibri"/>
          <w:highlight w:val="cyan"/>
          <w:lang w:val="en-US"/>
        </w:rPr>
        <w:t xml:space="preserve"> &lt;- sample(</w:t>
      </w:r>
      <w:proofErr w:type="spellStart"/>
      <w:r w:rsidRPr="00DF69F0">
        <w:rPr>
          <w:rFonts w:ascii="Calibri" w:hAnsi="Calibri"/>
          <w:highlight w:val="cyan"/>
          <w:lang w:val="en-US"/>
        </w:rPr>
        <w:t>seq_len</w:t>
      </w:r>
      <w:proofErr w:type="spellEnd"/>
      <w:r w:rsidRPr="00DF69F0">
        <w:rPr>
          <w:rFonts w:ascii="Calibri" w:hAnsi="Calibri"/>
          <w:highlight w:val="cyan"/>
          <w:lang w:val="en-US"/>
        </w:rPr>
        <w:t>(</w:t>
      </w:r>
      <w:proofErr w:type="spellStart"/>
      <w:r w:rsidRPr="00DF69F0">
        <w:rPr>
          <w:rFonts w:ascii="Calibri" w:hAnsi="Calibri"/>
          <w:highlight w:val="cyan"/>
          <w:lang w:val="en-US"/>
        </w:rPr>
        <w:t>nrow</w:t>
      </w:r>
      <w:proofErr w:type="spellEnd"/>
      <w:r w:rsidRPr="00DF69F0">
        <w:rPr>
          <w:rFonts w:ascii="Calibri" w:hAnsi="Calibri"/>
          <w:highlight w:val="cyan"/>
          <w:lang w:val="en-US"/>
        </w:rPr>
        <w:t>(</w:t>
      </w:r>
      <w:proofErr w:type="spellStart"/>
      <w:r w:rsidRPr="00DF69F0">
        <w:rPr>
          <w:rFonts w:ascii="Calibri" w:hAnsi="Calibri"/>
          <w:highlight w:val="cyan"/>
          <w:lang w:val="en-US"/>
        </w:rPr>
        <w:t>data_dt</w:t>
      </w:r>
      <w:proofErr w:type="spellEnd"/>
      <w:r w:rsidRPr="00DF69F0">
        <w:rPr>
          <w:rFonts w:ascii="Calibri" w:hAnsi="Calibri"/>
          <w:highlight w:val="cyan"/>
          <w:lang w:val="en-US"/>
        </w:rPr>
        <w:t xml:space="preserve">)), size = </w:t>
      </w:r>
      <w:proofErr w:type="spellStart"/>
      <w:r w:rsidRPr="00DF69F0">
        <w:rPr>
          <w:rFonts w:ascii="Calibri" w:hAnsi="Calibri"/>
          <w:highlight w:val="cyan"/>
          <w:lang w:val="en-US"/>
        </w:rPr>
        <w:t>smp_size</w:t>
      </w:r>
      <w:proofErr w:type="spellEnd"/>
      <w:r w:rsidRPr="00B4659B">
        <w:rPr>
          <w:rFonts w:ascii="Calibri" w:hAnsi="Calibri"/>
          <w:lang w:val="en-US"/>
        </w:rPr>
        <w:t>)</w:t>
      </w:r>
    </w:p>
    <w:p w14:paraId="76E3F91C" w14:textId="142D5C03" w:rsidR="00696543" w:rsidRPr="00696543" w:rsidRDefault="00B4659B" w:rsidP="00696543">
      <w:pPr>
        <w:pStyle w:val="Listenabsatz"/>
        <w:numPr>
          <w:ilvl w:val="1"/>
          <w:numId w:val="7"/>
        </w:numPr>
        <w:rPr>
          <w:rFonts w:ascii="Calibri" w:hAnsi="Calibri"/>
          <w:lang w:val="en-US"/>
        </w:rPr>
      </w:pPr>
      <w:proofErr w:type="spellStart"/>
      <w:r w:rsidRPr="00DF69F0">
        <w:rPr>
          <w:rFonts w:ascii="Calibri" w:hAnsi="Calibri"/>
          <w:highlight w:val="cyan"/>
          <w:lang w:val="en-US"/>
        </w:rPr>
        <w:t>data_</w:t>
      </w:r>
      <w:proofErr w:type="gramStart"/>
      <w:r w:rsidRPr="00DF69F0">
        <w:rPr>
          <w:rFonts w:ascii="Calibri" w:hAnsi="Calibri"/>
          <w:highlight w:val="cyan"/>
          <w:lang w:val="en-US"/>
        </w:rPr>
        <w:t>dt</w:t>
      </w:r>
      <w:proofErr w:type="spellEnd"/>
      <w:r w:rsidRPr="00DF69F0">
        <w:rPr>
          <w:rFonts w:ascii="Calibri" w:hAnsi="Calibri"/>
          <w:highlight w:val="cyan"/>
          <w:lang w:val="en-US"/>
        </w:rPr>
        <w:t>[</w:t>
      </w:r>
      <w:proofErr w:type="spellStart"/>
      <w:proofErr w:type="gramEnd"/>
      <w:r w:rsidRPr="00DF69F0">
        <w:rPr>
          <w:rFonts w:ascii="Calibri" w:hAnsi="Calibri"/>
          <w:highlight w:val="cyan"/>
          <w:lang w:val="en-US"/>
        </w:rPr>
        <w:t>train_ind</w:t>
      </w:r>
      <w:proofErr w:type="spellEnd"/>
      <w:r w:rsidRPr="00DF69F0">
        <w:rPr>
          <w:rFonts w:ascii="Calibri" w:hAnsi="Calibri"/>
          <w:highlight w:val="cyan"/>
          <w:lang w:val="en-US"/>
        </w:rPr>
        <w:t>, dataset:="train"]</w:t>
      </w:r>
      <w:r>
        <w:rPr>
          <w:rFonts w:ascii="Calibri" w:hAnsi="Calibri"/>
          <w:lang w:val="en-US"/>
        </w:rPr>
        <w:t xml:space="preserve"> </w:t>
      </w:r>
      <w:r w:rsidRPr="00B4659B">
        <w:rPr>
          <w:rFonts w:ascii="Calibri" w:hAnsi="Calibri"/>
          <w:lang w:val="en-US"/>
        </w:rPr>
        <w:sym w:font="Wingdings" w:char="F0E0"/>
      </w:r>
      <w:r>
        <w:rPr>
          <w:rFonts w:ascii="Calibri" w:hAnsi="Calibri"/>
          <w:lang w:val="en-US"/>
        </w:rPr>
        <w:t xml:space="preserve"> label train &amp; test data set</w:t>
      </w:r>
    </w:p>
    <w:p w14:paraId="1FAACECD" w14:textId="2B2FA9CC" w:rsidR="00B4659B" w:rsidRDefault="00B4659B" w:rsidP="00B4659B">
      <w:pPr>
        <w:pStyle w:val="Listenabsatz"/>
        <w:numPr>
          <w:ilvl w:val="1"/>
          <w:numId w:val="7"/>
        </w:numPr>
        <w:rPr>
          <w:rFonts w:ascii="Calibri" w:hAnsi="Calibri"/>
          <w:lang w:val="en-US"/>
        </w:rPr>
      </w:pPr>
      <w:proofErr w:type="spellStart"/>
      <w:r w:rsidRPr="00DF69F0">
        <w:rPr>
          <w:rFonts w:ascii="Calibri" w:hAnsi="Calibri"/>
          <w:highlight w:val="cyan"/>
          <w:lang w:val="en-US"/>
        </w:rPr>
        <w:t>data_</w:t>
      </w:r>
      <w:proofErr w:type="gramStart"/>
      <w:r w:rsidRPr="00DF69F0">
        <w:rPr>
          <w:rFonts w:ascii="Calibri" w:hAnsi="Calibri"/>
          <w:highlight w:val="cyan"/>
          <w:lang w:val="en-US"/>
        </w:rPr>
        <w:t>dt</w:t>
      </w:r>
      <w:proofErr w:type="spellEnd"/>
      <w:r w:rsidRPr="00DF69F0">
        <w:rPr>
          <w:rFonts w:ascii="Calibri" w:hAnsi="Calibri"/>
          <w:highlight w:val="cyan"/>
          <w:lang w:val="en-US"/>
        </w:rPr>
        <w:t>[</w:t>
      </w:r>
      <w:proofErr w:type="gramEnd"/>
      <w:r w:rsidRPr="00DF69F0">
        <w:rPr>
          <w:rFonts w:ascii="Calibri" w:hAnsi="Calibri"/>
          <w:highlight w:val="cyan"/>
          <w:lang w:val="en-US"/>
        </w:rPr>
        <w:t>-</w:t>
      </w:r>
      <w:proofErr w:type="spellStart"/>
      <w:r w:rsidRPr="00DF69F0">
        <w:rPr>
          <w:rFonts w:ascii="Calibri" w:hAnsi="Calibri"/>
          <w:highlight w:val="cyan"/>
          <w:lang w:val="en-US"/>
        </w:rPr>
        <w:t>train_ind</w:t>
      </w:r>
      <w:proofErr w:type="spellEnd"/>
      <w:r w:rsidRPr="00DF69F0">
        <w:rPr>
          <w:rFonts w:ascii="Calibri" w:hAnsi="Calibri"/>
          <w:highlight w:val="cyan"/>
          <w:lang w:val="en-US"/>
        </w:rPr>
        <w:t>, dataset:="test"</w:t>
      </w:r>
      <w:r w:rsidRPr="00B4659B">
        <w:rPr>
          <w:rFonts w:ascii="Calibri" w:hAnsi="Calibri"/>
          <w:lang w:val="en-US"/>
        </w:rPr>
        <w:t>]</w:t>
      </w:r>
    </w:p>
    <w:p w14:paraId="67D3C25A" w14:textId="291BF4A4" w:rsidR="00696543" w:rsidRPr="00696543" w:rsidRDefault="00696543" w:rsidP="00696543">
      <w:pPr>
        <w:pStyle w:val="Listenabsatz"/>
        <w:numPr>
          <w:ilvl w:val="1"/>
          <w:numId w:val="7"/>
        </w:numPr>
        <w:rPr>
          <w:rFonts w:ascii="Calibri" w:hAnsi="Calibri"/>
          <w:lang w:val="en-US"/>
        </w:rPr>
      </w:pPr>
      <w:r>
        <w:rPr>
          <w:rFonts w:ascii="Calibri" w:hAnsi="Calibri"/>
          <w:lang w:val="en-US"/>
        </w:rPr>
        <w:t>t</w:t>
      </w:r>
      <w:r w:rsidRPr="00696543">
        <w:rPr>
          <w:rFonts w:ascii="Calibri" w:hAnsi="Calibri"/>
          <w:lang w:val="en-US"/>
        </w:rPr>
        <w:t>rain on training dataset</w:t>
      </w:r>
      <w:r>
        <w:rPr>
          <w:rFonts w:ascii="Calibri" w:hAnsi="Calibri"/>
          <w:lang w:val="en-US"/>
        </w:rPr>
        <w:t>:</w:t>
      </w:r>
    </w:p>
    <w:p w14:paraId="5E91AE41" w14:textId="1E43133C" w:rsidR="00696543" w:rsidRPr="00DF69F0" w:rsidRDefault="00696543" w:rsidP="00696543">
      <w:pPr>
        <w:pStyle w:val="Listenabsatz"/>
        <w:numPr>
          <w:ilvl w:val="2"/>
          <w:numId w:val="7"/>
        </w:numPr>
        <w:rPr>
          <w:rFonts w:ascii="Calibri" w:hAnsi="Calibri"/>
          <w:highlight w:val="cyan"/>
          <w:lang w:val="en-US"/>
        </w:rPr>
      </w:pPr>
      <w:proofErr w:type="spellStart"/>
      <w:r w:rsidRPr="00DF69F0">
        <w:rPr>
          <w:rFonts w:ascii="Calibri" w:hAnsi="Calibri"/>
          <w:highlight w:val="cyan"/>
          <w:lang w:val="en-US"/>
        </w:rPr>
        <w:t>dt_classifier</w:t>
      </w:r>
      <w:proofErr w:type="spellEnd"/>
      <w:r w:rsidRPr="00DF69F0">
        <w:rPr>
          <w:rFonts w:ascii="Calibri" w:hAnsi="Calibri"/>
          <w:highlight w:val="cyan"/>
          <w:lang w:val="en-US"/>
        </w:rPr>
        <w:t xml:space="preserve"> &lt;- </w:t>
      </w:r>
      <w:proofErr w:type="spellStart"/>
      <w:proofErr w:type="gramStart"/>
      <w:r w:rsidRPr="00DF69F0">
        <w:rPr>
          <w:rFonts w:ascii="Calibri" w:hAnsi="Calibri"/>
          <w:highlight w:val="cyan"/>
          <w:lang w:val="en-US"/>
        </w:rPr>
        <w:t>rpart</w:t>
      </w:r>
      <w:proofErr w:type="spellEnd"/>
      <w:r w:rsidRPr="00DF69F0">
        <w:rPr>
          <w:rFonts w:ascii="Calibri" w:hAnsi="Calibri"/>
          <w:highlight w:val="cyan"/>
          <w:lang w:val="en-US"/>
        </w:rPr>
        <w:t>(</w:t>
      </w:r>
      <w:proofErr w:type="gramEnd"/>
      <w:r w:rsidR="00DF69F0">
        <w:rPr>
          <w:rFonts w:ascii="Calibri" w:hAnsi="Calibri"/>
          <w:highlight w:val="cyan"/>
          <w:lang w:val="en-US"/>
        </w:rPr>
        <w:t>y ~</w:t>
      </w:r>
      <w:proofErr w:type="spellStart"/>
      <w:r w:rsidR="00DF69F0">
        <w:rPr>
          <w:rFonts w:ascii="Calibri" w:hAnsi="Calibri"/>
          <w:highlight w:val="cyan"/>
          <w:lang w:val="en-US"/>
        </w:rPr>
        <w:t>x+x</w:t>
      </w:r>
      <w:proofErr w:type="spellEnd"/>
      <w:r w:rsidR="00DF69F0">
        <w:rPr>
          <w:rFonts w:ascii="Calibri" w:hAnsi="Calibri"/>
          <w:highlight w:val="cyan"/>
          <w:lang w:val="en-US"/>
        </w:rPr>
        <w:t>…</w:t>
      </w:r>
      <w:r w:rsidRPr="00DF69F0">
        <w:rPr>
          <w:rFonts w:ascii="Calibri" w:hAnsi="Calibri"/>
          <w:highlight w:val="cyan"/>
          <w:lang w:val="en-US"/>
        </w:rPr>
        <w:t>, data =</w:t>
      </w:r>
      <w:proofErr w:type="spellStart"/>
      <w:r w:rsidRPr="00DF69F0">
        <w:rPr>
          <w:rFonts w:ascii="Calibri" w:hAnsi="Calibri"/>
          <w:highlight w:val="cyan"/>
          <w:lang w:val="en-US"/>
        </w:rPr>
        <w:t>data_dt</w:t>
      </w:r>
      <w:proofErr w:type="spellEnd"/>
      <w:r w:rsidRPr="00DF69F0">
        <w:rPr>
          <w:rFonts w:ascii="Calibri" w:hAnsi="Calibri"/>
          <w:highlight w:val="cyan"/>
          <w:lang w:val="en-US"/>
        </w:rPr>
        <w:t>[</w:t>
      </w:r>
      <w:proofErr w:type="spellStart"/>
      <w:r w:rsidRPr="00DF69F0">
        <w:rPr>
          <w:rFonts w:ascii="Calibri" w:hAnsi="Calibri"/>
          <w:highlight w:val="cyan"/>
          <w:lang w:val="en-US"/>
        </w:rPr>
        <w:t>train_ind</w:t>
      </w:r>
      <w:proofErr w:type="spellEnd"/>
      <w:r w:rsidRPr="00DF69F0">
        <w:rPr>
          <w:rFonts w:ascii="Calibri" w:hAnsi="Calibri"/>
          <w:highlight w:val="cyan"/>
          <w:lang w:val="en-US"/>
        </w:rPr>
        <w:t xml:space="preserve">], control = </w:t>
      </w:r>
      <w:proofErr w:type="spellStart"/>
      <w:r w:rsidRPr="00DF69F0">
        <w:rPr>
          <w:rFonts w:ascii="Calibri" w:hAnsi="Calibri"/>
          <w:highlight w:val="cyan"/>
          <w:lang w:val="en-US"/>
        </w:rPr>
        <w:t>rpart.control</w:t>
      </w:r>
      <w:proofErr w:type="spellEnd"/>
      <w:r w:rsidRPr="00DF69F0">
        <w:rPr>
          <w:rFonts w:ascii="Calibri" w:hAnsi="Calibri"/>
          <w:highlight w:val="cyan"/>
          <w:lang w:val="en-US"/>
        </w:rPr>
        <w:t>(</w:t>
      </w:r>
      <w:proofErr w:type="spellStart"/>
      <w:r w:rsidRPr="00DF69F0">
        <w:rPr>
          <w:rFonts w:ascii="Calibri" w:hAnsi="Calibri"/>
          <w:highlight w:val="cyan"/>
          <w:lang w:val="en-US"/>
        </w:rPr>
        <w:t>minsplit</w:t>
      </w:r>
      <w:proofErr w:type="spellEnd"/>
      <w:r w:rsidRPr="00DF69F0">
        <w:rPr>
          <w:rFonts w:ascii="Calibri" w:hAnsi="Calibri"/>
          <w:highlight w:val="cyan"/>
          <w:lang w:val="en-US"/>
        </w:rPr>
        <w:t xml:space="preserve"> = 3, cp = 0))</w:t>
      </w:r>
    </w:p>
    <w:p w14:paraId="40B8786F" w14:textId="5D841177" w:rsidR="00E043EA" w:rsidRPr="00E043EA" w:rsidRDefault="00E043EA" w:rsidP="00E043EA">
      <w:pPr>
        <w:pStyle w:val="Listenabsatz"/>
        <w:numPr>
          <w:ilvl w:val="1"/>
          <w:numId w:val="7"/>
        </w:numPr>
        <w:rPr>
          <w:rFonts w:ascii="Calibri" w:hAnsi="Calibri"/>
          <w:lang w:val="en-US"/>
        </w:rPr>
      </w:pPr>
      <w:r w:rsidRPr="00E043EA">
        <w:rPr>
          <w:rFonts w:ascii="Calibri" w:hAnsi="Calibri"/>
          <w:lang w:val="en-US"/>
        </w:rPr>
        <w:t>get predictions for both train and test set</w:t>
      </w:r>
      <w:r>
        <w:rPr>
          <w:rFonts w:ascii="Calibri" w:hAnsi="Calibri"/>
          <w:lang w:val="en-US"/>
        </w:rPr>
        <w:t>:</w:t>
      </w:r>
    </w:p>
    <w:p w14:paraId="74C955D4" w14:textId="79ADC4FB" w:rsidR="003316AD" w:rsidRDefault="00DF69F0" w:rsidP="00E043EA">
      <w:pPr>
        <w:pStyle w:val="Listenabsatz"/>
        <w:numPr>
          <w:ilvl w:val="2"/>
          <w:numId w:val="7"/>
        </w:numPr>
        <w:rPr>
          <w:rFonts w:ascii="Calibri" w:hAnsi="Calibri"/>
          <w:highlight w:val="cyan"/>
          <w:lang w:val="en-US"/>
        </w:rPr>
      </w:pPr>
      <w:proofErr w:type="spellStart"/>
      <w:r>
        <w:rPr>
          <w:rFonts w:ascii="Calibri" w:hAnsi="Calibri"/>
          <w:highlight w:val="cyan"/>
          <w:lang w:val="en-US"/>
        </w:rPr>
        <w:t>data</w:t>
      </w:r>
      <w:r w:rsidR="00E043EA" w:rsidRPr="00DF69F0">
        <w:rPr>
          <w:rFonts w:ascii="Calibri" w:hAnsi="Calibri"/>
          <w:highlight w:val="cyan"/>
          <w:lang w:val="en-US"/>
        </w:rPr>
        <w:t>_</w:t>
      </w:r>
      <w:proofErr w:type="gramStart"/>
      <w:r w:rsidR="00E043EA" w:rsidRPr="00DF69F0">
        <w:rPr>
          <w:rFonts w:ascii="Calibri" w:hAnsi="Calibri"/>
          <w:highlight w:val="cyan"/>
          <w:lang w:val="en-US"/>
        </w:rPr>
        <w:t>dt</w:t>
      </w:r>
      <w:proofErr w:type="spellEnd"/>
      <w:r w:rsidR="00E043EA" w:rsidRPr="00DF69F0">
        <w:rPr>
          <w:rFonts w:ascii="Calibri" w:hAnsi="Calibri"/>
          <w:highlight w:val="cyan"/>
          <w:lang w:val="en-US"/>
        </w:rPr>
        <w:t>[</w:t>
      </w:r>
      <w:proofErr w:type="gramEnd"/>
      <w:r w:rsidR="00E043EA" w:rsidRPr="00DF69F0">
        <w:rPr>
          <w:rFonts w:ascii="Calibri" w:hAnsi="Calibri"/>
          <w:highlight w:val="cyan"/>
          <w:lang w:val="en-US"/>
        </w:rPr>
        <w:t xml:space="preserve">, </w:t>
      </w:r>
      <w:proofErr w:type="spellStart"/>
      <w:r w:rsidR="00E043EA" w:rsidRPr="00DF69F0">
        <w:rPr>
          <w:rFonts w:ascii="Calibri" w:hAnsi="Calibri"/>
          <w:highlight w:val="cyan"/>
          <w:lang w:val="en-US"/>
        </w:rPr>
        <w:t>preds_dt</w:t>
      </w:r>
      <w:proofErr w:type="spellEnd"/>
      <w:r w:rsidR="00E043EA" w:rsidRPr="00DF69F0">
        <w:rPr>
          <w:rFonts w:ascii="Calibri" w:hAnsi="Calibri"/>
          <w:highlight w:val="cyan"/>
          <w:lang w:val="en-US"/>
        </w:rPr>
        <w:t xml:space="preserve"> := predict(</w:t>
      </w:r>
      <w:proofErr w:type="spellStart"/>
      <w:r w:rsidR="00E043EA" w:rsidRPr="00DF69F0">
        <w:rPr>
          <w:rFonts w:ascii="Calibri" w:hAnsi="Calibri"/>
          <w:highlight w:val="cyan"/>
          <w:lang w:val="en-US"/>
        </w:rPr>
        <w:t>dt_classifier</w:t>
      </w:r>
      <w:proofErr w:type="spellEnd"/>
      <w:r w:rsidR="00E043EA" w:rsidRPr="00DF69F0">
        <w:rPr>
          <w:rFonts w:ascii="Calibri" w:hAnsi="Calibri"/>
          <w:highlight w:val="cyan"/>
          <w:lang w:val="en-US"/>
        </w:rPr>
        <w:t xml:space="preserve">, type="prob", </w:t>
      </w:r>
      <w:proofErr w:type="spellStart"/>
      <w:r w:rsidR="00E043EA" w:rsidRPr="00DF69F0">
        <w:rPr>
          <w:rFonts w:ascii="Calibri" w:hAnsi="Calibri"/>
          <w:highlight w:val="cyan"/>
          <w:lang w:val="en-US"/>
        </w:rPr>
        <w:t>newdata</w:t>
      </w:r>
      <w:proofErr w:type="spellEnd"/>
      <w:r w:rsidR="00E043EA" w:rsidRPr="00DF69F0">
        <w:rPr>
          <w:rFonts w:ascii="Calibri" w:hAnsi="Calibri"/>
          <w:highlight w:val="cyan"/>
          <w:lang w:val="en-US"/>
        </w:rPr>
        <w:t>=</w:t>
      </w:r>
      <w:proofErr w:type="spellStart"/>
      <w:r>
        <w:rPr>
          <w:rFonts w:ascii="Calibri" w:hAnsi="Calibri"/>
          <w:highlight w:val="cyan"/>
          <w:lang w:val="en-US"/>
        </w:rPr>
        <w:t>data</w:t>
      </w:r>
      <w:r w:rsidR="00E043EA" w:rsidRPr="00DF69F0">
        <w:rPr>
          <w:rFonts w:ascii="Calibri" w:hAnsi="Calibri"/>
          <w:highlight w:val="cyan"/>
          <w:lang w:val="en-US"/>
        </w:rPr>
        <w:t>_dt</w:t>
      </w:r>
      <w:proofErr w:type="spellEnd"/>
      <w:r w:rsidR="00E043EA" w:rsidRPr="00DF69F0">
        <w:rPr>
          <w:rFonts w:ascii="Calibri" w:hAnsi="Calibri"/>
          <w:highlight w:val="cyan"/>
          <w:lang w:val="en-US"/>
        </w:rPr>
        <w:t>)[,2]]</w:t>
      </w:r>
    </w:p>
    <w:p w14:paraId="1A6AB836" w14:textId="253C8C73" w:rsidR="00E95252" w:rsidRPr="00E95252" w:rsidRDefault="00E95252" w:rsidP="00E95252">
      <w:pPr>
        <w:pStyle w:val="Listenabsatz"/>
        <w:numPr>
          <w:ilvl w:val="1"/>
          <w:numId w:val="7"/>
        </w:numPr>
        <w:rPr>
          <w:rFonts w:ascii="Calibri" w:hAnsi="Calibri"/>
          <w:lang w:val="en-US"/>
        </w:rPr>
      </w:pPr>
      <w:r w:rsidRPr="00E95252">
        <w:rPr>
          <w:rFonts w:ascii="Calibri" w:hAnsi="Calibri"/>
          <w:lang w:val="en-US"/>
        </w:rPr>
        <w:t>Ready for ROC</w:t>
      </w:r>
      <w:r w:rsidR="00A72B1B">
        <w:rPr>
          <w:rFonts w:ascii="Calibri" w:hAnsi="Calibri"/>
          <w:lang w:val="en-US"/>
        </w:rPr>
        <w:t xml:space="preserve"> PLOT</w:t>
      </w:r>
      <w:r w:rsidRPr="00E95252">
        <w:rPr>
          <w:rFonts w:ascii="Calibri" w:hAnsi="Calibri"/>
          <w:lang w:val="en-US"/>
        </w:rPr>
        <w:t>!</w:t>
      </w:r>
    </w:p>
    <w:p w14:paraId="5EB28CA0" w14:textId="02C9CF70" w:rsidR="0068370F" w:rsidRDefault="0068370F" w:rsidP="0068370F">
      <w:pPr>
        <w:rPr>
          <w:rFonts w:ascii="Calibri" w:hAnsi="Calibri"/>
          <w:lang w:val="en-US"/>
        </w:rPr>
      </w:pPr>
    </w:p>
    <w:p w14:paraId="1327B217" w14:textId="21AFCB06" w:rsidR="0068370F" w:rsidRPr="00404067" w:rsidRDefault="0068370F" w:rsidP="00404067">
      <w:pPr>
        <w:pStyle w:val="berschrift2"/>
        <w:rPr>
          <w:ins w:id="0" w:author="ge93hud" w:date="2021-03-29T18:11:00Z"/>
          <w:b/>
          <w:bCs/>
          <w:lang w:val="en-US"/>
        </w:rPr>
      </w:pPr>
      <w:r w:rsidRPr="00404067">
        <w:rPr>
          <w:b/>
          <w:bCs/>
          <w:lang w:val="en-US"/>
        </w:rPr>
        <w:t>Random Forests for classification and regression tasks</w:t>
      </w:r>
    </w:p>
    <w:p w14:paraId="54F2B9EC" w14:textId="700C6252" w:rsidR="00E5202F" w:rsidRDefault="00404067" w:rsidP="0068370F">
      <w:pPr>
        <w:rPr>
          <w:lang w:val="en-US"/>
        </w:rPr>
      </w:pPr>
      <w:r w:rsidRPr="00982EDE">
        <w:rPr>
          <w:noProof/>
          <w:lang w:val="en-US"/>
        </w:rPr>
        <w:drawing>
          <wp:anchor distT="0" distB="0" distL="114300" distR="114300" simplePos="0" relativeHeight="251721728" behindDoc="0" locked="0" layoutInCell="1" allowOverlap="1" wp14:anchorId="504AFF28" wp14:editId="2C269FD2">
            <wp:simplePos x="0" y="0"/>
            <wp:positionH relativeFrom="column">
              <wp:posOffset>-899795</wp:posOffset>
            </wp:positionH>
            <wp:positionV relativeFrom="paragraph">
              <wp:posOffset>190500</wp:posOffset>
            </wp:positionV>
            <wp:extent cx="2632075" cy="1840865"/>
            <wp:effectExtent l="0" t="0" r="0" b="635"/>
            <wp:wrapThrough wrapText="bothSides">
              <wp:wrapPolygon edited="0">
                <wp:start x="0" y="0"/>
                <wp:lineTo x="0" y="21458"/>
                <wp:lineTo x="21470" y="21458"/>
                <wp:lineTo x="21470" y="0"/>
                <wp:lineTo x="0" y="0"/>
              </wp:wrapPolygon>
            </wp:wrapThrough>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2075" cy="1840865"/>
                    </a:xfrm>
                    <a:prstGeom prst="rect">
                      <a:avLst/>
                    </a:prstGeom>
                  </pic:spPr>
                </pic:pic>
              </a:graphicData>
            </a:graphic>
            <wp14:sizeRelH relativeFrom="page">
              <wp14:pctWidth>0</wp14:pctWidth>
            </wp14:sizeRelH>
            <wp14:sizeRelV relativeFrom="page">
              <wp14:pctHeight>0</wp14:pctHeight>
            </wp14:sizeRelV>
          </wp:anchor>
        </w:drawing>
      </w:r>
    </w:p>
    <w:p w14:paraId="3640B02A" w14:textId="01AD0B14" w:rsidR="00982EDE" w:rsidRDefault="00982EDE" w:rsidP="00982EDE">
      <w:pPr>
        <w:pStyle w:val="Listenabsatz"/>
        <w:rPr>
          <w:rFonts w:ascii="Calibri" w:hAnsi="Calibri"/>
          <w:lang w:val="en-US"/>
        </w:rPr>
      </w:pPr>
      <w:r w:rsidRPr="00982EDE">
        <w:rPr>
          <w:rFonts w:ascii="Calibri" w:hAnsi="Calibri"/>
          <w:lang w:val="en-US"/>
        </w:rPr>
        <w:t>constructing a random forest</w:t>
      </w:r>
      <w:r>
        <w:rPr>
          <w:rFonts w:ascii="Calibri" w:hAnsi="Calibri"/>
          <w:lang w:val="en-US"/>
        </w:rPr>
        <w:t xml:space="preserve">: </w:t>
      </w:r>
    </w:p>
    <w:p w14:paraId="253886EC" w14:textId="77777777" w:rsidR="00982EDE" w:rsidRDefault="00982EDE" w:rsidP="00982EDE">
      <w:pPr>
        <w:pStyle w:val="Listenabsatz"/>
        <w:rPr>
          <w:rFonts w:ascii="Calibri" w:hAnsi="Calibri"/>
          <w:lang w:val="en-US"/>
        </w:rPr>
      </w:pPr>
      <w:r>
        <w:rPr>
          <w:rFonts w:ascii="Calibri" w:hAnsi="Calibri"/>
          <w:lang w:val="en-US"/>
        </w:rPr>
        <w:t>1.</w:t>
      </w:r>
      <w:r w:rsidRPr="00982EDE">
        <w:rPr>
          <w:rFonts w:ascii="Calibri" w:hAnsi="Calibri"/>
          <w:lang w:val="en-US"/>
        </w:rPr>
        <w:t xml:space="preserve"> </w:t>
      </w:r>
      <w:r>
        <w:rPr>
          <w:rFonts w:ascii="Calibri" w:hAnsi="Calibri"/>
          <w:lang w:val="en-US"/>
        </w:rPr>
        <w:t xml:space="preserve">Step: </w:t>
      </w:r>
      <w:r w:rsidRPr="00982EDE">
        <w:rPr>
          <w:rFonts w:ascii="Calibri" w:hAnsi="Calibri"/>
          <w:lang w:val="en-US"/>
        </w:rPr>
        <w:t>aggregation (</w:t>
      </w:r>
      <w:r>
        <w:rPr>
          <w:rFonts w:ascii="Calibri" w:hAnsi="Calibri"/>
          <w:lang w:val="en-US"/>
        </w:rPr>
        <w:t>=</w:t>
      </w:r>
      <w:r w:rsidRPr="00982EDE">
        <w:rPr>
          <w:rFonts w:ascii="Calibri" w:hAnsi="Calibri"/>
          <w:lang w:val="en-US"/>
        </w:rPr>
        <w:t>bagging)</w:t>
      </w:r>
      <w:r>
        <w:rPr>
          <w:rFonts w:ascii="Calibri" w:hAnsi="Calibri"/>
          <w:lang w:val="en-US"/>
        </w:rPr>
        <w:t xml:space="preserve">: </w:t>
      </w:r>
      <w:r w:rsidRPr="00982EDE">
        <w:rPr>
          <w:rFonts w:ascii="Calibri" w:hAnsi="Calibri"/>
          <w:lang w:val="en-US"/>
        </w:rPr>
        <w:t xml:space="preserve">generating many predictors, each using regression or classification trees. </w:t>
      </w:r>
    </w:p>
    <w:p w14:paraId="43983636" w14:textId="77777777" w:rsidR="00A70CAE" w:rsidRDefault="00982EDE" w:rsidP="00982EDE">
      <w:pPr>
        <w:pStyle w:val="Listenabsatz"/>
        <w:rPr>
          <w:rFonts w:ascii="Calibri" w:hAnsi="Calibri"/>
          <w:lang w:val="en-US"/>
        </w:rPr>
      </w:pPr>
      <w:r>
        <w:rPr>
          <w:rFonts w:ascii="Calibri" w:hAnsi="Calibri"/>
          <w:lang w:val="en-US"/>
        </w:rPr>
        <w:t xml:space="preserve">- </w:t>
      </w:r>
      <w:r w:rsidRPr="00982EDE">
        <w:rPr>
          <w:rFonts w:ascii="Calibri" w:hAnsi="Calibri"/>
          <w:lang w:val="en-US"/>
        </w:rPr>
        <w:t>ensure that individual trees are not the same</w:t>
      </w:r>
      <w:r>
        <w:rPr>
          <w:rFonts w:ascii="Calibri" w:hAnsi="Calibri"/>
          <w:lang w:val="en-US"/>
        </w:rPr>
        <w:t xml:space="preserve">: </w:t>
      </w:r>
      <w:r w:rsidRPr="00982EDE">
        <w:rPr>
          <w:rFonts w:ascii="Calibri" w:hAnsi="Calibri"/>
          <w:lang w:val="en-US"/>
        </w:rPr>
        <w:t xml:space="preserve">bootstrap to induce randomness. </w:t>
      </w:r>
    </w:p>
    <w:p w14:paraId="24BB5B17" w14:textId="6045275B" w:rsidR="00A70CAE" w:rsidRDefault="00A70CAE" w:rsidP="00982EDE">
      <w:pPr>
        <w:pStyle w:val="Listenabsatz"/>
        <w:rPr>
          <w:rFonts w:ascii="Calibri" w:hAnsi="Calibri"/>
          <w:lang w:val="en-US"/>
        </w:rPr>
      </w:pPr>
      <w:r w:rsidRPr="00A70CAE">
        <w:rPr>
          <w:rFonts w:ascii="Calibri" w:hAnsi="Calibri"/>
          <w:lang w:val="en-US"/>
        </w:rPr>
        <w:sym w:font="Wingdings" w:char="F0E0"/>
      </w:r>
      <w:r>
        <w:rPr>
          <w:rFonts w:ascii="Calibri" w:hAnsi="Calibri"/>
          <w:lang w:val="en-US"/>
        </w:rPr>
        <w:t xml:space="preserve"> </w:t>
      </w:r>
      <w:r w:rsidR="00982EDE" w:rsidRPr="003D2FA8">
        <w:rPr>
          <w:rFonts w:ascii="Calibri" w:hAnsi="Calibri"/>
          <w:b/>
          <w:bCs/>
          <w:lang w:val="en-US"/>
        </w:rPr>
        <w:t>bootstrap</w:t>
      </w:r>
      <w:r w:rsidR="00982EDE" w:rsidRPr="00982EDE">
        <w:rPr>
          <w:rFonts w:ascii="Calibri" w:hAnsi="Calibri"/>
          <w:lang w:val="en-US"/>
        </w:rPr>
        <w:t xml:space="preserve"> makes the individual trees randomly different, </w:t>
      </w:r>
    </w:p>
    <w:p w14:paraId="4375CDAD" w14:textId="77777777" w:rsidR="00A70CAE" w:rsidRDefault="00A70CAE" w:rsidP="00982EDE">
      <w:pPr>
        <w:pStyle w:val="Listenabsatz"/>
        <w:rPr>
          <w:rFonts w:ascii="Calibri" w:hAnsi="Calibri"/>
          <w:lang w:val="en-US"/>
        </w:rPr>
      </w:pPr>
      <w:r w:rsidRPr="00A70CAE">
        <w:rPr>
          <w:rFonts w:ascii="Calibri" w:hAnsi="Calibri"/>
          <w:lang w:val="en-US"/>
        </w:rPr>
        <w:sym w:font="Wingdings" w:char="F0E0"/>
      </w:r>
      <w:r>
        <w:rPr>
          <w:rFonts w:ascii="Calibri" w:hAnsi="Calibri"/>
          <w:lang w:val="en-US"/>
        </w:rPr>
        <w:t xml:space="preserve"> </w:t>
      </w:r>
      <w:r w:rsidR="00982EDE" w:rsidRPr="00982EDE">
        <w:rPr>
          <w:rFonts w:ascii="Calibri" w:hAnsi="Calibri"/>
          <w:lang w:val="en-US"/>
        </w:rPr>
        <w:t>combination of trees is the forest</w:t>
      </w:r>
    </w:p>
    <w:p w14:paraId="1CD1309A" w14:textId="77777777" w:rsidR="00A70CAE" w:rsidRDefault="00A70CAE" w:rsidP="00982EDE">
      <w:pPr>
        <w:pStyle w:val="Listenabsatz"/>
        <w:rPr>
          <w:rFonts w:ascii="Calibri" w:hAnsi="Calibri"/>
          <w:lang w:val="en-US"/>
        </w:rPr>
      </w:pPr>
    </w:p>
    <w:p w14:paraId="2B1DB053" w14:textId="77777777" w:rsidR="00A70CAE" w:rsidRDefault="00A70CAE" w:rsidP="00982EDE">
      <w:pPr>
        <w:pStyle w:val="Listenabsatz"/>
        <w:rPr>
          <w:rFonts w:ascii="Calibri" w:hAnsi="Calibri"/>
          <w:lang w:val="en-US"/>
        </w:rPr>
      </w:pPr>
    </w:p>
    <w:p w14:paraId="483E450B" w14:textId="77777777" w:rsidR="00A70CAE" w:rsidRDefault="00A70CAE" w:rsidP="00982EDE">
      <w:pPr>
        <w:pStyle w:val="Listenabsatz"/>
        <w:rPr>
          <w:rFonts w:ascii="Calibri" w:hAnsi="Calibri"/>
          <w:lang w:val="en-US"/>
        </w:rPr>
      </w:pPr>
    </w:p>
    <w:p w14:paraId="3CFB4FF4" w14:textId="77777777" w:rsidR="000944AF" w:rsidRPr="00A068D7" w:rsidRDefault="000944AF" w:rsidP="00A068D7">
      <w:pPr>
        <w:rPr>
          <w:rFonts w:ascii="Calibri" w:hAnsi="Calibri"/>
          <w:lang w:val="en-US"/>
        </w:rPr>
      </w:pPr>
    </w:p>
    <w:p w14:paraId="08A785EF" w14:textId="14222462" w:rsidR="00A70CAE" w:rsidRDefault="00A70CAE" w:rsidP="000944AF">
      <w:pPr>
        <w:pStyle w:val="Listenabsatz"/>
        <w:ind w:left="0"/>
        <w:rPr>
          <w:rFonts w:ascii="Calibri" w:hAnsi="Calibri"/>
          <w:lang w:val="en-US"/>
        </w:rPr>
      </w:pPr>
      <w:r>
        <w:rPr>
          <w:rFonts w:ascii="Calibri" w:hAnsi="Calibri"/>
          <w:lang w:val="en-US"/>
        </w:rPr>
        <w:t>R</w:t>
      </w:r>
      <w:r w:rsidR="00982EDE" w:rsidRPr="00982EDE">
        <w:rPr>
          <w:rFonts w:ascii="Calibri" w:hAnsi="Calibri"/>
          <w:lang w:val="en-US"/>
        </w:rPr>
        <w:t xml:space="preserve">andom forest for </w:t>
      </w:r>
      <w:r w:rsidR="00982EDE" w:rsidRPr="000944AF">
        <w:rPr>
          <w:rFonts w:ascii="Calibri" w:hAnsi="Calibri"/>
          <w:b/>
          <w:bCs/>
          <w:lang w:val="en-US"/>
        </w:rPr>
        <w:t>classification</w:t>
      </w:r>
      <w:r w:rsidR="00982EDE" w:rsidRPr="00982EDE">
        <w:rPr>
          <w:rFonts w:ascii="Calibri" w:hAnsi="Calibri"/>
          <w:lang w:val="en-US"/>
        </w:rPr>
        <w:t xml:space="preserve"> tasks</w:t>
      </w:r>
      <w:r>
        <w:rPr>
          <w:rFonts w:ascii="Calibri" w:hAnsi="Calibri"/>
          <w:lang w:val="en-US"/>
        </w:rPr>
        <w:t xml:space="preserve">: </w:t>
      </w:r>
      <w:r w:rsidR="00982EDE" w:rsidRPr="00982EDE">
        <w:rPr>
          <w:rFonts w:ascii="Calibri" w:hAnsi="Calibri"/>
          <w:lang w:val="en-US"/>
        </w:rPr>
        <w:t>the predicted output is the majority vote of the contained decision trees</w:t>
      </w:r>
    </w:p>
    <w:p w14:paraId="3588ED9E" w14:textId="3BE916E3" w:rsidR="00982EDE" w:rsidRDefault="00A70CAE" w:rsidP="000944AF">
      <w:pPr>
        <w:pStyle w:val="Listenabsatz"/>
        <w:ind w:left="0"/>
        <w:rPr>
          <w:rFonts w:ascii="Calibri" w:hAnsi="Calibri"/>
          <w:lang w:val="en-US"/>
        </w:rPr>
      </w:pPr>
      <w:r>
        <w:rPr>
          <w:rFonts w:ascii="Calibri" w:hAnsi="Calibri"/>
          <w:lang w:val="en-US"/>
        </w:rPr>
        <w:t xml:space="preserve">Random forest for </w:t>
      </w:r>
      <w:r w:rsidRPr="000944AF">
        <w:rPr>
          <w:rFonts w:ascii="Calibri" w:hAnsi="Calibri"/>
          <w:b/>
          <w:bCs/>
          <w:lang w:val="en-US"/>
        </w:rPr>
        <w:t>regression</w:t>
      </w:r>
      <w:r>
        <w:rPr>
          <w:rFonts w:ascii="Calibri" w:hAnsi="Calibri"/>
          <w:lang w:val="en-US"/>
        </w:rPr>
        <w:t xml:space="preserve"> tasks: </w:t>
      </w:r>
      <w:r w:rsidR="00982EDE" w:rsidRPr="00982EDE">
        <w:rPr>
          <w:rFonts w:ascii="Calibri" w:hAnsi="Calibri"/>
          <w:lang w:val="en-US"/>
        </w:rPr>
        <w:t>the predicted value is the mean of the</w:t>
      </w:r>
      <w:r>
        <w:rPr>
          <w:rFonts w:ascii="Calibri" w:hAnsi="Calibri"/>
          <w:lang w:val="en-US"/>
        </w:rPr>
        <w:t xml:space="preserve"> </w:t>
      </w:r>
      <w:r w:rsidR="00982EDE" w:rsidRPr="00982EDE">
        <w:rPr>
          <w:rFonts w:ascii="Calibri" w:hAnsi="Calibri"/>
          <w:lang w:val="en-US"/>
        </w:rPr>
        <w:t>predictions from each decision tree in the random forest</w:t>
      </w:r>
      <w:r>
        <w:rPr>
          <w:rFonts w:ascii="Calibri" w:hAnsi="Calibri"/>
          <w:lang w:val="en-US"/>
        </w:rPr>
        <w:t xml:space="preserve"> </w:t>
      </w:r>
    </w:p>
    <w:p w14:paraId="781FC659" w14:textId="760933E6" w:rsidR="009258DF" w:rsidRDefault="009258DF" w:rsidP="000944AF">
      <w:pPr>
        <w:pStyle w:val="Listenabsatz"/>
        <w:ind w:left="0"/>
        <w:rPr>
          <w:rFonts w:ascii="Calibri" w:hAnsi="Calibri"/>
          <w:lang w:val="en-US"/>
        </w:rPr>
      </w:pPr>
    </w:p>
    <w:p w14:paraId="5A18EA3A" w14:textId="3A3EF349" w:rsidR="009258DF" w:rsidRPr="009258DF" w:rsidRDefault="009258DF" w:rsidP="000944AF">
      <w:pPr>
        <w:pStyle w:val="Listenabsatz"/>
        <w:ind w:left="0"/>
        <w:rPr>
          <w:rFonts w:ascii="Calibri" w:hAnsi="Calibri"/>
          <w:i/>
          <w:iCs/>
          <w:lang w:val="en-US"/>
        </w:rPr>
      </w:pPr>
      <w:r w:rsidRPr="009258DF">
        <w:rPr>
          <w:rFonts w:ascii="Calibri" w:hAnsi="Calibri"/>
          <w:i/>
          <w:iCs/>
          <w:lang w:val="en-US"/>
        </w:rPr>
        <w:t>Specific Steps:</w:t>
      </w:r>
    </w:p>
    <w:p w14:paraId="20AA3F75" w14:textId="1F2AF093" w:rsidR="00A81429" w:rsidRPr="00A81429" w:rsidRDefault="00A81429" w:rsidP="00A81429">
      <w:pPr>
        <w:numPr>
          <w:ilvl w:val="0"/>
          <w:numId w:val="35"/>
        </w:numPr>
        <w:rPr>
          <w:rFonts w:ascii="Calibri" w:hAnsi="Calibri"/>
          <w:lang w:val="en-US"/>
        </w:rPr>
      </w:pPr>
      <w:r w:rsidRPr="00A81429">
        <w:rPr>
          <w:rFonts w:ascii="Calibri" w:hAnsi="Calibri"/>
          <w:lang w:val="en-US"/>
        </w:rPr>
        <w:t xml:space="preserve">Build </w:t>
      </w:r>
      <w:r w:rsidRPr="00A81429">
        <w:rPr>
          <w:rFonts w:ascii="Calibri" w:hAnsi="Calibri"/>
          <w:i/>
          <w:iCs/>
          <w:lang w:val="en-US"/>
        </w:rPr>
        <w:t xml:space="preserve">B </w:t>
      </w:r>
      <w:r w:rsidRPr="00A81429">
        <w:rPr>
          <w:rFonts w:ascii="Calibri" w:hAnsi="Calibri"/>
          <w:lang w:val="en-US"/>
        </w:rPr>
        <w:t xml:space="preserve">decision trees using the training set. </w:t>
      </w:r>
      <w:r>
        <w:rPr>
          <w:rFonts w:ascii="Calibri" w:hAnsi="Calibri"/>
          <w:lang w:val="en-US"/>
        </w:rPr>
        <w:t>F</w:t>
      </w:r>
      <w:r w:rsidRPr="00A81429">
        <w:rPr>
          <w:rFonts w:ascii="Calibri" w:hAnsi="Calibri"/>
          <w:lang w:val="en-US"/>
        </w:rPr>
        <w:t xml:space="preserve">itted models as </w:t>
      </w:r>
      <w:r w:rsidRPr="00A81429">
        <w:rPr>
          <w:rFonts w:ascii="Calibri" w:hAnsi="Calibri"/>
          <w:i/>
          <w:iCs/>
          <w:lang w:val="en-US"/>
        </w:rPr>
        <w:t>T</w:t>
      </w:r>
      <w:r w:rsidRPr="00A81429">
        <w:rPr>
          <w:rFonts w:ascii="Calibri" w:hAnsi="Calibri"/>
          <w:lang w:val="en-US"/>
        </w:rPr>
        <w:t xml:space="preserve">1, </w:t>
      </w:r>
      <w:r w:rsidRPr="00A81429">
        <w:rPr>
          <w:rFonts w:ascii="Calibri" w:hAnsi="Calibri"/>
          <w:i/>
          <w:iCs/>
          <w:lang w:val="en-US"/>
        </w:rPr>
        <w:t>T</w:t>
      </w:r>
      <w:r w:rsidRPr="00A81429">
        <w:rPr>
          <w:rFonts w:ascii="Calibri" w:hAnsi="Calibri"/>
          <w:lang w:val="en-US"/>
        </w:rPr>
        <w:t xml:space="preserve">2, </w:t>
      </w:r>
      <w:proofErr w:type="gramStart"/>
      <w:r w:rsidRPr="00A81429">
        <w:rPr>
          <w:rFonts w:ascii="Calibri" w:hAnsi="Calibri"/>
          <w:lang w:val="en-US"/>
        </w:rPr>
        <w:t>. . . ,</w:t>
      </w:r>
      <w:proofErr w:type="gramEnd"/>
      <w:r w:rsidRPr="00A81429">
        <w:rPr>
          <w:rFonts w:ascii="Calibri" w:hAnsi="Calibri"/>
          <w:lang w:val="en-US"/>
        </w:rPr>
        <w:t xml:space="preserve"> </w:t>
      </w:r>
      <w:r w:rsidRPr="00A81429">
        <w:rPr>
          <w:rFonts w:ascii="Calibri" w:hAnsi="Calibri"/>
          <w:i/>
          <w:iCs/>
          <w:lang w:val="en-US"/>
        </w:rPr>
        <w:t>TB</w:t>
      </w:r>
      <w:r w:rsidRPr="00A81429">
        <w:rPr>
          <w:rFonts w:ascii="Calibri" w:hAnsi="Calibri"/>
          <w:lang w:val="en-US"/>
        </w:rPr>
        <w:t xml:space="preserve">. </w:t>
      </w:r>
    </w:p>
    <w:p w14:paraId="3E51208E" w14:textId="4D5BF2F8" w:rsidR="00A81429" w:rsidRPr="00A81429" w:rsidRDefault="00A81429" w:rsidP="00A81429">
      <w:pPr>
        <w:numPr>
          <w:ilvl w:val="0"/>
          <w:numId w:val="35"/>
        </w:numPr>
        <w:rPr>
          <w:rFonts w:ascii="Calibri" w:hAnsi="Calibri"/>
          <w:lang w:val="en-US"/>
        </w:rPr>
      </w:pPr>
      <w:r w:rsidRPr="00A81429">
        <w:rPr>
          <w:rFonts w:ascii="Calibri" w:hAnsi="Calibri"/>
          <w:lang w:val="en-US"/>
        </w:rPr>
        <w:t xml:space="preserve">For every observation in the test set, form a prediction </w:t>
      </w:r>
      <w:r w:rsidRPr="00A81429">
        <w:rPr>
          <w:rFonts w:ascii="Calibri" w:hAnsi="Calibri"/>
          <w:i/>
          <w:iCs/>
          <w:lang w:val="en-US"/>
        </w:rPr>
        <w:t>y</w:t>
      </w:r>
      <w:r w:rsidRPr="00A81429">
        <w:rPr>
          <w:rFonts w:ascii="Calibri" w:hAnsi="Calibri"/>
          <w:lang w:val="en-US"/>
        </w:rPr>
        <w:t>^</w:t>
      </w:r>
      <w:r w:rsidRPr="00A81429">
        <w:rPr>
          <w:rFonts w:ascii="Calibri" w:hAnsi="Calibri"/>
          <w:i/>
          <w:iCs/>
          <w:lang w:val="en-US"/>
        </w:rPr>
        <w:t xml:space="preserve"> </w:t>
      </w:r>
      <w:r w:rsidRPr="00A81429">
        <w:rPr>
          <w:rFonts w:ascii="Calibri" w:hAnsi="Calibri"/>
          <w:lang w:val="en-US"/>
        </w:rPr>
        <w:t xml:space="preserve">using tree </w:t>
      </w:r>
      <w:proofErr w:type="spellStart"/>
      <w:r w:rsidRPr="00A81429">
        <w:rPr>
          <w:rFonts w:ascii="Calibri" w:hAnsi="Calibri"/>
          <w:i/>
          <w:iCs/>
          <w:lang w:val="en-US"/>
        </w:rPr>
        <w:t>Tj</w:t>
      </w:r>
      <w:proofErr w:type="spellEnd"/>
      <w:r w:rsidRPr="00A81429">
        <w:rPr>
          <w:rFonts w:ascii="Calibri" w:hAnsi="Calibri"/>
          <w:i/>
          <w:iCs/>
          <w:lang w:val="en-US"/>
        </w:rPr>
        <w:t xml:space="preserve"> </w:t>
      </w:r>
    </w:p>
    <w:p w14:paraId="1B5CA2DA" w14:textId="61838A66" w:rsidR="00A81429" w:rsidRDefault="00A81429" w:rsidP="00A81429">
      <w:pPr>
        <w:numPr>
          <w:ilvl w:val="0"/>
          <w:numId w:val="35"/>
        </w:numPr>
        <w:rPr>
          <w:rFonts w:ascii="Calibri" w:hAnsi="Calibri"/>
          <w:lang w:val="en-US"/>
        </w:rPr>
      </w:pPr>
      <w:r w:rsidRPr="00A81429">
        <w:rPr>
          <w:rFonts w:ascii="Calibri" w:hAnsi="Calibri"/>
          <w:u w:val="single"/>
          <w:lang w:val="en-US"/>
        </w:rPr>
        <w:t>continuous</w:t>
      </w:r>
      <w:r w:rsidRPr="00A81429">
        <w:rPr>
          <w:rFonts w:ascii="Calibri" w:hAnsi="Calibri"/>
          <w:lang w:val="en-US"/>
        </w:rPr>
        <w:t xml:space="preserve"> outcomes, form a final prediction with the average </w:t>
      </w:r>
      <w:r w:rsidRPr="00A81429">
        <w:rPr>
          <w:rFonts w:ascii="Calibri" w:hAnsi="Calibri"/>
          <w:i/>
          <w:iCs/>
          <w:lang w:val="en-US"/>
        </w:rPr>
        <w:t>y</w:t>
      </w:r>
      <w:r w:rsidRPr="00A81429">
        <w:rPr>
          <w:rFonts w:ascii="Calibri" w:hAnsi="Calibri"/>
          <w:lang w:val="en-US"/>
        </w:rPr>
        <w:t xml:space="preserve">^ = </w:t>
      </w:r>
      <w:r>
        <w:rPr>
          <w:rFonts w:ascii="Calibri" w:hAnsi="Calibri"/>
          <w:i/>
          <w:iCs/>
          <w:lang w:val="en-US"/>
        </w:rPr>
        <w:t>1/</w:t>
      </w:r>
      <w:r w:rsidRPr="00A81429">
        <w:rPr>
          <w:rFonts w:ascii="Calibri" w:hAnsi="Calibri"/>
          <w:i/>
          <w:iCs/>
          <w:lang w:val="en-US"/>
        </w:rPr>
        <w:t>B</w:t>
      </w:r>
      <w:r>
        <w:rPr>
          <w:rFonts w:ascii="Calibri" w:hAnsi="Calibri"/>
          <w:i/>
          <w:iCs/>
          <w:lang w:val="en-US"/>
        </w:rPr>
        <w:t xml:space="preserve"> (Sum </w:t>
      </w:r>
      <w:proofErr w:type="spellStart"/>
      <w:r>
        <w:rPr>
          <w:rFonts w:ascii="Calibri" w:hAnsi="Calibri"/>
          <w:i/>
          <w:iCs/>
          <w:lang w:val="en-US"/>
        </w:rPr>
        <w:t>y^</w:t>
      </w:r>
      <w:r w:rsidRPr="00A81429">
        <w:rPr>
          <w:rFonts w:ascii="Calibri" w:hAnsi="Calibri"/>
          <w:i/>
          <w:iCs/>
          <w:sz w:val="20"/>
          <w:szCs w:val="20"/>
          <w:lang w:val="en-US"/>
        </w:rPr>
        <w:t>bis</w:t>
      </w:r>
      <w:proofErr w:type="spellEnd"/>
      <w:r w:rsidRPr="00A81429">
        <w:rPr>
          <w:rFonts w:ascii="Calibri" w:hAnsi="Calibri"/>
          <w:i/>
          <w:iCs/>
          <w:sz w:val="20"/>
          <w:szCs w:val="20"/>
          <w:lang w:val="en-US"/>
        </w:rPr>
        <w:t xml:space="preserve"> B</w:t>
      </w:r>
      <w:r>
        <w:rPr>
          <w:rFonts w:ascii="Calibri" w:hAnsi="Calibri"/>
          <w:i/>
          <w:iCs/>
          <w:lang w:val="en-US"/>
        </w:rPr>
        <w:t>)</w:t>
      </w:r>
    </w:p>
    <w:p w14:paraId="495AB224" w14:textId="184B93F9" w:rsidR="00A81429" w:rsidRDefault="00A81429" w:rsidP="00A81429">
      <w:pPr>
        <w:numPr>
          <w:ilvl w:val="1"/>
          <w:numId w:val="35"/>
        </w:numPr>
        <w:rPr>
          <w:rFonts w:ascii="Calibri" w:hAnsi="Calibri"/>
          <w:lang w:val="en-US"/>
        </w:rPr>
      </w:pPr>
      <w:r w:rsidRPr="00A81429">
        <w:rPr>
          <w:rFonts w:ascii="Calibri" w:hAnsi="Calibri"/>
          <w:u w:val="single"/>
          <w:lang w:val="en-US"/>
        </w:rPr>
        <w:t>categorical</w:t>
      </w:r>
      <w:r w:rsidRPr="00A81429">
        <w:rPr>
          <w:rFonts w:ascii="Calibri" w:hAnsi="Calibri"/>
          <w:lang w:val="en-US"/>
        </w:rPr>
        <w:t xml:space="preserve"> outcomes, predict </w:t>
      </w:r>
      <w:r w:rsidRPr="00A81429">
        <w:rPr>
          <w:rFonts w:ascii="Calibri" w:hAnsi="Calibri"/>
          <w:i/>
          <w:iCs/>
          <w:lang w:val="en-US"/>
        </w:rPr>
        <w:t>y</w:t>
      </w:r>
      <w:r w:rsidRPr="00A81429">
        <w:rPr>
          <w:rFonts w:ascii="Calibri" w:hAnsi="Calibri"/>
          <w:lang w:val="en-US"/>
        </w:rPr>
        <w:t xml:space="preserve">^ with majority vote (most frequent class among </w:t>
      </w:r>
      <w:r w:rsidRPr="00A81429">
        <w:rPr>
          <w:rFonts w:ascii="Calibri" w:hAnsi="Calibri"/>
          <w:i/>
          <w:iCs/>
          <w:lang w:val="en-US"/>
        </w:rPr>
        <w:t>y</w:t>
      </w:r>
      <w:r w:rsidRPr="00A81429">
        <w:rPr>
          <w:rFonts w:ascii="Calibri" w:hAnsi="Calibri"/>
          <w:lang w:val="en-US"/>
        </w:rPr>
        <w:t xml:space="preserve">^1, </w:t>
      </w:r>
      <w:proofErr w:type="gramStart"/>
      <w:r w:rsidRPr="00A81429">
        <w:rPr>
          <w:rFonts w:ascii="Calibri" w:hAnsi="Calibri"/>
          <w:lang w:val="en-US"/>
        </w:rPr>
        <w:t>. . . ,</w:t>
      </w:r>
      <w:proofErr w:type="gramEnd"/>
      <w:r w:rsidRPr="00A81429">
        <w:rPr>
          <w:rFonts w:ascii="Calibri" w:hAnsi="Calibri"/>
          <w:lang w:val="en-US"/>
        </w:rPr>
        <w:t xml:space="preserve"> </w:t>
      </w:r>
      <w:proofErr w:type="spellStart"/>
      <w:r w:rsidRPr="00A81429">
        <w:rPr>
          <w:rFonts w:ascii="Calibri" w:hAnsi="Calibri"/>
          <w:i/>
          <w:iCs/>
          <w:lang w:val="en-US"/>
        </w:rPr>
        <w:t>y</w:t>
      </w:r>
      <w:r w:rsidRPr="00A81429">
        <w:rPr>
          <w:rFonts w:ascii="Calibri" w:hAnsi="Calibri"/>
          <w:lang w:val="en-US"/>
        </w:rPr>
        <w:t>^</w:t>
      </w:r>
      <w:r w:rsidRPr="00A81429">
        <w:rPr>
          <w:rFonts w:ascii="Calibri" w:hAnsi="Calibri"/>
          <w:i/>
          <w:iCs/>
          <w:lang w:val="en-US"/>
        </w:rPr>
        <w:t>B</w:t>
      </w:r>
      <w:proofErr w:type="spellEnd"/>
      <w:r w:rsidRPr="00A81429">
        <w:rPr>
          <w:rFonts w:ascii="Calibri" w:hAnsi="Calibri"/>
          <w:lang w:val="en-US"/>
        </w:rPr>
        <w:t xml:space="preserve">. </w:t>
      </w:r>
    </w:p>
    <w:p w14:paraId="5149B664" w14:textId="77777777" w:rsidR="002D01B1" w:rsidRPr="002D01B1" w:rsidRDefault="002D01B1" w:rsidP="002D01B1">
      <w:pPr>
        <w:ind w:left="720"/>
        <w:rPr>
          <w:rFonts w:ascii="Calibri" w:hAnsi="Calibri"/>
          <w:i/>
          <w:iCs/>
          <w:lang w:val="en-US"/>
        </w:rPr>
      </w:pPr>
      <w:r w:rsidRPr="002D01B1">
        <w:rPr>
          <w:rFonts w:ascii="Calibri" w:hAnsi="Calibri"/>
          <w:i/>
          <w:iCs/>
          <w:lang w:val="en-US"/>
        </w:rPr>
        <w:t>Inducing randomness:</w:t>
      </w:r>
    </w:p>
    <w:p w14:paraId="3542319A" w14:textId="77777777" w:rsidR="002D01B1" w:rsidRDefault="002D01B1" w:rsidP="002D01B1">
      <w:pPr>
        <w:pStyle w:val="Listenabsatz"/>
        <w:numPr>
          <w:ilvl w:val="1"/>
          <w:numId w:val="7"/>
        </w:numPr>
        <w:rPr>
          <w:rFonts w:ascii="Calibri" w:hAnsi="Calibri"/>
          <w:lang w:val="en-US"/>
        </w:rPr>
      </w:pPr>
      <w:r w:rsidRPr="002D01B1">
        <w:rPr>
          <w:rFonts w:ascii="Calibri" w:hAnsi="Calibri"/>
          <w:lang w:val="en-US"/>
        </w:rPr>
        <w:t xml:space="preserve">Create a </w:t>
      </w:r>
      <w:r w:rsidRPr="00A727D4">
        <w:rPr>
          <w:rFonts w:ascii="Calibri" w:hAnsi="Calibri"/>
          <w:b/>
          <w:bCs/>
          <w:lang w:val="en-US"/>
        </w:rPr>
        <w:t>bootstrap</w:t>
      </w:r>
      <w:r w:rsidRPr="002D01B1">
        <w:rPr>
          <w:rFonts w:ascii="Calibri" w:hAnsi="Calibri"/>
          <w:lang w:val="en-US"/>
        </w:rPr>
        <w:t xml:space="preserve"> </w:t>
      </w:r>
      <w:r w:rsidRPr="00A727D4">
        <w:rPr>
          <w:rFonts w:ascii="Calibri" w:hAnsi="Calibri"/>
          <w:b/>
          <w:bCs/>
          <w:lang w:val="en-US"/>
        </w:rPr>
        <w:t>training</w:t>
      </w:r>
      <w:r w:rsidRPr="002D01B1">
        <w:rPr>
          <w:rFonts w:ascii="Calibri" w:hAnsi="Calibri"/>
          <w:lang w:val="en-US"/>
        </w:rPr>
        <w:t xml:space="preserve"> set by sampling N observations from the training set with replacement</w:t>
      </w:r>
      <w:r>
        <w:rPr>
          <w:rFonts w:ascii="Calibri" w:hAnsi="Calibri"/>
          <w:lang w:val="en-US"/>
        </w:rPr>
        <w:t xml:space="preserve"> </w:t>
      </w:r>
      <w:r w:rsidRPr="002D01B1">
        <w:rPr>
          <w:rFonts w:ascii="Calibri" w:hAnsi="Calibri"/>
          <w:lang w:val="en-US"/>
        </w:rPr>
        <w:sym w:font="Wingdings" w:char="F0E0"/>
      </w:r>
      <w:r>
        <w:rPr>
          <w:rFonts w:ascii="Calibri" w:hAnsi="Calibri"/>
          <w:lang w:val="en-US"/>
        </w:rPr>
        <w:t xml:space="preserve"> </w:t>
      </w:r>
      <w:r w:rsidRPr="002D01B1">
        <w:rPr>
          <w:rFonts w:ascii="Calibri" w:hAnsi="Calibri"/>
          <w:lang w:val="en-US"/>
        </w:rPr>
        <w:t xml:space="preserve">each tree is trained on a different dataset. </w:t>
      </w:r>
    </w:p>
    <w:p w14:paraId="1BCFBBA8" w14:textId="5641C52D" w:rsidR="00B302B1" w:rsidRPr="00E66816" w:rsidRDefault="002D01B1" w:rsidP="00B302B1">
      <w:pPr>
        <w:pStyle w:val="Listenabsatz"/>
        <w:numPr>
          <w:ilvl w:val="1"/>
          <w:numId w:val="7"/>
        </w:numPr>
        <w:rPr>
          <w:rFonts w:ascii="Calibri" w:hAnsi="Calibri"/>
          <w:lang w:val="en-US"/>
        </w:rPr>
      </w:pPr>
      <w:r w:rsidRPr="002D01B1">
        <w:rPr>
          <w:rFonts w:ascii="Calibri" w:hAnsi="Calibri"/>
          <w:lang w:val="en-US"/>
        </w:rPr>
        <w:t xml:space="preserve">Randomly select a subset of the features to be included in the building of each tree so that not all features are considered for each tree. A different random subset is selected for each tree. </w:t>
      </w:r>
      <w:r>
        <w:rPr>
          <w:rFonts w:ascii="Calibri" w:hAnsi="Calibri"/>
          <w:lang w:val="en-US"/>
        </w:rPr>
        <w:t>R</w:t>
      </w:r>
      <w:r w:rsidRPr="002D01B1">
        <w:rPr>
          <w:rFonts w:ascii="Calibri" w:hAnsi="Calibri"/>
          <w:lang w:val="en-US"/>
        </w:rPr>
        <w:t xml:space="preserve">educes correlation between trees in the forest and prevents over-fitting. </w:t>
      </w:r>
    </w:p>
    <w:p w14:paraId="40C80C12" w14:textId="25D6FA7E" w:rsidR="00A068D7" w:rsidRDefault="00A068D7" w:rsidP="000944AF">
      <w:pPr>
        <w:rPr>
          <w:rFonts w:ascii="Calibri" w:hAnsi="Calibri"/>
          <w:b/>
          <w:bCs/>
          <w:u w:val="single"/>
          <w:lang w:val="en-US"/>
        </w:rPr>
      </w:pPr>
      <w:r w:rsidRPr="00A068D7">
        <w:rPr>
          <w:rFonts w:ascii="Calibri" w:hAnsi="Calibri"/>
          <w:b/>
          <w:bCs/>
          <w:u w:val="single"/>
          <w:lang w:val="en-US"/>
        </w:rPr>
        <w:lastRenderedPageBreak/>
        <w:t>Random Forests in R</w:t>
      </w:r>
    </w:p>
    <w:p w14:paraId="43547556" w14:textId="750EABA1" w:rsidR="00A068D7" w:rsidRPr="009B07CD" w:rsidRDefault="00A068D7" w:rsidP="00A068D7">
      <w:pPr>
        <w:pStyle w:val="Listenabsatz"/>
        <w:numPr>
          <w:ilvl w:val="0"/>
          <w:numId w:val="7"/>
        </w:numPr>
        <w:rPr>
          <w:rFonts w:ascii="Calibri" w:hAnsi="Calibri"/>
          <w:highlight w:val="cyan"/>
          <w:lang w:val="en-US"/>
        </w:rPr>
      </w:pPr>
      <w:r w:rsidRPr="009B07CD">
        <w:rPr>
          <w:rFonts w:ascii="Calibri" w:hAnsi="Calibri"/>
          <w:highlight w:val="cyan"/>
          <w:lang w:val="en-US"/>
        </w:rPr>
        <w:t>library(</w:t>
      </w:r>
      <w:proofErr w:type="spellStart"/>
      <w:r w:rsidRPr="009B07CD">
        <w:rPr>
          <w:rFonts w:ascii="Calibri" w:hAnsi="Calibri"/>
          <w:highlight w:val="cyan"/>
          <w:lang w:val="en-US"/>
        </w:rPr>
        <w:t>randomForest</w:t>
      </w:r>
      <w:proofErr w:type="spellEnd"/>
      <w:r w:rsidRPr="009B07CD">
        <w:rPr>
          <w:rFonts w:ascii="Calibri" w:hAnsi="Calibri"/>
          <w:highlight w:val="cyan"/>
          <w:lang w:val="en-US"/>
        </w:rPr>
        <w:t>)</w:t>
      </w:r>
    </w:p>
    <w:p w14:paraId="52D19A9F" w14:textId="77777777" w:rsidR="00F80C13" w:rsidRPr="00F80C13" w:rsidRDefault="00F80C13" w:rsidP="00F80C13">
      <w:pPr>
        <w:pStyle w:val="StandardWeb"/>
        <w:numPr>
          <w:ilvl w:val="0"/>
          <w:numId w:val="7"/>
        </w:numPr>
        <w:shd w:val="clear" w:color="auto" w:fill="FFFFFF"/>
        <w:rPr>
          <w:lang w:val="en-US"/>
        </w:rPr>
      </w:pPr>
      <w:proofErr w:type="spellStart"/>
      <w:r w:rsidRPr="00F80C13">
        <w:rPr>
          <w:rFonts w:ascii="Menlo" w:hAnsi="Menlo" w:cs="Menlo"/>
          <w:color w:val="333333"/>
          <w:sz w:val="16"/>
          <w:szCs w:val="16"/>
          <w:lang w:val="en-US"/>
        </w:rPr>
        <w:t>rf_classifier</w:t>
      </w:r>
      <w:proofErr w:type="spellEnd"/>
      <w:r w:rsidRPr="00F80C13">
        <w:rPr>
          <w:rFonts w:ascii="Menlo" w:hAnsi="Menlo" w:cs="Menlo"/>
          <w:color w:val="333333"/>
          <w:sz w:val="16"/>
          <w:szCs w:val="16"/>
          <w:lang w:val="en-US"/>
        </w:rPr>
        <w:t xml:space="preserve"> &lt;- </w:t>
      </w:r>
      <w:proofErr w:type="spellStart"/>
      <w:proofErr w:type="gramStart"/>
      <w:r w:rsidRPr="009B07CD">
        <w:rPr>
          <w:rFonts w:ascii="Menlo" w:hAnsi="Menlo" w:cs="Menlo"/>
          <w:b/>
          <w:bCs/>
          <w:color w:val="006D1E"/>
          <w:sz w:val="16"/>
          <w:szCs w:val="16"/>
          <w:highlight w:val="cyan"/>
          <w:lang w:val="en-US"/>
        </w:rPr>
        <w:t>randomForest</w:t>
      </w:r>
      <w:proofErr w:type="spellEnd"/>
      <w:r w:rsidRPr="00F80C13">
        <w:rPr>
          <w:rFonts w:ascii="Menlo" w:hAnsi="Menlo" w:cs="Menlo"/>
          <w:color w:val="333333"/>
          <w:sz w:val="16"/>
          <w:szCs w:val="16"/>
          <w:lang w:val="en-US"/>
        </w:rPr>
        <w:t>(</w:t>
      </w:r>
      <w:proofErr w:type="gramEnd"/>
      <w:r w:rsidRPr="00F80C13">
        <w:rPr>
          <w:rFonts w:ascii="Menlo" w:hAnsi="Menlo" w:cs="Menlo"/>
          <w:i/>
          <w:iCs/>
          <w:color w:val="89E5FF"/>
          <w:sz w:val="16"/>
          <w:szCs w:val="16"/>
          <w:lang w:val="en-US"/>
        </w:rPr>
        <w:t xml:space="preserve">## Define formula and data </w:t>
      </w:r>
    </w:p>
    <w:p w14:paraId="0FF61C5C" w14:textId="60DE7F96" w:rsidR="00F80C13" w:rsidRPr="00F80C13" w:rsidRDefault="00F80C13" w:rsidP="009B07CD">
      <w:pPr>
        <w:pStyle w:val="StandardWeb"/>
        <w:shd w:val="clear" w:color="auto" w:fill="FFFFFF"/>
        <w:ind w:left="3238"/>
        <w:contextualSpacing/>
        <w:rPr>
          <w:lang w:val="en-US"/>
        </w:rPr>
      </w:pPr>
      <w:r w:rsidRPr="00F80C13">
        <w:rPr>
          <w:rFonts w:ascii="Menlo" w:hAnsi="Menlo" w:cs="Menlo"/>
          <w:color w:val="333333"/>
          <w:sz w:val="16"/>
          <w:szCs w:val="16"/>
          <w:lang w:val="en-US"/>
        </w:rPr>
        <w:t>sex</w:t>
      </w:r>
      <w:r w:rsidRPr="00F80C13">
        <w:rPr>
          <w:rFonts w:ascii="Menlo" w:hAnsi="Menlo" w:cs="Menlo"/>
          <w:color w:val="666666"/>
          <w:sz w:val="16"/>
          <w:szCs w:val="16"/>
          <w:lang w:val="en-US"/>
        </w:rPr>
        <w:t>~</w:t>
      </w:r>
      <w:r w:rsidRPr="00F80C13">
        <w:rPr>
          <w:rFonts w:ascii="Menlo" w:hAnsi="Menlo" w:cs="Menlo"/>
          <w:color w:val="333333"/>
          <w:sz w:val="16"/>
          <w:szCs w:val="16"/>
          <w:lang w:val="en-US"/>
        </w:rPr>
        <w:t xml:space="preserve">.,  </w:t>
      </w:r>
    </w:p>
    <w:p w14:paraId="6FAAAD17" w14:textId="72C12FE8" w:rsidR="00F80C13" w:rsidRPr="00514DF3" w:rsidRDefault="00F80C13" w:rsidP="009B07CD">
      <w:pPr>
        <w:pStyle w:val="StandardWeb"/>
        <w:shd w:val="clear" w:color="auto" w:fill="FFFFFF"/>
        <w:ind w:left="3238"/>
        <w:contextualSpacing/>
        <w:rPr>
          <w:lang w:val="en-US"/>
        </w:rPr>
      </w:pPr>
      <w:r w:rsidRPr="00514DF3">
        <w:rPr>
          <w:rFonts w:ascii="Menlo" w:hAnsi="Menlo" w:cs="Menlo"/>
          <w:color w:val="8E1E00"/>
          <w:sz w:val="16"/>
          <w:szCs w:val="16"/>
          <w:lang w:val="en-US"/>
        </w:rPr>
        <w:t>data=</w:t>
      </w:r>
      <w:proofErr w:type="spellStart"/>
      <w:r w:rsidRPr="00514DF3">
        <w:rPr>
          <w:rFonts w:ascii="Menlo" w:hAnsi="Menlo" w:cs="Menlo"/>
          <w:color w:val="333333"/>
          <w:sz w:val="16"/>
          <w:szCs w:val="16"/>
          <w:lang w:val="en-US"/>
        </w:rPr>
        <w:t>heights_dt</w:t>
      </w:r>
      <w:proofErr w:type="spellEnd"/>
      <w:r w:rsidR="00B931F9">
        <w:rPr>
          <w:rFonts w:ascii="Menlo" w:hAnsi="Menlo" w:cs="Menlo"/>
          <w:color w:val="333333"/>
          <w:sz w:val="16"/>
          <w:szCs w:val="16"/>
          <w:lang w:val="en-US"/>
        </w:rPr>
        <w:t>[</w:t>
      </w:r>
      <w:proofErr w:type="spellStart"/>
      <w:r w:rsidR="00B931F9">
        <w:rPr>
          <w:rFonts w:ascii="Menlo" w:hAnsi="Menlo" w:cs="Menlo"/>
          <w:color w:val="333333"/>
          <w:sz w:val="16"/>
          <w:szCs w:val="16"/>
          <w:lang w:val="en-US"/>
        </w:rPr>
        <w:t>train_ind</w:t>
      </w:r>
      <w:proofErr w:type="spellEnd"/>
      <w:r w:rsidR="00B931F9">
        <w:rPr>
          <w:rFonts w:ascii="Menlo" w:hAnsi="Menlo" w:cs="Menlo"/>
          <w:color w:val="333333"/>
          <w:sz w:val="16"/>
          <w:szCs w:val="16"/>
          <w:lang w:val="en-US"/>
        </w:rPr>
        <w:t>]</w:t>
      </w:r>
      <w:r w:rsidRPr="00514DF3">
        <w:rPr>
          <w:rFonts w:ascii="Menlo" w:hAnsi="Menlo" w:cs="Menlo"/>
          <w:color w:val="333333"/>
          <w:sz w:val="16"/>
          <w:szCs w:val="16"/>
          <w:lang w:val="en-US"/>
        </w:rPr>
        <w:t xml:space="preserve">, </w:t>
      </w:r>
    </w:p>
    <w:p w14:paraId="165CD21E" w14:textId="77777777" w:rsidR="00F80C13" w:rsidRPr="00F80C13" w:rsidRDefault="00F80C13" w:rsidP="009B07CD">
      <w:pPr>
        <w:pStyle w:val="StandardWeb"/>
        <w:shd w:val="clear" w:color="auto" w:fill="FFFFFF"/>
        <w:ind w:left="3238"/>
        <w:contextualSpacing/>
        <w:rPr>
          <w:lang w:val="en-US"/>
        </w:rPr>
      </w:pPr>
      <w:r w:rsidRPr="007E4A0E">
        <w:rPr>
          <w:rFonts w:ascii="Menlo" w:hAnsi="Menlo" w:cs="Menlo"/>
          <w:b/>
          <w:bCs/>
          <w:i/>
          <w:iCs/>
          <w:color w:val="89E5FF"/>
          <w:sz w:val="16"/>
          <w:szCs w:val="16"/>
          <w:highlight w:val="yellow"/>
          <w:lang w:val="en-US"/>
        </w:rPr>
        <w:t>## Hyper parameters</w:t>
      </w:r>
      <w:r w:rsidRPr="00F80C13">
        <w:rPr>
          <w:rFonts w:ascii="Menlo" w:hAnsi="Menlo" w:cs="Menlo"/>
          <w:i/>
          <w:iCs/>
          <w:color w:val="89E5FF"/>
          <w:sz w:val="16"/>
          <w:szCs w:val="16"/>
          <w:lang w:val="en-US"/>
        </w:rPr>
        <w:br/>
      </w:r>
      <w:proofErr w:type="spellStart"/>
      <w:r w:rsidRPr="00191739">
        <w:rPr>
          <w:rFonts w:ascii="Menlo" w:hAnsi="Menlo" w:cs="Menlo"/>
          <w:b/>
          <w:bCs/>
          <w:color w:val="8E1E00"/>
          <w:sz w:val="16"/>
          <w:szCs w:val="16"/>
          <w:lang w:val="en-US"/>
        </w:rPr>
        <w:t>ntree</w:t>
      </w:r>
      <w:proofErr w:type="spellEnd"/>
      <w:r w:rsidRPr="00F80C13">
        <w:rPr>
          <w:rFonts w:ascii="Menlo" w:hAnsi="Menlo" w:cs="Menlo"/>
          <w:color w:val="8E1E00"/>
          <w:sz w:val="16"/>
          <w:szCs w:val="16"/>
          <w:lang w:val="en-US"/>
        </w:rPr>
        <w:t>=</w:t>
      </w:r>
      <w:r w:rsidRPr="00F80C13">
        <w:rPr>
          <w:rFonts w:ascii="Menlo" w:hAnsi="Menlo" w:cs="Menlo"/>
          <w:color w:val="60F2AA"/>
          <w:sz w:val="16"/>
          <w:szCs w:val="16"/>
          <w:lang w:val="en-US"/>
        </w:rPr>
        <w:t>100</w:t>
      </w:r>
      <w:r w:rsidRPr="00F80C13">
        <w:rPr>
          <w:rFonts w:ascii="Menlo" w:hAnsi="Menlo" w:cs="Menlo"/>
          <w:color w:val="333333"/>
          <w:sz w:val="16"/>
          <w:szCs w:val="16"/>
          <w:lang w:val="en-US"/>
        </w:rPr>
        <w:t xml:space="preserve">, </w:t>
      </w:r>
      <w:r w:rsidRPr="00F80C13">
        <w:rPr>
          <w:rFonts w:ascii="Menlo" w:hAnsi="Menlo" w:cs="Menlo"/>
          <w:i/>
          <w:iCs/>
          <w:color w:val="89E5FF"/>
          <w:sz w:val="16"/>
          <w:szCs w:val="16"/>
          <w:lang w:val="en-US"/>
        </w:rPr>
        <w:t># Define number of trees</w:t>
      </w:r>
    </w:p>
    <w:p w14:paraId="41D4F3A2" w14:textId="77777777" w:rsidR="00F80C13" w:rsidRPr="00F80C13" w:rsidRDefault="00F80C13" w:rsidP="009B07CD">
      <w:pPr>
        <w:pStyle w:val="StandardWeb"/>
        <w:shd w:val="clear" w:color="auto" w:fill="FFFFFF"/>
        <w:ind w:left="3238"/>
        <w:contextualSpacing/>
        <w:rPr>
          <w:lang w:val="en-US"/>
        </w:rPr>
      </w:pPr>
      <w:proofErr w:type="spellStart"/>
      <w:r w:rsidRPr="00191739">
        <w:rPr>
          <w:rFonts w:ascii="Menlo" w:hAnsi="Menlo" w:cs="Menlo"/>
          <w:b/>
          <w:bCs/>
          <w:color w:val="8E1E00"/>
          <w:sz w:val="16"/>
          <w:szCs w:val="16"/>
          <w:lang w:val="en-US"/>
        </w:rPr>
        <w:t>nodesize</w:t>
      </w:r>
      <w:proofErr w:type="spellEnd"/>
      <w:r w:rsidRPr="00F80C13">
        <w:rPr>
          <w:rFonts w:ascii="Menlo" w:hAnsi="Menlo" w:cs="Menlo"/>
          <w:color w:val="8E1E00"/>
          <w:sz w:val="16"/>
          <w:szCs w:val="16"/>
          <w:lang w:val="en-US"/>
        </w:rPr>
        <w:t xml:space="preserve"> = </w:t>
      </w:r>
      <w:r w:rsidRPr="00F80C13">
        <w:rPr>
          <w:rFonts w:ascii="Menlo" w:hAnsi="Menlo" w:cs="Menlo"/>
          <w:color w:val="60F2AA"/>
          <w:sz w:val="16"/>
          <w:szCs w:val="16"/>
          <w:lang w:val="en-US"/>
        </w:rPr>
        <w:t>5</w:t>
      </w:r>
      <w:r w:rsidRPr="00F80C13">
        <w:rPr>
          <w:rFonts w:ascii="Menlo" w:hAnsi="Menlo" w:cs="Menlo"/>
          <w:color w:val="333333"/>
          <w:sz w:val="16"/>
          <w:szCs w:val="16"/>
          <w:lang w:val="en-US"/>
        </w:rPr>
        <w:t xml:space="preserve">, </w:t>
      </w:r>
      <w:r w:rsidRPr="00F80C13">
        <w:rPr>
          <w:rFonts w:ascii="Menlo" w:hAnsi="Menlo" w:cs="Menlo"/>
          <w:i/>
          <w:iCs/>
          <w:color w:val="89E5FF"/>
          <w:sz w:val="16"/>
          <w:szCs w:val="16"/>
          <w:lang w:val="en-US"/>
        </w:rPr>
        <w:t xml:space="preserve"># Minimum size of leaf nodes </w:t>
      </w:r>
    </w:p>
    <w:p w14:paraId="01BF49FD" w14:textId="4BF7074B" w:rsidR="00F80C13" w:rsidRDefault="00F80C13" w:rsidP="009B07CD">
      <w:pPr>
        <w:pStyle w:val="StandardWeb"/>
        <w:shd w:val="clear" w:color="auto" w:fill="FFFFFF"/>
        <w:ind w:left="3238"/>
        <w:contextualSpacing/>
        <w:rPr>
          <w:rFonts w:ascii="Menlo" w:hAnsi="Menlo" w:cs="Menlo"/>
          <w:i/>
          <w:iCs/>
          <w:color w:val="89E5FF"/>
          <w:sz w:val="16"/>
          <w:szCs w:val="16"/>
          <w:lang w:val="en-US"/>
        </w:rPr>
      </w:pPr>
      <w:proofErr w:type="spellStart"/>
      <w:r w:rsidRPr="00191739">
        <w:rPr>
          <w:rFonts w:ascii="Menlo" w:hAnsi="Menlo" w:cs="Menlo"/>
          <w:b/>
          <w:bCs/>
          <w:color w:val="8E1E00"/>
          <w:sz w:val="16"/>
          <w:szCs w:val="16"/>
          <w:lang w:val="en-US"/>
        </w:rPr>
        <w:t>maxnodes</w:t>
      </w:r>
      <w:proofErr w:type="spellEnd"/>
      <w:r w:rsidRPr="00F80C13">
        <w:rPr>
          <w:rFonts w:ascii="Menlo" w:hAnsi="Menlo" w:cs="Menlo"/>
          <w:color w:val="8E1E00"/>
          <w:sz w:val="16"/>
          <w:szCs w:val="16"/>
          <w:lang w:val="en-US"/>
        </w:rPr>
        <w:t xml:space="preserve"> = </w:t>
      </w:r>
      <w:r w:rsidRPr="00F80C13">
        <w:rPr>
          <w:rFonts w:ascii="Menlo" w:hAnsi="Menlo" w:cs="Menlo"/>
          <w:color w:val="60F2AA"/>
          <w:sz w:val="16"/>
          <w:szCs w:val="16"/>
          <w:lang w:val="en-US"/>
        </w:rPr>
        <w:t>30</w:t>
      </w:r>
      <w:r w:rsidRPr="00F80C13">
        <w:rPr>
          <w:rFonts w:ascii="Menlo" w:hAnsi="Menlo" w:cs="Menlo"/>
          <w:color w:val="333333"/>
          <w:sz w:val="16"/>
          <w:szCs w:val="16"/>
          <w:lang w:val="en-US"/>
        </w:rPr>
        <w:t xml:space="preserve">, </w:t>
      </w:r>
      <w:r w:rsidRPr="00F80C13">
        <w:rPr>
          <w:rFonts w:ascii="Menlo" w:hAnsi="Menlo" w:cs="Menlo"/>
          <w:i/>
          <w:iCs/>
          <w:color w:val="89E5FF"/>
          <w:sz w:val="16"/>
          <w:szCs w:val="16"/>
          <w:lang w:val="en-US"/>
        </w:rPr>
        <w:t xml:space="preserve"># Maximum number of leaf nodes </w:t>
      </w:r>
    </w:p>
    <w:p w14:paraId="5EDF981E" w14:textId="2CC87507" w:rsidR="00B931F9" w:rsidRDefault="00B931F9" w:rsidP="009B07CD">
      <w:pPr>
        <w:pStyle w:val="StandardWeb"/>
        <w:shd w:val="clear" w:color="auto" w:fill="FFFFFF"/>
        <w:ind w:left="3238"/>
        <w:contextualSpacing/>
        <w:rPr>
          <w:rFonts w:ascii="Menlo" w:hAnsi="Menlo" w:cs="Menlo"/>
          <w:b/>
          <w:bCs/>
          <w:color w:val="8E1E00"/>
          <w:sz w:val="16"/>
          <w:szCs w:val="16"/>
          <w:lang w:val="en-US"/>
        </w:rPr>
      </w:pPr>
      <w:proofErr w:type="spellStart"/>
      <w:r>
        <w:rPr>
          <w:rFonts w:ascii="Menlo" w:hAnsi="Menlo" w:cs="Menlo"/>
          <w:b/>
          <w:bCs/>
          <w:color w:val="8E1E00"/>
          <w:sz w:val="16"/>
          <w:szCs w:val="16"/>
          <w:lang w:val="en-US"/>
        </w:rPr>
        <w:t>mtry</w:t>
      </w:r>
      <w:proofErr w:type="spellEnd"/>
      <w:r>
        <w:rPr>
          <w:rFonts w:ascii="Menlo" w:hAnsi="Menlo" w:cs="Menlo"/>
          <w:b/>
          <w:bCs/>
          <w:color w:val="8E1E00"/>
          <w:sz w:val="16"/>
          <w:szCs w:val="16"/>
          <w:lang w:val="en-US"/>
        </w:rPr>
        <w:t xml:space="preserve"> = …,</w:t>
      </w:r>
    </w:p>
    <w:p w14:paraId="213E5CBF" w14:textId="276C45CE" w:rsidR="00B931F9" w:rsidRPr="00F80C13" w:rsidRDefault="00B931F9" w:rsidP="009B07CD">
      <w:pPr>
        <w:pStyle w:val="StandardWeb"/>
        <w:shd w:val="clear" w:color="auto" w:fill="FFFFFF"/>
        <w:ind w:left="3238"/>
        <w:contextualSpacing/>
        <w:rPr>
          <w:lang w:val="en-US"/>
        </w:rPr>
      </w:pPr>
      <w:proofErr w:type="spellStart"/>
      <w:r>
        <w:rPr>
          <w:rFonts w:ascii="Menlo" w:hAnsi="Menlo" w:cs="Menlo"/>
          <w:b/>
          <w:bCs/>
          <w:color w:val="8E1E00"/>
          <w:sz w:val="16"/>
          <w:szCs w:val="16"/>
          <w:lang w:val="en-US"/>
        </w:rPr>
        <w:t>sampsize</w:t>
      </w:r>
      <w:proofErr w:type="spellEnd"/>
      <w:r>
        <w:rPr>
          <w:rFonts w:ascii="Menlo" w:hAnsi="Menlo" w:cs="Menlo"/>
          <w:b/>
          <w:bCs/>
          <w:color w:val="8E1E00"/>
          <w:sz w:val="16"/>
          <w:szCs w:val="16"/>
          <w:lang w:val="en-US"/>
        </w:rPr>
        <w:t xml:space="preserve"> = length(</w:t>
      </w:r>
      <w:proofErr w:type="spellStart"/>
      <w:r>
        <w:rPr>
          <w:rFonts w:ascii="Menlo" w:hAnsi="Menlo" w:cs="Menlo"/>
          <w:b/>
          <w:bCs/>
          <w:color w:val="8E1E00"/>
          <w:sz w:val="16"/>
          <w:szCs w:val="16"/>
          <w:lang w:val="en-US"/>
        </w:rPr>
        <w:t>train_ind</w:t>
      </w:r>
      <w:proofErr w:type="spellEnd"/>
      <w:r>
        <w:rPr>
          <w:rFonts w:ascii="Menlo" w:hAnsi="Menlo" w:cs="Menlo"/>
          <w:b/>
          <w:bCs/>
          <w:color w:val="8E1E00"/>
          <w:sz w:val="16"/>
          <w:szCs w:val="16"/>
          <w:lang w:val="en-US"/>
        </w:rPr>
        <w:t>)</w:t>
      </w:r>
    </w:p>
    <w:p w14:paraId="2286217D" w14:textId="77777777" w:rsidR="00F80C13" w:rsidRPr="007E4A0E" w:rsidRDefault="00F80C13" w:rsidP="009B07CD">
      <w:pPr>
        <w:pStyle w:val="StandardWeb"/>
        <w:shd w:val="clear" w:color="auto" w:fill="FFFFFF"/>
        <w:ind w:left="3238"/>
        <w:contextualSpacing/>
        <w:rPr>
          <w:lang w:val="en-US"/>
        </w:rPr>
      </w:pPr>
      <w:r w:rsidRPr="007E4A0E">
        <w:rPr>
          <w:rFonts w:ascii="Menlo" w:hAnsi="Menlo" w:cs="Menlo"/>
          <w:i/>
          <w:iCs/>
          <w:color w:val="89E5FF"/>
          <w:sz w:val="16"/>
          <w:szCs w:val="16"/>
          <w:lang w:val="en-US"/>
        </w:rPr>
        <w:t xml:space="preserve">## Output the feature </w:t>
      </w:r>
      <w:proofErr w:type="spellStart"/>
      <w:r w:rsidRPr="007E4A0E">
        <w:rPr>
          <w:rFonts w:ascii="Menlo" w:hAnsi="Menlo" w:cs="Menlo"/>
          <w:i/>
          <w:iCs/>
          <w:color w:val="89E5FF"/>
          <w:sz w:val="16"/>
          <w:szCs w:val="16"/>
          <w:lang w:val="en-US"/>
        </w:rPr>
        <w:t>importances</w:t>
      </w:r>
      <w:proofErr w:type="spellEnd"/>
      <w:r w:rsidRPr="007E4A0E">
        <w:rPr>
          <w:rFonts w:ascii="Menlo" w:hAnsi="Menlo" w:cs="Menlo"/>
          <w:i/>
          <w:iCs/>
          <w:color w:val="89E5FF"/>
          <w:sz w:val="16"/>
          <w:szCs w:val="16"/>
          <w:lang w:val="en-US"/>
        </w:rPr>
        <w:t xml:space="preserve"> </w:t>
      </w:r>
    </w:p>
    <w:p w14:paraId="161C360B" w14:textId="77777777" w:rsidR="001D4391" w:rsidRDefault="00F80C13" w:rsidP="001D4391">
      <w:pPr>
        <w:pStyle w:val="StandardWeb"/>
        <w:shd w:val="clear" w:color="auto" w:fill="FFFFFF"/>
        <w:ind w:left="3238"/>
        <w:contextualSpacing/>
        <w:rPr>
          <w:rFonts w:ascii="Menlo" w:hAnsi="Menlo" w:cs="Menlo"/>
          <w:color w:val="333333"/>
          <w:sz w:val="16"/>
          <w:szCs w:val="16"/>
          <w:lang w:val="en-US"/>
        </w:rPr>
      </w:pPr>
      <w:r w:rsidRPr="007E4A0E">
        <w:rPr>
          <w:rFonts w:ascii="Menlo" w:hAnsi="Menlo" w:cs="Menlo"/>
          <w:b/>
          <w:bCs/>
          <w:color w:val="8E1E00"/>
          <w:sz w:val="16"/>
          <w:szCs w:val="16"/>
          <w:lang w:val="en-US"/>
        </w:rPr>
        <w:t>importance</w:t>
      </w:r>
      <w:r w:rsidRPr="007E4A0E">
        <w:rPr>
          <w:rFonts w:ascii="Menlo" w:hAnsi="Menlo" w:cs="Menlo"/>
          <w:color w:val="8E1E00"/>
          <w:sz w:val="16"/>
          <w:szCs w:val="16"/>
          <w:lang w:val="en-US"/>
        </w:rPr>
        <w:t>=</w:t>
      </w:r>
      <w:r w:rsidRPr="007E4A0E">
        <w:rPr>
          <w:rFonts w:ascii="Menlo" w:hAnsi="Menlo" w:cs="Menlo"/>
          <w:color w:val="006D1E"/>
          <w:sz w:val="16"/>
          <w:szCs w:val="16"/>
          <w:lang w:val="en-US"/>
        </w:rPr>
        <w:t>TRUE</w:t>
      </w:r>
      <w:r w:rsidRPr="007E4A0E">
        <w:rPr>
          <w:rFonts w:ascii="Menlo" w:hAnsi="Menlo" w:cs="Menlo"/>
          <w:color w:val="333333"/>
          <w:sz w:val="16"/>
          <w:szCs w:val="16"/>
          <w:lang w:val="en-US"/>
        </w:rPr>
        <w:t xml:space="preserve">) </w:t>
      </w:r>
    </w:p>
    <w:p w14:paraId="59018F1C" w14:textId="142A2C2F" w:rsidR="00B931F9" w:rsidRPr="00A94FFE" w:rsidRDefault="00B931F9" w:rsidP="00B931F9">
      <w:pPr>
        <w:pStyle w:val="Listenabsatz"/>
        <w:numPr>
          <w:ilvl w:val="0"/>
          <w:numId w:val="7"/>
        </w:numPr>
        <w:shd w:val="clear" w:color="auto" w:fill="F7F7F7"/>
        <w:spacing w:before="100" w:beforeAutospacing="1" w:after="100" w:afterAutospacing="1"/>
        <w:rPr>
          <w:rFonts w:ascii="Calibri" w:hAnsi="Calibri"/>
          <w:u w:val="single"/>
          <w:lang w:val="en-US"/>
        </w:rPr>
      </w:pPr>
      <w:r w:rsidRPr="00A94FFE">
        <w:rPr>
          <w:rFonts w:ascii="Calibri" w:hAnsi="Calibri"/>
          <w:u w:val="single"/>
          <w:lang w:val="en-US"/>
        </w:rPr>
        <w:t>Predict on all data:</w:t>
      </w:r>
    </w:p>
    <w:p w14:paraId="30EDD5D3" w14:textId="740AC809" w:rsidR="00B931F9" w:rsidRPr="00D8183B" w:rsidRDefault="00B931F9" w:rsidP="00B931F9">
      <w:pPr>
        <w:pStyle w:val="Listenabsatz"/>
        <w:numPr>
          <w:ilvl w:val="1"/>
          <w:numId w:val="7"/>
        </w:numPr>
        <w:shd w:val="clear" w:color="auto" w:fill="F7F7F7"/>
        <w:spacing w:before="100" w:beforeAutospacing="1" w:after="100" w:afterAutospacing="1"/>
        <w:rPr>
          <w:rFonts w:ascii="Calibri" w:hAnsi="Calibri"/>
          <w:highlight w:val="cyan"/>
          <w:lang w:val="en-US"/>
        </w:rPr>
      </w:pPr>
      <w:proofErr w:type="spellStart"/>
      <w:r w:rsidRPr="00D8183B">
        <w:rPr>
          <w:rFonts w:ascii="Calibri" w:hAnsi="Calibri"/>
          <w:highlight w:val="cyan"/>
          <w:lang w:val="en-US"/>
        </w:rPr>
        <w:t>data_</w:t>
      </w:r>
      <w:proofErr w:type="gramStart"/>
      <w:r w:rsidRPr="00D8183B">
        <w:rPr>
          <w:rFonts w:ascii="Calibri" w:hAnsi="Calibri"/>
          <w:highlight w:val="cyan"/>
          <w:lang w:val="en-US"/>
        </w:rPr>
        <w:t>dt</w:t>
      </w:r>
      <w:proofErr w:type="spellEnd"/>
      <w:r w:rsidRPr="00D8183B">
        <w:rPr>
          <w:rFonts w:ascii="Calibri" w:hAnsi="Calibri"/>
          <w:highlight w:val="cyan"/>
          <w:lang w:val="en-US"/>
        </w:rPr>
        <w:t>[</w:t>
      </w:r>
      <w:proofErr w:type="gramEnd"/>
      <w:r w:rsidRPr="00D8183B">
        <w:rPr>
          <w:rFonts w:ascii="Calibri" w:hAnsi="Calibri"/>
          <w:highlight w:val="cyan"/>
          <w:lang w:val="en-US"/>
        </w:rPr>
        <w:t xml:space="preserve">, </w:t>
      </w:r>
      <w:proofErr w:type="spellStart"/>
      <w:r w:rsidRPr="00D8183B">
        <w:rPr>
          <w:rFonts w:ascii="Calibri" w:hAnsi="Calibri"/>
          <w:highlight w:val="cyan"/>
          <w:lang w:val="en-US"/>
        </w:rPr>
        <w:t>preds_rf</w:t>
      </w:r>
      <w:proofErr w:type="spellEnd"/>
      <w:r w:rsidRPr="00D8183B">
        <w:rPr>
          <w:rFonts w:ascii="Calibri" w:hAnsi="Calibri"/>
          <w:highlight w:val="cyan"/>
          <w:lang w:val="en-US"/>
        </w:rPr>
        <w:t xml:space="preserve"> := predict(</w:t>
      </w:r>
      <w:proofErr w:type="spellStart"/>
      <w:r w:rsidRPr="00D8183B">
        <w:rPr>
          <w:rFonts w:ascii="Calibri" w:hAnsi="Calibri"/>
          <w:highlight w:val="cyan"/>
          <w:lang w:val="en-US"/>
        </w:rPr>
        <w:t>rf_classifier</w:t>
      </w:r>
      <w:proofErr w:type="spellEnd"/>
      <w:r w:rsidRPr="00D8183B">
        <w:rPr>
          <w:rFonts w:ascii="Calibri" w:hAnsi="Calibri"/>
          <w:highlight w:val="cyan"/>
          <w:lang w:val="en-US"/>
        </w:rPr>
        <w:t xml:space="preserve">, type="prob", </w:t>
      </w:r>
      <w:proofErr w:type="spellStart"/>
      <w:r w:rsidRPr="00D8183B">
        <w:rPr>
          <w:rFonts w:ascii="Calibri" w:hAnsi="Calibri"/>
          <w:highlight w:val="cyan"/>
          <w:lang w:val="en-US"/>
        </w:rPr>
        <w:t>newdata</w:t>
      </w:r>
      <w:proofErr w:type="spellEnd"/>
      <w:r w:rsidRPr="00D8183B">
        <w:rPr>
          <w:rFonts w:ascii="Calibri" w:hAnsi="Calibri"/>
          <w:highlight w:val="cyan"/>
          <w:lang w:val="en-US"/>
        </w:rPr>
        <w:t>=</w:t>
      </w:r>
      <w:proofErr w:type="spellStart"/>
      <w:r w:rsidR="00AA7377">
        <w:rPr>
          <w:rFonts w:ascii="Calibri" w:hAnsi="Calibri"/>
          <w:highlight w:val="cyan"/>
          <w:lang w:val="en-US"/>
        </w:rPr>
        <w:t>data</w:t>
      </w:r>
      <w:r w:rsidRPr="00D8183B">
        <w:rPr>
          <w:rFonts w:ascii="Calibri" w:hAnsi="Calibri"/>
          <w:highlight w:val="cyan"/>
          <w:lang w:val="en-US"/>
        </w:rPr>
        <w:t>_dt</w:t>
      </w:r>
      <w:proofErr w:type="spellEnd"/>
      <w:r w:rsidRPr="00D8183B">
        <w:rPr>
          <w:rFonts w:ascii="Calibri" w:hAnsi="Calibri"/>
          <w:highlight w:val="cyan"/>
          <w:lang w:val="en-US"/>
        </w:rPr>
        <w:t>)[,2]]</w:t>
      </w:r>
    </w:p>
    <w:p w14:paraId="7BDDD021" w14:textId="7857BD2E" w:rsidR="008D1A53" w:rsidRPr="008D1A53" w:rsidRDefault="001D4391" w:rsidP="008D1A53">
      <w:pPr>
        <w:pStyle w:val="StandardWeb"/>
        <w:numPr>
          <w:ilvl w:val="0"/>
          <w:numId w:val="7"/>
        </w:numPr>
        <w:shd w:val="clear" w:color="auto" w:fill="FFFFFF"/>
        <w:contextualSpacing/>
        <w:rPr>
          <w:rFonts w:ascii="Menlo" w:hAnsi="Menlo" w:cs="Menlo"/>
          <w:color w:val="333333"/>
          <w:sz w:val="16"/>
          <w:szCs w:val="16"/>
          <w:highlight w:val="cyan"/>
          <w:lang w:val="en-US"/>
        </w:rPr>
      </w:pPr>
      <w:proofErr w:type="spellStart"/>
      <w:r w:rsidRPr="001D4391">
        <w:rPr>
          <w:rFonts w:ascii="Calibri" w:hAnsi="Calibri"/>
          <w:highlight w:val="cyan"/>
          <w:lang w:val="en-US"/>
        </w:rPr>
        <w:t>rf_classifier$importance</w:t>
      </w:r>
      <w:proofErr w:type="spellEnd"/>
    </w:p>
    <w:p w14:paraId="667B935A" w14:textId="4E504B87" w:rsidR="008D1A53" w:rsidRPr="00A66D3B" w:rsidRDefault="008D1A53" w:rsidP="00A66D3B">
      <w:pPr>
        <w:pStyle w:val="StandardWeb"/>
        <w:shd w:val="clear" w:color="auto" w:fill="FFFFFF"/>
        <w:contextualSpacing/>
        <w:rPr>
          <w:rFonts w:ascii="Menlo" w:hAnsi="Menlo" w:cs="Menlo"/>
          <w:i/>
          <w:iCs/>
          <w:color w:val="333333"/>
          <w:sz w:val="10"/>
          <w:szCs w:val="10"/>
          <w:highlight w:val="cyan"/>
          <w:lang w:val="en-US"/>
        </w:rPr>
      </w:pPr>
      <w:r w:rsidRPr="008D1A53">
        <w:rPr>
          <w:rFonts w:ascii="Calibri" w:hAnsi="Calibri"/>
          <w:i/>
          <w:iCs/>
          <w:sz w:val="18"/>
          <w:szCs w:val="18"/>
          <w:lang w:val="en-US"/>
        </w:rPr>
        <w:t>Hyper-parameters: to be tuned in each application</w:t>
      </w:r>
    </w:p>
    <w:p w14:paraId="6707B832" w14:textId="77777777" w:rsidR="00A05DEE" w:rsidRPr="00A05DEE" w:rsidRDefault="00A05DEE" w:rsidP="00A05DEE">
      <w:pPr>
        <w:pStyle w:val="Listenabsatz"/>
        <w:numPr>
          <w:ilvl w:val="0"/>
          <w:numId w:val="7"/>
        </w:numPr>
        <w:rPr>
          <w:rFonts w:ascii="Calibri" w:hAnsi="Calibri"/>
          <w:lang w:val="en-US"/>
        </w:rPr>
      </w:pPr>
      <w:r w:rsidRPr="00A05DEE">
        <w:rPr>
          <w:noProof/>
          <w:lang w:val="en-US"/>
        </w:rPr>
        <w:drawing>
          <wp:anchor distT="0" distB="0" distL="114300" distR="114300" simplePos="0" relativeHeight="251722752" behindDoc="0" locked="0" layoutInCell="1" allowOverlap="1" wp14:anchorId="5559CD68" wp14:editId="3B6F1F6C">
            <wp:simplePos x="0" y="0"/>
            <wp:positionH relativeFrom="column">
              <wp:posOffset>3810</wp:posOffset>
            </wp:positionH>
            <wp:positionV relativeFrom="paragraph">
              <wp:posOffset>3810</wp:posOffset>
            </wp:positionV>
            <wp:extent cx="3259567" cy="1500436"/>
            <wp:effectExtent l="0" t="0" r="4445" b="0"/>
            <wp:wrapThrough wrapText="bothSides">
              <wp:wrapPolygon edited="0">
                <wp:start x="0" y="0"/>
                <wp:lineTo x="0" y="21399"/>
                <wp:lineTo x="21545" y="21399"/>
                <wp:lineTo x="21545" y="0"/>
                <wp:lineTo x="0" y="0"/>
              </wp:wrapPolygon>
            </wp:wrapThrough>
            <wp:docPr id="87" name="Grafik 8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descr="Ein Bild, das Tisch enthält.&#10;&#10;Automatisch generierte Beschreibung"/>
                    <pic:cNvPicPr/>
                  </pic:nvPicPr>
                  <pic:blipFill>
                    <a:blip r:embed="rId89">
                      <a:extLst>
                        <a:ext uri="{28A0092B-C50C-407E-A947-70E740481C1C}">
                          <a14:useLocalDpi xmlns:a14="http://schemas.microsoft.com/office/drawing/2010/main" val="0"/>
                        </a:ext>
                      </a:extLst>
                    </a:blip>
                    <a:stretch>
                      <a:fillRect/>
                    </a:stretch>
                  </pic:blipFill>
                  <pic:spPr>
                    <a:xfrm>
                      <a:off x="0" y="0"/>
                      <a:ext cx="3259567" cy="1500436"/>
                    </a:xfrm>
                    <a:prstGeom prst="rect">
                      <a:avLst/>
                    </a:prstGeom>
                  </pic:spPr>
                </pic:pic>
              </a:graphicData>
            </a:graphic>
            <wp14:sizeRelH relativeFrom="page">
              <wp14:pctWidth>0</wp14:pctWidth>
            </wp14:sizeRelH>
            <wp14:sizeRelV relativeFrom="page">
              <wp14:pctHeight>0</wp14:pctHeight>
            </wp14:sizeRelV>
          </wp:anchor>
        </w:drawing>
      </w:r>
      <w:r w:rsidRPr="00A05DEE">
        <w:rPr>
          <w:rFonts w:ascii="HelveticaNeue" w:hAnsi="HelveticaNeue"/>
          <w:color w:val="333333"/>
          <w:sz w:val="20"/>
          <w:szCs w:val="20"/>
          <w:lang w:val="en-US"/>
        </w:rPr>
        <w:t xml:space="preserve"> </w:t>
      </w:r>
      <w:r w:rsidRPr="00A05DEE">
        <w:rPr>
          <w:rFonts w:ascii="Calibri" w:hAnsi="Calibri"/>
          <w:lang w:val="en-US"/>
        </w:rPr>
        <w:t>height of the person is the most important feature for predicting gender for both females and males</w:t>
      </w:r>
    </w:p>
    <w:p w14:paraId="68B3926E" w14:textId="77777777" w:rsidR="00A05DEE" w:rsidRPr="00A05DEE" w:rsidRDefault="00A05DEE" w:rsidP="00A05DEE">
      <w:pPr>
        <w:pStyle w:val="Listenabsatz"/>
        <w:numPr>
          <w:ilvl w:val="0"/>
          <w:numId w:val="7"/>
        </w:numPr>
        <w:rPr>
          <w:rFonts w:ascii="Calibri" w:hAnsi="Calibri"/>
          <w:lang w:val="en-US"/>
        </w:rPr>
      </w:pPr>
      <w:r w:rsidRPr="00A05DEE">
        <w:rPr>
          <w:rFonts w:ascii="Calibri" w:hAnsi="Calibri"/>
          <w:lang w:val="en-US"/>
        </w:rPr>
        <w:t xml:space="preserve">the mother’s height to be more important for predicting the female gender than the father’s height </w:t>
      </w:r>
    </w:p>
    <w:p w14:paraId="62B1E315" w14:textId="2C5411FF" w:rsidR="00A05DEE" w:rsidRDefault="00A05DEE" w:rsidP="00A05DEE">
      <w:pPr>
        <w:pStyle w:val="Listenabsatz"/>
        <w:numPr>
          <w:ilvl w:val="0"/>
          <w:numId w:val="7"/>
        </w:numPr>
        <w:rPr>
          <w:rFonts w:ascii="Calibri" w:hAnsi="Calibri"/>
          <w:lang w:val="en-US"/>
        </w:rPr>
      </w:pPr>
      <w:r w:rsidRPr="00A05DEE">
        <w:rPr>
          <w:rFonts w:ascii="Calibri" w:hAnsi="Calibri"/>
          <w:lang w:val="en-US"/>
        </w:rPr>
        <w:t>the father’s height to be more determinant for predicting the gender male than the mother’s height</w:t>
      </w:r>
    </w:p>
    <w:p w14:paraId="30431B9C" w14:textId="77777777" w:rsidR="00DE7444" w:rsidRPr="00A05DEE" w:rsidRDefault="00DE7444" w:rsidP="00DE7444">
      <w:pPr>
        <w:pStyle w:val="Listenabsatz"/>
        <w:rPr>
          <w:rFonts w:ascii="Calibri" w:hAnsi="Calibri"/>
          <w:lang w:val="en-US"/>
        </w:rPr>
      </w:pPr>
    </w:p>
    <w:p w14:paraId="4F36C09E" w14:textId="77777777" w:rsidR="008D1A53" w:rsidRDefault="00DE7444" w:rsidP="008D1A53">
      <w:pPr>
        <w:pStyle w:val="Listenabsatz"/>
        <w:numPr>
          <w:ilvl w:val="0"/>
          <w:numId w:val="7"/>
        </w:numPr>
        <w:rPr>
          <w:rFonts w:ascii="Calibri" w:hAnsi="Calibri"/>
          <w:lang w:val="en-US"/>
        </w:rPr>
      </w:pPr>
      <w:r>
        <w:rPr>
          <w:rFonts w:ascii="Calibri" w:hAnsi="Calibri"/>
          <w:lang w:val="en-US"/>
        </w:rPr>
        <w:t xml:space="preserve">Predicting the gender of an input sample using the trained model stored in variable </w:t>
      </w:r>
      <w:proofErr w:type="spellStart"/>
      <w:r>
        <w:rPr>
          <w:rFonts w:ascii="Calibri" w:hAnsi="Calibri"/>
          <w:lang w:val="en-US"/>
        </w:rPr>
        <w:t>rf_classifier</w:t>
      </w:r>
      <w:proofErr w:type="spellEnd"/>
      <w:r>
        <w:rPr>
          <w:rFonts w:ascii="Calibri" w:hAnsi="Calibri"/>
          <w:lang w:val="en-US"/>
        </w:rPr>
        <w:t xml:space="preserve"> </w:t>
      </w:r>
      <w:r w:rsidRPr="00DE7444">
        <w:rPr>
          <w:rFonts w:ascii="Calibri" w:hAnsi="Calibri"/>
          <w:lang w:val="en-US"/>
        </w:rPr>
        <w:sym w:font="Wingdings" w:char="F0E0"/>
      </w:r>
      <w:r>
        <w:rPr>
          <w:rFonts w:ascii="Calibri" w:hAnsi="Calibri"/>
          <w:lang w:val="en-US"/>
        </w:rPr>
        <w:t xml:space="preserve"> </w:t>
      </w:r>
      <w:proofErr w:type="gramStart"/>
      <w:r w:rsidRPr="00DE7444">
        <w:rPr>
          <w:rFonts w:ascii="Calibri" w:hAnsi="Calibri"/>
          <w:highlight w:val="cyan"/>
          <w:lang w:val="en-US"/>
        </w:rPr>
        <w:t>predict(</w:t>
      </w:r>
      <w:proofErr w:type="gramEnd"/>
      <w:r w:rsidRPr="00DE7444">
        <w:rPr>
          <w:rFonts w:ascii="Calibri" w:hAnsi="Calibri"/>
          <w:highlight w:val="cyan"/>
          <w:lang w:val="en-US"/>
        </w:rPr>
        <w:t>)</w:t>
      </w:r>
    </w:p>
    <w:p w14:paraId="28C8FD7E" w14:textId="12973E1E" w:rsidR="008D1A53" w:rsidRPr="008D1A53" w:rsidRDefault="008D1A53" w:rsidP="008D1A53">
      <w:pPr>
        <w:pStyle w:val="Listenabsatz"/>
        <w:numPr>
          <w:ilvl w:val="1"/>
          <w:numId w:val="7"/>
        </w:numPr>
        <w:rPr>
          <w:rFonts w:ascii="Calibri" w:hAnsi="Calibri"/>
          <w:lang w:val="en-US"/>
        </w:rPr>
      </w:pPr>
      <w:proofErr w:type="spellStart"/>
      <w:r w:rsidRPr="008D1A53">
        <w:rPr>
          <w:rFonts w:ascii="Menlo" w:hAnsi="Menlo" w:cs="Menlo"/>
          <w:color w:val="333333"/>
          <w:sz w:val="16"/>
          <w:szCs w:val="16"/>
          <w:lang w:val="en-US"/>
        </w:rPr>
        <w:t>heights_</w:t>
      </w:r>
      <w:proofErr w:type="gramStart"/>
      <w:r w:rsidRPr="008D1A53">
        <w:rPr>
          <w:rFonts w:ascii="Menlo" w:hAnsi="Menlo" w:cs="Menlo"/>
          <w:color w:val="333333"/>
          <w:sz w:val="16"/>
          <w:szCs w:val="16"/>
          <w:lang w:val="en-US"/>
        </w:rPr>
        <w:t>dt</w:t>
      </w:r>
      <w:proofErr w:type="spellEnd"/>
      <w:r w:rsidRPr="008D1A53">
        <w:rPr>
          <w:rFonts w:ascii="Menlo" w:hAnsi="Menlo" w:cs="Menlo"/>
          <w:color w:val="333333"/>
          <w:sz w:val="16"/>
          <w:szCs w:val="16"/>
          <w:lang w:val="en-US"/>
        </w:rPr>
        <w:t>[</w:t>
      </w:r>
      <w:proofErr w:type="gramEnd"/>
      <w:r w:rsidRPr="008D1A53">
        <w:rPr>
          <w:rFonts w:ascii="Menlo" w:hAnsi="Menlo" w:cs="Menlo"/>
          <w:color w:val="333333"/>
          <w:sz w:val="16"/>
          <w:szCs w:val="16"/>
          <w:lang w:val="en-US"/>
        </w:rPr>
        <w:t xml:space="preserve">, </w:t>
      </w:r>
      <w:proofErr w:type="spellStart"/>
      <w:r w:rsidRPr="008D1A53">
        <w:rPr>
          <w:rFonts w:ascii="Menlo" w:hAnsi="Menlo" w:cs="Menlo"/>
          <w:color w:val="333333"/>
          <w:sz w:val="16"/>
          <w:szCs w:val="16"/>
          <w:lang w:val="en-US"/>
        </w:rPr>
        <w:t>sex_predicted</w:t>
      </w:r>
      <w:proofErr w:type="spellEnd"/>
      <w:r w:rsidRPr="008D1A53">
        <w:rPr>
          <w:rFonts w:ascii="Menlo" w:hAnsi="Menlo" w:cs="Menlo"/>
          <w:color w:val="666666"/>
          <w:sz w:val="16"/>
          <w:szCs w:val="16"/>
          <w:lang w:val="en-US"/>
        </w:rPr>
        <w:t>:</w:t>
      </w:r>
      <w:r w:rsidRPr="008D1A53">
        <w:rPr>
          <w:rFonts w:ascii="Menlo" w:hAnsi="Menlo" w:cs="Menlo"/>
          <w:b/>
          <w:bCs/>
          <w:color w:val="FF0000"/>
          <w:sz w:val="16"/>
          <w:szCs w:val="16"/>
          <w:lang w:val="en-US"/>
        </w:rPr>
        <w:t xml:space="preserve">= </w:t>
      </w:r>
      <w:r w:rsidRPr="008D1A53">
        <w:rPr>
          <w:rFonts w:ascii="Menlo" w:hAnsi="Menlo" w:cs="Menlo"/>
          <w:b/>
          <w:bCs/>
          <w:color w:val="006D1E"/>
          <w:sz w:val="16"/>
          <w:szCs w:val="16"/>
          <w:lang w:val="en-US"/>
        </w:rPr>
        <w:t>predict</w:t>
      </w:r>
      <w:r w:rsidRPr="008D1A53">
        <w:rPr>
          <w:rFonts w:ascii="Menlo" w:hAnsi="Menlo" w:cs="Menlo"/>
          <w:color w:val="333333"/>
          <w:sz w:val="16"/>
          <w:szCs w:val="16"/>
          <w:lang w:val="en-US"/>
        </w:rPr>
        <w:t>(</w:t>
      </w:r>
      <w:proofErr w:type="spellStart"/>
      <w:r w:rsidRPr="008D1A53">
        <w:rPr>
          <w:rFonts w:ascii="Menlo" w:hAnsi="Menlo" w:cs="Menlo"/>
          <w:color w:val="333333"/>
          <w:sz w:val="16"/>
          <w:szCs w:val="16"/>
          <w:lang w:val="en-US"/>
        </w:rPr>
        <w:t>rf_classifier</w:t>
      </w:r>
      <w:proofErr w:type="spellEnd"/>
      <w:r w:rsidRPr="008D1A53">
        <w:rPr>
          <w:rFonts w:ascii="Menlo" w:hAnsi="Menlo" w:cs="Menlo"/>
          <w:color w:val="333333"/>
          <w:sz w:val="16"/>
          <w:szCs w:val="16"/>
          <w:lang w:val="en-US"/>
        </w:rPr>
        <w:t xml:space="preserve">, </w:t>
      </w:r>
      <w:proofErr w:type="spellStart"/>
      <w:r w:rsidRPr="008D1A53">
        <w:rPr>
          <w:rFonts w:ascii="Menlo" w:hAnsi="Menlo" w:cs="Menlo"/>
          <w:color w:val="333333"/>
          <w:sz w:val="16"/>
          <w:szCs w:val="16"/>
          <w:lang w:val="en-US"/>
        </w:rPr>
        <w:t>heights_dt</w:t>
      </w:r>
      <w:proofErr w:type="spellEnd"/>
      <w:r w:rsidRPr="008D1A53">
        <w:rPr>
          <w:rFonts w:ascii="Menlo" w:hAnsi="Menlo" w:cs="Menlo"/>
          <w:color w:val="333333"/>
          <w:sz w:val="16"/>
          <w:szCs w:val="16"/>
          <w:lang w:val="en-US"/>
        </w:rPr>
        <w:t>[,</w:t>
      </w:r>
      <w:r w:rsidRPr="008D1A53">
        <w:rPr>
          <w:rFonts w:ascii="Menlo" w:hAnsi="Menlo" w:cs="Menlo"/>
          <w:color w:val="666666"/>
          <w:sz w:val="16"/>
          <w:szCs w:val="16"/>
          <w:lang w:val="en-US"/>
        </w:rPr>
        <w:t>-</w:t>
      </w:r>
      <w:r w:rsidRPr="008D1A53">
        <w:rPr>
          <w:rFonts w:ascii="Menlo" w:hAnsi="Menlo" w:cs="Menlo"/>
          <w:b/>
          <w:bCs/>
          <w:color w:val="006D1E"/>
          <w:sz w:val="16"/>
          <w:szCs w:val="16"/>
          <w:lang w:val="en-US"/>
        </w:rPr>
        <w:t>c</w:t>
      </w:r>
      <w:r w:rsidRPr="008D1A53">
        <w:rPr>
          <w:rFonts w:ascii="Menlo" w:hAnsi="Menlo" w:cs="Menlo"/>
          <w:color w:val="333333"/>
          <w:sz w:val="16"/>
          <w:szCs w:val="16"/>
          <w:lang w:val="en-US"/>
        </w:rPr>
        <w:t>(</w:t>
      </w:r>
      <w:r w:rsidRPr="008D1A53">
        <w:rPr>
          <w:rFonts w:ascii="Menlo" w:hAnsi="Menlo" w:cs="Menlo"/>
          <w:color w:val="3F6D9E"/>
          <w:sz w:val="16"/>
          <w:szCs w:val="16"/>
          <w:lang w:val="en-US"/>
        </w:rPr>
        <w:t>"sex"</w:t>
      </w:r>
      <w:r w:rsidRPr="008D1A53">
        <w:rPr>
          <w:rFonts w:ascii="Menlo" w:hAnsi="Menlo" w:cs="Menlo"/>
          <w:color w:val="333333"/>
          <w:sz w:val="16"/>
          <w:szCs w:val="16"/>
          <w:lang w:val="en-US"/>
        </w:rPr>
        <w:t xml:space="preserve">)])] </w:t>
      </w:r>
    </w:p>
    <w:p w14:paraId="5BBF1AC0" w14:textId="77777777" w:rsidR="00A05DEE" w:rsidRPr="008D1A53" w:rsidRDefault="00A05DEE" w:rsidP="008D1A53">
      <w:pPr>
        <w:rPr>
          <w:rFonts w:ascii="Calibri" w:hAnsi="Calibri"/>
          <w:lang w:val="en-US"/>
        </w:rPr>
      </w:pPr>
    </w:p>
    <w:p w14:paraId="2B9B2538" w14:textId="31154269" w:rsidR="00A05DEE" w:rsidRDefault="00A05DEE" w:rsidP="00F80C13">
      <w:pPr>
        <w:rPr>
          <w:rFonts w:ascii="Calibri" w:hAnsi="Calibri"/>
          <w:lang w:val="en-US"/>
        </w:rPr>
      </w:pPr>
    </w:p>
    <w:p w14:paraId="17A17743" w14:textId="2868F2E6" w:rsidR="00A05DEE" w:rsidRDefault="00A05DEE" w:rsidP="00F80C13">
      <w:pPr>
        <w:rPr>
          <w:rFonts w:ascii="Calibri" w:hAnsi="Calibri"/>
          <w:lang w:val="en-US"/>
        </w:rPr>
      </w:pPr>
    </w:p>
    <w:p w14:paraId="46FEB8A0" w14:textId="77777777" w:rsidR="00A05DEE" w:rsidRDefault="00A05DEE" w:rsidP="00F80C13">
      <w:pPr>
        <w:rPr>
          <w:rFonts w:ascii="Calibri" w:hAnsi="Calibri"/>
          <w:lang w:val="en-US"/>
        </w:rPr>
      </w:pPr>
    </w:p>
    <w:p w14:paraId="797CC2A0" w14:textId="77777777" w:rsidR="00A05DEE" w:rsidRDefault="00A05DEE" w:rsidP="00F80C13">
      <w:pPr>
        <w:rPr>
          <w:rFonts w:ascii="Calibri" w:hAnsi="Calibri"/>
          <w:lang w:val="en-US"/>
        </w:rPr>
      </w:pPr>
    </w:p>
    <w:p w14:paraId="56C783FF" w14:textId="77777777" w:rsidR="00FA1E6B" w:rsidRPr="00FA1E6B" w:rsidRDefault="00FA1E6B" w:rsidP="00FA1E6B">
      <w:pPr>
        <w:rPr>
          <w:rFonts w:ascii="Calibri" w:hAnsi="Calibri"/>
          <w:b/>
          <w:bCs/>
          <w:lang w:val="en-US"/>
        </w:rPr>
      </w:pPr>
      <w:r w:rsidRPr="00FA1E6B">
        <w:rPr>
          <w:rFonts w:ascii="Calibri" w:hAnsi="Calibri"/>
          <w:b/>
          <w:bCs/>
          <w:lang w:val="en-US"/>
        </w:rPr>
        <w:t xml:space="preserve"># </w:t>
      </w:r>
      <w:proofErr w:type="spellStart"/>
      <w:r w:rsidRPr="00FA1E6B">
        <w:rPr>
          <w:rFonts w:ascii="Calibri" w:hAnsi="Calibri"/>
          <w:b/>
          <w:bCs/>
          <w:lang w:val="en-US"/>
        </w:rPr>
        <w:t>lapply</w:t>
      </w:r>
      <w:proofErr w:type="spellEnd"/>
      <w:r w:rsidRPr="00FA1E6B">
        <w:rPr>
          <w:rFonts w:ascii="Calibri" w:hAnsi="Calibri"/>
          <w:b/>
          <w:bCs/>
          <w:lang w:val="en-US"/>
        </w:rPr>
        <w:t xml:space="preserve"> returns list</w:t>
      </w:r>
    </w:p>
    <w:p w14:paraId="4C8258B5" w14:textId="3F1FC3E0" w:rsidR="000944AF" w:rsidRPr="00FA1E6B" w:rsidRDefault="00FA1E6B" w:rsidP="00FA1E6B">
      <w:pPr>
        <w:rPr>
          <w:rFonts w:ascii="Calibri" w:hAnsi="Calibri"/>
          <w:b/>
          <w:bCs/>
          <w:lang w:val="en-US"/>
        </w:rPr>
      </w:pPr>
      <w:r w:rsidRPr="00FA1E6B">
        <w:rPr>
          <w:rFonts w:ascii="Calibri" w:hAnsi="Calibri"/>
          <w:b/>
          <w:bCs/>
          <w:lang w:val="en-US"/>
        </w:rPr>
        <w:t xml:space="preserve"># </w:t>
      </w:r>
      <w:proofErr w:type="spellStart"/>
      <w:r w:rsidRPr="00FA1E6B">
        <w:rPr>
          <w:rFonts w:ascii="Calibri" w:hAnsi="Calibri"/>
          <w:b/>
          <w:bCs/>
          <w:lang w:val="en-US"/>
        </w:rPr>
        <w:t>sapply</w:t>
      </w:r>
      <w:proofErr w:type="spellEnd"/>
      <w:r w:rsidRPr="00FA1E6B">
        <w:rPr>
          <w:rFonts w:ascii="Calibri" w:hAnsi="Calibri"/>
          <w:b/>
          <w:bCs/>
          <w:lang w:val="en-US"/>
        </w:rPr>
        <w:t xml:space="preserve"> tries to concatenate everything (vector, matrix)</w:t>
      </w:r>
    </w:p>
    <w:sectPr w:rsidR="000944AF" w:rsidRPr="00FA1E6B" w:rsidSect="006C571F">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DEFDF3" w14:textId="77777777" w:rsidR="00585BA5" w:rsidRDefault="00585BA5" w:rsidP="00A218EE">
      <w:r>
        <w:separator/>
      </w:r>
    </w:p>
  </w:endnote>
  <w:endnote w:type="continuationSeparator" w:id="0">
    <w:p w14:paraId="7539C39F" w14:textId="77777777" w:rsidR="00585BA5" w:rsidRDefault="00585BA5" w:rsidP="00A21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MMono10">
    <w:altName w:val="Cambria"/>
    <w:panose1 w:val="020B0604020202020204"/>
    <w:charset w:val="00"/>
    <w:family w:val="roman"/>
    <w:notTrueType/>
    <w:pitch w:val="default"/>
  </w:font>
  <w:font w:name="LMMonoLt10">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MathJax_Main">
    <w:altName w:val="Cambria"/>
    <w:panose1 w:val="020B0604020202020204"/>
    <w:charset w:val="00"/>
    <w:family w:val="roman"/>
    <w:notTrueType/>
    <w:pitch w:val="default"/>
  </w:font>
  <w:font w:name="MathJax_Math">
    <w:altName w:val="Cambria"/>
    <w:panose1 w:val="020B0604020202020204"/>
    <w:charset w:val="00"/>
    <w:family w:val="roman"/>
    <w:notTrueType/>
    <w:pitch w:val="default"/>
  </w:font>
  <w:font w:name="Menlo">
    <w:altName w:val="﷽﷽﷽﷽﷽﷽﷽﷽ĝތ"/>
    <w:panose1 w:val="020B0609030804020204"/>
    <w:charset w:val="00"/>
    <w:family w:val="modern"/>
    <w:pitch w:val="fixed"/>
    <w:sig w:usb0="E60022FF" w:usb1="D200F9FB" w:usb2="02000028" w:usb3="00000000" w:csb0="000001DF" w:csb1="00000000"/>
  </w:font>
  <w:font w:name="HelveticaNeue">
    <w:altName w:val="Arial"/>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6A4ACA" w14:textId="77777777" w:rsidR="00585BA5" w:rsidRDefault="00585BA5" w:rsidP="00A218EE">
      <w:r>
        <w:separator/>
      </w:r>
    </w:p>
  </w:footnote>
  <w:footnote w:type="continuationSeparator" w:id="0">
    <w:p w14:paraId="22B6125B" w14:textId="77777777" w:rsidR="00585BA5" w:rsidRDefault="00585BA5" w:rsidP="00A21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43502"/>
    <w:multiLevelType w:val="multilevel"/>
    <w:tmpl w:val="81E491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A63C48"/>
    <w:multiLevelType w:val="multilevel"/>
    <w:tmpl w:val="8E30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2D5FF0"/>
    <w:multiLevelType w:val="hybridMultilevel"/>
    <w:tmpl w:val="BE58D45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4552BE3"/>
    <w:multiLevelType w:val="multilevel"/>
    <w:tmpl w:val="BEF6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B5DF1"/>
    <w:multiLevelType w:val="multilevel"/>
    <w:tmpl w:val="5042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1C39"/>
    <w:multiLevelType w:val="multilevel"/>
    <w:tmpl w:val="C29C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327C3"/>
    <w:multiLevelType w:val="hybridMultilevel"/>
    <w:tmpl w:val="A44A52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BD0A90"/>
    <w:multiLevelType w:val="hybridMultilevel"/>
    <w:tmpl w:val="243EA94A"/>
    <w:lvl w:ilvl="0" w:tplc="0407000F">
      <w:start w:val="1"/>
      <w:numFmt w:val="decimal"/>
      <w:lvlText w:val="%1."/>
      <w:lvlJc w:val="left"/>
      <w:pPr>
        <w:ind w:left="1776" w:hanging="360"/>
      </w:pPr>
      <w:rPr>
        <w:rFonts w:hint="default"/>
      </w:r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8" w15:restartNumberingAfterBreak="0">
    <w:nsid w:val="2569705A"/>
    <w:multiLevelType w:val="hybridMultilevel"/>
    <w:tmpl w:val="F2B6CDB4"/>
    <w:lvl w:ilvl="0" w:tplc="EE4A3AB8">
      <w:start w:val="1000"/>
      <w:numFmt w:val="bullet"/>
      <w:lvlText w:val="-"/>
      <w:lvlJc w:val="left"/>
      <w:pPr>
        <w:ind w:left="720" w:hanging="360"/>
      </w:pPr>
      <w:rPr>
        <w:rFonts w:ascii="Calibri" w:eastAsia="Times New Roman"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6B764BA"/>
    <w:multiLevelType w:val="multilevel"/>
    <w:tmpl w:val="1A72C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8F02BB"/>
    <w:multiLevelType w:val="hybridMultilevel"/>
    <w:tmpl w:val="55BA1E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DD0358E"/>
    <w:multiLevelType w:val="hybridMultilevel"/>
    <w:tmpl w:val="37AE7A9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1E4476F"/>
    <w:multiLevelType w:val="hybridMultilevel"/>
    <w:tmpl w:val="F0B843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AF871D1"/>
    <w:multiLevelType w:val="multilevel"/>
    <w:tmpl w:val="573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ED5489"/>
    <w:multiLevelType w:val="multilevel"/>
    <w:tmpl w:val="BE289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BF1FF5"/>
    <w:multiLevelType w:val="hybridMultilevel"/>
    <w:tmpl w:val="7E9E13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D5B54A4"/>
    <w:multiLevelType w:val="hybridMultilevel"/>
    <w:tmpl w:val="3B5244F4"/>
    <w:lvl w:ilvl="0" w:tplc="73947468">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742E13"/>
    <w:multiLevelType w:val="hybridMultilevel"/>
    <w:tmpl w:val="BB9ABAC6"/>
    <w:lvl w:ilvl="0" w:tplc="18C4764E">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6857BA5"/>
    <w:multiLevelType w:val="hybridMultilevel"/>
    <w:tmpl w:val="19BA5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75804E1"/>
    <w:multiLevelType w:val="multilevel"/>
    <w:tmpl w:val="9B9AF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A9264F"/>
    <w:multiLevelType w:val="hybridMultilevel"/>
    <w:tmpl w:val="D7402E6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14B3E6B"/>
    <w:multiLevelType w:val="hybridMultilevel"/>
    <w:tmpl w:val="917E3564"/>
    <w:lvl w:ilvl="0" w:tplc="18C4764E">
      <w:start w:val="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3EC2C16"/>
    <w:multiLevelType w:val="hybridMultilevel"/>
    <w:tmpl w:val="03E49776"/>
    <w:lvl w:ilvl="0" w:tplc="B798D3F6">
      <w:start w:val="1"/>
      <w:numFmt w:val="decimal"/>
      <w:lvlText w:val="%1."/>
      <w:lvlJc w:val="left"/>
      <w:pPr>
        <w:ind w:left="720" w:hanging="360"/>
      </w:pPr>
      <w:rPr>
        <w:rFonts w:hint="default"/>
        <w:b/>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6232C61"/>
    <w:multiLevelType w:val="multilevel"/>
    <w:tmpl w:val="A2AC43C8"/>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4" w15:restartNumberingAfterBreak="0">
    <w:nsid w:val="68A969E0"/>
    <w:multiLevelType w:val="hybridMultilevel"/>
    <w:tmpl w:val="59AA41F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8D91544"/>
    <w:multiLevelType w:val="multilevel"/>
    <w:tmpl w:val="F0047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133B6B"/>
    <w:multiLevelType w:val="hybridMultilevel"/>
    <w:tmpl w:val="D81E7B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D90036D"/>
    <w:multiLevelType w:val="hybridMultilevel"/>
    <w:tmpl w:val="C9041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FCE0AC4"/>
    <w:multiLevelType w:val="multilevel"/>
    <w:tmpl w:val="85741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1E5BC9"/>
    <w:multiLevelType w:val="multilevel"/>
    <w:tmpl w:val="ECE26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776390"/>
    <w:multiLevelType w:val="hybridMultilevel"/>
    <w:tmpl w:val="FD0685A4"/>
    <w:lvl w:ilvl="0" w:tplc="C04EFF5C">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8BD46ED"/>
    <w:multiLevelType w:val="multilevel"/>
    <w:tmpl w:val="6454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04515F"/>
    <w:multiLevelType w:val="hybridMultilevel"/>
    <w:tmpl w:val="01A2F20A"/>
    <w:lvl w:ilvl="0" w:tplc="1CD0C0F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C39588B"/>
    <w:multiLevelType w:val="hybridMultilevel"/>
    <w:tmpl w:val="5344C6B6"/>
    <w:lvl w:ilvl="0" w:tplc="E56631F4">
      <w:start w:val="1"/>
      <w:numFmt w:val="decimal"/>
      <w:lvlText w:val="%1."/>
      <w:lvlJc w:val="left"/>
      <w:pPr>
        <w:ind w:left="720" w:hanging="360"/>
      </w:pPr>
      <w:rPr>
        <w:rFonts w:hint="default"/>
        <w:b w:val="0"/>
        <w:bCs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C424467"/>
    <w:multiLevelType w:val="hybridMultilevel"/>
    <w:tmpl w:val="30D49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FF66546"/>
    <w:multiLevelType w:val="multilevel"/>
    <w:tmpl w:val="D38EA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34"/>
  </w:num>
  <w:num w:numId="3">
    <w:abstractNumId w:val="30"/>
  </w:num>
  <w:num w:numId="4">
    <w:abstractNumId w:val="6"/>
  </w:num>
  <w:num w:numId="5">
    <w:abstractNumId w:val="16"/>
  </w:num>
  <w:num w:numId="6">
    <w:abstractNumId w:val="18"/>
  </w:num>
  <w:num w:numId="7">
    <w:abstractNumId w:val="21"/>
  </w:num>
  <w:num w:numId="8">
    <w:abstractNumId w:val="17"/>
  </w:num>
  <w:num w:numId="9">
    <w:abstractNumId w:val="26"/>
  </w:num>
  <w:num w:numId="10">
    <w:abstractNumId w:val="33"/>
  </w:num>
  <w:num w:numId="11">
    <w:abstractNumId w:val="24"/>
  </w:num>
  <w:num w:numId="12">
    <w:abstractNumId w:val="28"/>
  </w:num>
  <w:num w:numId="13">
    <w:abstractNumId w:val="13"/>
  </w:num>
  <w:num w:numId="14">
    <w:abstractNumId w:val="19"/>
  </w:num>
  <w:num w:numId="15">
    <w:abstractNumId w:val="3"/>
  </w:num>
  <w:num w:numId="16">
    <w:abstractNumId w:val="4"/>
  </w:num>
  <w:num w:numId="17">
    <w:abstractNumId w:val="11"/>
  </w:num>
  <w:num w:numId="18">
    <w:abstractNumId w:val="2"/>
  </w:num>
  <w:num w:numId="19">
    <w:abstractNumId w:val="23"/>
  </w:num>
  <w:num w:numId="20">
    <w:abstractNumId w:val="8"/>
  </w:num>
  <w:num w:numId="21">
    <w:abstractNumId w:val="25"/>
  </w:num>
  <w:num w:numId="22">
    <w:abstractNumId w:val="31"/>
  </w:num>
  <w:num w:numId="23">
    <w:abstractNumId w:val="10"/>
  </w:num>
  <w:num w:numId="24">
    <w:abstractNumId w:val="15"/>
  </w:num>
  <w:num w:numId="25">
    <w:abstractNumId w:val="5"/>
  </w:num>
  <w:num w:numId="26">
    <w:abstractNumId w:val="22"/>
  </w:num>
  <w:num w:numId="27">
    <w:abstractNumId w:val="1"/>
  </w:num>
  <w:num w:numId="28">
    <w:abstractNumId w:val="7"/>
  </w:num>
  <w:num w:numId="29">
    <w:abstractNumId w:val="9"/>
  </w:num>
  <w:num w:numId="30">
    <w:abstractNumId w:val="29"/>
  </w:num>
  <w:num w:numId="31">
    <w:abstractNumId w:val="35"/>
  </w:num>
  <w:num w:numId="32">
    <w:abstractNumId w:val="32"/>
  </w:num>
  <w:num w:numId="33">
    <w:abstractNumId w:val="20"/>
  </w:num>
  <w:num w:numId="34">
    <w:abstractNumId w:val="12"/>
  </w:num>
  <w:num w:numId="35">
    <w:abstractNumId w:val="0"/>
  </w:num>
  <w:num w:numId="3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e93hud">
    <w15:presenceInfo w15:providerId="AD" w15:userId="S::ge93hud@forstudents.onmicrosoft.com::ccbc9d40-a407-447a-84a8-9505aa5410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8EE"/>
    <w:rsid w:val="00000885"/>
    <w:rsid w:val="00002C27"/>
    <w:rsid w:val="000035ED"/>
    <w:rsid w:val="00003B04"/>
    <w:rsid w:val="00004410"/>
    <w:rsid w:val="00004991"/>
    <w:rsid w:val="00006740"/>
    <w:rsid w:val="00010963"/>
    <w:rsid w:val="000117D5"/>
    <w:rsid w:val="00013926"/>
    <w:rsid w:val="000142C3"/>
    <w:rsid w:val="00016B7E"/>
    <w:rsid w:val="000201BC"/>
    <w:rsid w:val="00020F37"/>
    <w:rsid w:val="00021533"/>
    <w:rsid w:val="00021962"/>
    <w:rsid w:val="00021C1B"/>
    <w:rsid w:val="000231D7"/>
    <w:rsid w:val="000268B8"/>
    <w:rsid w:val="00030511"/>
    <w:rsid w:val="00031302"/>
    <w:rsid w:val="00031D06"/>
    <w:rsid w:val="00032CD7"/>
    <w:rsid w:val="00032D80"/>
    <w:rsid w:val="000405D6"/>
    <w:rsid w:val="000423A4"/>
    <w:rsid w:val="00042770"/>
    <w:rsid w:val="0004371A"/>
    <w:rsid w:val="00044612"/>
    <w:rsid w:val="000455C7"/>
    <w:rsid w:val="00045F84"/>
    <w:rsid w:val="000466A7"/>
    <w:rsid w:val="00051C19"/>
    <w:rsid w:val="00053855"/>
    <w:rsid w:val="0005488F"/>
    <w:rsid w:val="000566F6"/>
    <w:rsid w:val="00057AD6"/>
    <w:rsid w:val="00062B8B"/>
    <w:rsid w:val="000636A3"/>
    <w:rsid w:val="000636F9"/>
    <w:rsid w:val="00063B59"/>
    <w:rsid w:val="000646D2"/>
    <w:rsid w:val="00064FB2"/>
    <w:rsid w:val="00065F4C"/>
    <w:rsid w:val="0006632D"/>
    <w:rsid w:val="000664E3"/>
    <w:rsid w:val="0006716A"/>
    <w:rsid w:val="000672F6"/>
    <w:rsid w:val="00067BBC"/>
    <w:rsid w:val="00067D62"/>
    <w:rsid w:val="00067E31"/>
    <w:rsid w:val="000739A8"/>
    <w:rsid w:val="00074A33"/>
    <w:rsid w:val="00074C44"/>
    <w:rsid w:val="00077323"/>
    <w:rsid w:val="00077CEA"/>
    <w:rsid w:val="000804BA"/>
    <w:rsid w:val="0008184E"/>
    <w:rsid w:val="00081F78"/>
    <w:rsid w:val="00082410"/>
    <w:rsid w:val="000829C9"/>
    <w:rsid w:val="00082DDF"/>
    <w:rsid w:val="00085F3C"/>
    <w:rsid w:val="000911E9"/>
    <w:rsid w:val="00092B74"/>
    <w:rsid w:val="000944AF"/>
    <w:rsid w:val="00095B4D"/>
    <w:rsid w:val="00095D17"/>
    <w:rsid w:val="00096333"/>
    <w:rsid w:val="000A09C4"/>
    <w:rsid w:val="000A5B05"/>
    <w:rsid w:val="000B2280"/>
    <w:rsid w:val="000B231C"/>
    <w:rsid w:val="000B402F"/>
    <w:rsid w:val="000B5B18"/>
    <w:rsid w:val="000B7054"/>
    <w:rsid w:val="000B79E2"/>
    <w:rsid w:val="000B7E3F"/>
    <w:rsid w:val="000C032C"/>
    <w:rsid w:val="000C04BC"/>
    <w:rsid w:val="000C1A0C"/>
    <w:rsid w:val="000C1C2F"/>
    <w:rsid w:val="000C22FC"/>
    <w:rsid w:val="000C2ECD"/>
    <w:rsid w:val="000C4AE1"/>
    <w:rsid w:val="000C6400"/>
    <w:rsid w:val="000C6DDB"/>
    <w:rsid w:val="000D0C5E"/>
    <w:rsid w:val="000D153E"/>
    <w:rsid w:val="000D3C68"/>
    <w:rsid w:val="000D43B0"/>
    <w:rsid w:val="000D6160"/>
    <w:rsid w:val="000E061E"/>
    <w:rsid w:val="000E0ED4"/>
    <w:rsid w:val="000E3037"/>
    <w:rsid w:val="000E3238"/>
    <w:rsid w:val="000E3B51"/>
    <w:rsid w:val="000E4020"/>
    <w:rsid w:val="000E494C"/>
    <w:rsid w:val="000E5040"/>
    <w:rsid w:val="000E5959"/>
    <w:rsid w:val="000E59B4"/>
    <w:rsid w:val="000E631E"/>
    <w:rsid w:val="000E77FD"/>
    <w:rsid w:val="000F03D6"/>
    <w:rsid w:val="000F0D35"/>
    <w:rsid w:val="000F0F02"/>
    <w:rsid w:val="000F1005"/>
    <w:rsid w:val="000F15C1"/>
    <w:rsid w:val="000F1E89"/>
    <w:rsid w:val="000F20E5"/>
    <w:rsid w:val="000F2A5E"/>
    <w:rsid w:val="000F3BE3"/>
    <w:rsid w:val="000F4C2F"/>
    <w:rsid w:val="000F514B"/>
    <w:rsid w:val="000F7685"/>
    <w:rsid w:val="000F7F82"/>
    <w:rsid w:val="001015A1"/>
    <w:rsid w:val="00101894"/>
    <w:rsid w:val="0010383A"/>
    <w:rsid w:val="001039C8"/>
    <w:rsid w:val="00103CF3"/>
    <w:rsid w:val="001047AF"/>
    <w:rsid w:val="00104BE1"/>
    <w:rsid w:val="00105D72"/>
    <w:rsid w:val="00107D7E"/>
    <w:rsid w:val="001102C3"/>
    <w:rsid w:val="00111F02"/>
    <w:rsid w:val="00112490"/>
    <w:rsid w:val="00114EE0"/>
    <w:rsid w:val="0012056F"/>
    <w:rsid w:val="001206AE"/>
    <w:rsid w:val="00120B6F"/>
    <w:rsid w:val="00120C1D"/>
    <w:rsid w:val="00122E3D"/>
    <w:rsid w:val="001232BA"/>
    <w:rsid w:val="00124905"/>
    <w:rsid w:val="00125E95"/>
    <w:rsid w:val="001269B8"/>
    <w:rsid w:val="00127575"/>
    <w:rsid w:val="00127B3C"/>
    <w:rsid w:val="00127B4A"/>
    <w:rsid w:val="001345B6"/>
    <w:rsid w:val="00135459"/>
    <w:rsid w:val="001359A9"/>
    <w:rsid w:val="00135B5B"/>
    <w:rsid w:val="0013605D"/>
    <w:rsid w:val="00140188"/>
    <w:rsid w:val="0014042E"/>
    <w:rsid w:val="001406E2"/>
    <w:rsid w:val="001412EE"/>
    <w:rsid w:val="00141327"/>
    <w:rsid w:val="001429E7"/>
    <w:rsid w:val="001448A6"/>
    <w:rsid w:val="00145487"/>
    <w:rsid w:val="00147A2C"/>
    <w:rsid w:val="00150F75"/>
    <w:rsid w:val="001510A4"/>
    <w:rsid w:val="001552D0"/>
    <w:rsid w:val="00160D32"/>
    <w:rsid w:val="0016200D"/>
    <w:rsid w:val="001672A4"/>
    <w:rsid w:val="00167427"/>
    <w:rsid w:val="00171C89"/>
    <w:rsid w:val="00172570"/>
    <w:rsid w:val="0017263E"/>
    <w:rsid w:val="001736CF"/>
    <w:rsid w:val="00174E57"/>
    <w:rsid w:val="00176243"/>
    <w:rsid w:val="00177D52"/>
    <w:rsid w:val="00180DFC"/>
    <w:rsid w:val="00180FDC"/>
    <w:rsid w:val="00182F81"/>
    <w:rsid w:val="00191739"/>
    <w:rsid w:val="00191E01"/>
    <w:rsid w:val="001927DF"/>
    <w:rsid w:val="001929A8"/>
    <w:rsid w:val="001945DE"/>
    <w:rsid w:val="00194B4E"/>
    <w:rsid w:val="0019544E"/>
    <w:rsid w:val="001969AC"/>
    <w:rsid w:val="001A05CB"/>
    <w:rsid w:val="001A2BFB"/>
    <w:rsid w:val="001A5D8A"/>
    <w:rsid w:val="001A6965"/>
    <w:rsid w:val="001A759D"/>
    <w:rsid w:val="001B0DF2"/>
    <w:rsid w:val="001B1A86"/>
    <w:rsid w:val="001B1AA3"/>
    <w:rsid w:val="001B1E41"/>
    <w:rsid w:val="001B26D2"/>
    <w:rsid w:val="001B4C37"/>
    <w:rsid w:val="001B5C62"/>
    <w:rsid w:val="001B6D77"/>
    <w:rsid w:val="001B6D9D"/>
    <w:rsid w:val="001C015B"/>
    <w:rsid w:val="001C39E7"/>
    <w:rsid w:val="001C4C01"/>
    <w:rsid w:val="001C4CA6"/>
    <w:rsid w:val="001C518B"/>
    <w:rsid w:val="001C7122"/>
    <w:rsid w:val="001D0A02"/>
    <w:rsid w:val="001D1C65"/>
    <w:rsid w:val="001D2C8C"/>
    <w:rsid w:val="001D2F5A"/>
    <w:rsid w:val="001D312A"/>
    <w:rsid w:val="001D36E9"/>
    <w:rsid w:val="001D4391"/>
    <w:rsid w:val="001D5520"/>
    <w:rsid w:val="001D6900"/>
    <w:rsid w:val="001E14AB"/>
    <w:rsid w:val="001E18AA"/>
    <w:rsid w:val="001E260B"/>
    <w:rsid w:val="001E2D63"/>
    <w:rsid w:val="001E3569"/>
    <w:rsid w:val="001E5B8E"/>
    <w:rsid w:val="001E63FE"/>
    <w:rsid w:val="001F00FC"/>
    <w:rsid w:val="001F0108"/>
    <w:rsid w:val="001F3491"/>
    <w:rsid w:val="001F3ACA"/>
    <w:rsid w:val="001F3BDC"/>
    <w:rsid w:val="001F5E1A"/>
    <w:rsid w:val="001F7E3D"/>
    <w:rsid w:val="00200169"/>
    <w:rsid w:val="002013AA"/>
    <w:rsid w:val="00201DC3"/>
    <w:rsid w:val="00202A14"/>
    <w:rsid w:val="002033DC"/>
    <w:rsid w:val="0020475E"/>
    <w:rsid w:val="0020572B"/>
    <w:rsid w:val="0020676C"/>
    <w:rsid w:val="00210507"/>
    <w:rsid w:val="00214B0F"/>
    <w:rsid w:val="00215201"/>
    <w:rsid w:val="00215CB4"/>
    <w:rsid w:val="00215F8E"/>
    <w:rsid w:val="0021642C"/>
    <w:rsid w:val="002165D9"/>
    <w:rsid w:val="00217577"/>
    <w:rsid w:val="00224A20"/>
    <w:rsid w:val="0022629E"/>
    <w:rsid w:val="002275F2"/>
    <w:rsid w:val="002306C9"/>
    <w:rsid w:val="00230AC3"/>
    <w:rsid w:val="00230D71"/>
    <w:rsid w:val="00231386"/>
    <w:rsid w:val="00233156"/>
    <w:rsid w:val="002360C0"/>
    <w:rsid w:val="00236BEB"/>
    <w:rsid w:val="0023798C"/>
    <w:rsid w:val="00241744"/>
    <w:rsid w:val="00243878"/>
    <w:rsid w:val="0024401B"/>
    <w:rsid w:val="002452EC"/>
    <w:rsid w:val="00245704"/>
    <w:rsid w:val="00245A7C"/>
    <w:rsid w:val="00245DA6"/>
    <w:rsid w:val="0024679A"/>
    <w:rsid w:val="00246B7F"/>
    <w:rsid w:val="002476E4"/>
    <w:rsid w:val="0025207C"/>
    <w:rsid w:val="00252FAD"/>
    <w:rsid w:val="002539E7"/>
    <w:rsid w:val="00253AEB"/>
    <w:rsid w:val="00253D02"/>
    <w:rsid w:val="00253F0F"/>
    <w:rsid w:val="00255C20"/>
    <w:rsid w:val="00256268"/>
    <w:rsid w:val="0025698A"/>
    <w:rsid w:val="00260D37"/>
    <w:rsid w:val="0026388F"/>
    <w:rsid w:val="00264ADF"/>
    <w:rsid w:val="00264BF0"/>
    <w:rsid w:val="0026531A"/>
    <w:rsid w:val="002665FF"/>
    <w:rsid w:val="00267A3E"/>
    <w:rsid w:val="00270638"/>
    <w:rsid w:val="0027155C"/>
    <w:rsid w:val="002721CC"/>
    <w:rsid w:val="00283C31"/>
    <w:rsid w:val="00283F73"/>
    <w:rsid w:val="002843D8"/>
    <w:rsid w:val="00284C10"/>
    <w:rsid w:val="0028762E"/>
    <w:rsid w:val="00287E10"/>
    <w:rsid w:val="00290922"/>
    <w:rsid w:val="00291DCD"/>
    <w:rsid w:val="002926F9"/>
    <w:rsid w:val="00293BDD"/>
    <w:rsid w:val="002941B9"/>
    <w:rsid w:val="002945F2"/>
    <w:rsid w:val="0029507A"/>
    <w:rsid w:val="002A0F40"/>
    <w:rsid w:val="002A652E"/>
    <w:rsid w:val="002A655D"/>
    <w:rsid w:val="002B0FA9"/>
    <w:rsid w:val="002B26FE"/>
    <w:rsid w:val="002B2B9A"/>
    <w:rsid w:val="002B37FE"/>
    <w:rsid w:val="002B447B"/>
    <w:rsid w:val="002B5AC5"/>
    <w:rsid w:val="002B73D4"/>
    <w:rsid w:val="002C1872"/>
    <w:rsid w:val="002C2FAE"/>
    <w:rsid w:val="002C47C8"/>
    <w:rsid w:val="002C5D72"/>
    <w:rsid w:val="002C65BE"/>
    <w:rsid w:val="002C79C9"/>
    <w:rsid w:val="002D01B1"/>
    <w:rsid w:val="002D01B6"/>
    <w:rsid w:val="002D0726"/>
    <w:rsid w:val="002D19B6"/>
    <w:rsid w:val="002D48B5"/>
    <w:rsid w:val="002D6372"/>
    <w:rsid w:val="002D75D3"/>
    <w:rsid w:val="002D7C4F"/>
    <w:rsid w:val="002E0CC2"/>
    <w:rsid w:val="002E19BB"/>
    <w:rsid w:val="002E1F89"/>
    <w:rsid w:val="002E2966"/>
    <w:rsid w:val="002E3422"/>
    <w:rsid w:val="002E44BF"/>
    <w:rsid w:val="002E71E6"/>
    <w:rsid w:val="002F0764"/>
    <w:rsid w:val="002F0F4C"/>
    <w:rsid w:val="002F292E"/>
    <w:rsid w:val="002F6252"/>
    <w:rsid w:val="002F669D"/>
    <w:rsid w:val="002F7A30"/>
    <w:rsid w:val="002F7C6A"/>
    <w:rsid w:val="003023F5"/>
    <w:rsid w:val="003063F5"/>
    <w:rsid w:val="00310C29"/>
    <w:rsid w:val="00311CB1"/>
    <w:rsid w:val="00313239"/>
    <w:rsid w:val="00313745"/>
    <w:rsid w:val="00313832"/>
    <w:rsid w:val="003144A3"/>
    <w:rsid w:val="003150CB"/>
    <w:rsid w:val="00315FC5"/>
    <w:rsid w:val="00316B6F"/>
    <w:rsid w:val="00316D46"/>
    <w:rsid w:val="0032119F"/>
    <w:rsid w:val="0032198E"/>
    <w:rsid w:val="00322FE8"/>
    <w:rsid w:val="0032367E"/>
    <w:rsid w:val="00325050"/>
    <w:rsid w:val="00326651"/>
    <w:rsid w:val="00326A98"/>
    <w:rsid w:val="003304D2"/>
    <w:rsid w:val="00330682"/>
    <w:rsid w:val="003312C7"/>
    <w:rsid w:val="003316AD"/>
    <w:rsid w:val="00336422"/>
    <w:rsid w:val="00336F07"/>
    <w:rsid w:val="00337A4C"/>
    <w:rsid w:val="00340E46"/>
    <w:rsid w:val="00341E65"/>
    <w:rsid w:val="003442BF"/>
    <w:rsid w:val="00346E5B"/>
    <w:rsid w:val="00351047"/>
    <w:rsid w:val="00351F77"/>
    <w:rsid w:val="00352525"/>
    <w:rsid w:val="0035321C"/>
    <w:rsid w:val="00355087"/>
    <w:rsid w:val="003574DC"/>
    <w:rsid w:val="003577BC"/>
    <w:rsid w:val="00357D7D"/>
    <w:rsid w:val="00361488"/>
    <w:rsid w:val="00362023"/>
    <w:rsid w:val="00362780"/>
    <w:rsid w:val="00363A24"/>
    <w:rsid w:val="00363D54"/>
    <w:rsid w:val="00366951"/>
    <w:rsid w:val="00367491"/>
    <w:rsid w:val="00367F50"/>
    <w:rsid w:val="00371D7E"/>
    <w:rsid w:val="0037498D"/>
    <w:rsid w:val="003757E4"/>
    <w:rsid w:val="003775E6"/>
    <w:rsid w:val="003802EF"/>
    <w:rsid w:val="00381E1A"/>
    <w:rsid w:val="003828AA"/>
    <w:rsid w:val="00382A39"/>
    <w:rsid w:val="00384027"/>
    <w:rsid w:val="00385209"/>
    <w:rsid w:val="0038694D"/>
    <w:rsid w:val="003874BB"/>
    <w:rsid w:val="00387EB9"/>
    <w:rsid w:val="00390C9F"/>
    <w:rsid w:val="00391070"/>
    <w:rsid w:val="0039178F"/>
    <w:rsid w:val="00393407"/>
    <w:rsid w:val="003936F0"/>
    <w:rsid w:val="003952C7"/>
    <w:rsid w:val="003961FA"/>
    <w:rsid w:val="00397691"/>
    <w:rsid w:val="00397798"/>
    <w:rsid w:val="003A0C42"/>
    <w:rsid w:val="003A0E9C"/>
    <w:rsid w:val="003A133C"/>
    <w:rsid w:val="003A13B8"/>
    <w:rsid w:val="003A14F7"/>
    <w:rsid w:val="003A1754"/>
    <w:rsid w:val="003A267F"/>
    <w:rsid w:val="003A2ADA"/>
    <w:rsid w:val="003A2D0F"/>
    <w:rsid w:val="003A3FE6"/>
    <w:rsid w:val="003A5B22"/>
    <w:rsid w:val="003A5F53"/>
    <w:rsid w:val="003B1247"/>
    <w:rsid w:val="003B1744"/>
    <w:rsid w:val="003B2C3A"/>
    <w:rsid w:val="003B41CE"/>
    <w:rsid w:val="003B4917"/>
    <w:rsid w:val="003B4E38"/>
    <w:rsid w:val="003B6688"/>
    <w:rsid w:val="003B6BB2"/>
    <w:rsid w:val="003B6D52"/>
    <w:rsid w:val="003B726F"/>
    <w:rsid w:val="003C02DA"/>
    <w:rsid w:val="003C14A9"/>
    <w:rsid w:val="003C1624"/>
    <w:rsid w:val="003C20AD"/>
    <w:rsid w:val="003C29A0"/>
    <w:rsid w:val="003C2AF5"/>
    <w:rsid w:val="003C3C56"/>
    <w:rsid w:val="003C4BAC"/>
    <w:rsid w:val="003C524F"/>
    <w:rsid w:val="003D0D0E"/>
    <w:rsid w:val="003D2FA8"/>
    <w:rsid w:val="003D34B3"/>
    <w:rsid w:val="003D4457"/>
    <w:rsid w:val="003D642F"/>
    <w:rsid w:val="003D67D9"/>
    <w:rsid w:val="003E0248"/>
    <w:rsid w:val="003E06DF"/>
    <w:rsid w:val="003E179F"/>
    <w:rsid w:val="003E1BA8"/>
    <w:rsid w:val="003E6808"/>
    <w:rsid w:val="003E74DA"/>
    <w:rsid w:val="003E7E4C"/>
    <w:rsid w:val="003F346A"/>
    <w:rsid w:val="003F601E"/>
    <w:rsid w:val="003F6DBB"/>
    <w:rsid w:val="004000F2"/>
    <w:rsid w:val="004000F7"/>
    <w:rsid w:val="004006BA"/>
    <w:rsid w:val="00402199"/>
    <w:rsid w:val="004027D3"/>
    <w:rsid w:val="00404067"/>
    <w:rsid w:val="0040589B"/>
    <w:rsid w:val="00406B69"/>
    <w:rsid w:val="00410170"/>
    <w:rsid w:val="00411C10"/>
    <w:rsid w:val="00413C47"/>
    <w:rsid w:val="004152FF"/>
    <w:rsid w:val="00415CC7"/>
    <w:rsid w:val="00417A77"/>
    <w:rsid w:val="004207FD"/>
    <w:rsid w:val="004214B1"/>
    <w:rsid w:val="00425AB0"/>
    <w:rsid w:val="00425BC3"/>
    <w:rsid w:val="00426930"/>
    <w:rsid w:val="0043186F"/>
    <w:rsid w:val="00433441"/>
    <w:rsid w:val="0043549B"/>
    <w:rsid w:val="00435CCB"/>
    <w:rsid w:val="00437296"/>
    <w:rsid w:val="004403E2"/>
    <w:rsid w:val="00442B05"/>
    <w:rsid w:val="00442C78"/>
    <w:rsid w:val="00442D6F"/>
    <w:rsid w:val="0044790A"/>
    <w:rsid w:val="00447FAA"/>
    <w:rsid w:val="00452A97"/>
    <w:rsid w:val="00452DAE"/>
    <w:rsid w:val="00453801"/>
    <w:rsid w:val="00457F1F"/>
    <w:rsid w:val="0046016C"/>
    <w:rsid w:val="00460246"/>
    <w:rsid w:val="00460D5D"/>
    <w:rsid w:val="00461436"/>
    <w:rsid w:val="00463A63"/>
    <w:rsid w:val="0046491F"/>
    <w:rsid w:val="00465701"/>
    <w:rsid w:val="00466C61"/>
    <w:rsid w:val="00470260"/>
    <w:rsid w:val="00470753"/>
    <w:rsid w:val="0047100E"/>
    <w:rsid w:val="004713B6"/>
    <w:rsid w:val="00474A18"/>
    <w:rsid w:val="00475E13"/>
    <w:rsid w:val="00475FDC"/>
    <w:rsid w:val="004771C6"/>
    <w:rsid w:val="00481C27"/>
    <w:rsid w:val="00481C56"/>
    <w:rsid w:val="0048280F"/>
    <w:rsid w:val="00482A94"/>
    <w:rsid w:val="00483869"/>
    <w:rsid w:val="00483D44"/>
    <w:rsid w:val="0048447B"/>
    <w:rsid w:val="0048494F"/>
    <w:rsid w:val="00484BC6"/>
    <w:rsid w:val="004851C3"/>
    <w:rsid w:val="0048522F"/>
    <w:rsid w:val="00490C1C"/>
    <w:rsid w:val="00491807"/>
    <w:rsid w:val="00493E19"/>
    <w:rsid w:val="004963FF"/>
    <w:rsid w:val="00496B0D"/>
    <w:rsid w:val="004A2781"/>
    <w:rsid w:val="004A38BB"/>
    <w:rsid w:val="004A4D1E"/>
    <w:rsid w:val="004A54DF"/>
    <w:rsid w:val="004A6A0B"/>
    <w:rsid w:val="004A7224"/>
    <w:rsid w:val="004B1493"/>
    <w:rsid w:val="004B21F1"/>
    <w:rsid w:val="004B4C90"/>
    <w:rsid w:val="004B5057"/>
    <w:rsid w:val="004B7C43"/>
    <w:rsid w:val="004C2F1A"/>
    <w:rsid w:val="004C460B"/>
    <w:rsid w:val="004C46F8"/>
    <w:rsid w:val="004D012E"/>
    <w:rsid w:val="004D0B68"/>
    <w:rsid w:val="004D1797"/>
    <w:rsid w:val="004D2595"/>
    <w:rsid w:val="004D2FCE"/>
    <w:rsid w:val="004D57C0"/>
    <w:rsid w:val="004E001A"/>
    <w:rsid w:val="004E1236"/>
    <w:rsid w:val="004E1EF7"/>
    <w:rsid w:val="004E238F"/>
    <w:rsid w:val="004E2E0E"/>
    <w:rsid w:val="004E4FE1"/>
    <w:rsid w:val="004E50EC"/>
    <w:rsid w:val="004E664A"/>
    <w:rsid w:val="004E6806"/>
    <w:rsid w:val="004E7E1E"/>
    <w:rsid w:val="004F16AA"/>
    <w:rsid w:val="004F18D2"/>
    <w:rsid w:val="004F3164"/>
    <w:rsid w:val="004F37B8"/>
    <w:rsid w:val="00500371"/>
    <w:rsid w:val="00504356"/>
    <w:rsid w:val="005043CA"/>
    <w:rsid w:val="005058C2"/>
    <w:rsid w:val="00505AA1"/>
    <w:rsid w:val="005067C5"/>
    <w:rsid w:val="005103C0"/>
    <w:rsid w:val="00510754"/>
    <w:rsid w:val="005119A0"/>
    <w:rsid w:val="005128ED"/>
    <w:rsid w:val="00514A35"/>
    <w:rsid w:val="00514DF3"/>
    <w:rsid w:val="00514EA0"/>
    <w:rsid w:val="00517A53"/>
    <w:rsid w:val="00520EEC"/>
    <w:rsid w:val="00521FCF"/>
    <w:rsid w:val="0052426F"/>
    <w:rsid w:val="0052539C"/>
    <w:rsid w:val="00525952"/>
    <w:rsid w:val="005265B1"/>
    <w:rsid w:val="005277DC"/>
    <w:rsid w:val="0053523A"/>
    <w:rsid w:val="005402EB"/>
    <w:rsid w:val="005403F5"/>
    <w:rsid w:val="00540BE2"/>
    <w:rsid w:val="00541B78"/>
    <w:rsid w:val="005436B2"/>
    <w:rsid w:val="005475D4"/>
    <w:rsid w:val="00551A0E"/>
    <w:rsid w:val="00552713"/>
    <w:rsid w:val="00561EA7"/>
    <w:rsid w:val="00562356"/>
    <w:rsid w:val="00563523"/>
    <w:rsid w:val="0056398B"/>
    <w:rsid w:val="00563C1A"/>
    <w:rsid w:val="00564D43"/>
    <w:rsid w:val="005660F6"/>
    <w:rsid w:val="00566F72"/>
    <w:rsid w:val="00572490"/>
    <w:rsid w:val="0058017B"/>
    <w:rsid w:val="005817A9"/>
    <w:rsid w:val="00584075"/>
    <w:rsid w:val="005840C6"/>
    <w:rsid w:val="00585BA5"/>
    <w:rsid w:val="005865CA"/>
    <w:rsid w:val="00586B0D"/>
    <w:rsid w:val="0059009C"/>
    <w:rsid w:val="0059091D"/>
    <w:rsid w:val="005917D5"/>
    <w:rsid w:val="00593448"/>
    <w:rsid w:val="00593D1D"/>
    <w:rsid w:val="00595B93"/>
    <w:rsid w:val="00596A35"/>
    <w:rsid w:val="00597273"/>
    <w:rsid w:val="0059787B"/>
    <w:rsid w:val="005A0380"/>
    <w:rsid w:val="005A1357"/>
    <w:rsid w:val="005A2C6D"/>
    <w:rsid w:val="005A3D5F"/>
    <w:rsid w:val="005A5942"/>
    <w:rsid w:val="005B0D33"/>
    <w:rsid w:val="005B1357"/>
    <w:rsid w:val="005B1F3E"/>
    <w:rsid w:val="005B49AE"/>
    <w:rsid w:val="005B6D48"/>
    <w:rsid w:val="005B7F3D"/>
    <w:rsid w:val="005C0001"/>
    <w:rsid w:val="005C005D"/>
    <w:rsid w:val="005C1DF8"/>
    <w:rsid w:val="005C33D0"/>
    <w:rsid w:val="005C44D1"/>
    <w:rsid w:val="005C7272"/>
    <w:rsid w:val="005D0366"/>
    <w:rsid w:val="005D1073"/>
    <w:rsid w:val="005D1C79"/>
    <w:rsid w:val="005D1FCB"/>
    <w:rsid w:val="005D55F2"/>
    <w:rsid w:val="005D7592"/>
    <w:rsid w:val="005E1F05"/>
    <w:rsid w:val="005E34AB"/>
    <w:rsid w:val="005E620A"/>
    <w:rsid w:val="005F1A39"/>
    <w:rsid w:val="005F1B4A"/>
    <w:rsid w:val="005F1C47"/>
    <w:rsid w:val="005F1FBA"/>
    <w:rsid w:val="005F3146"/>
    <w:rsid w:val="005F43BA"/>
    <w:rsid w:val="005F4CC0"/>
    <w:rsid w:val="005F63B5"/>
    <w:rsid w:val="005F68A0"/>
    <w:rsid w:val="00601FE8"/>
    <w:rsid w:val="00603C74"/>
    <w:rsid w:val="00605D8A"/>
    <w:rsid w:val="00605EA2"/>
    <w:rsid w:val="006064E7"/>
    <w:rsid w:val="006072E1"/>
    <w:rsid w:val="00611BF9"/>
    <w:rsid w:val="0061467D"/>
    <w:rsid w:val="0061473E"/>
    <w:rsid w:val="0061477A"/>
    <w:rsid w:val="00614DB9"/>
    <w:rsid w:val="006224E6"/>
    <w:rsid w:val="00622DFE"/>
    <w:rsid w:val="00626AAD"/>
    <w:rsid w:val="00626AC9"/>
    <w:rsid w:val="006321E9"/>
    <w:rsid w:val="00634883"/>
    <w:rsid w:val="00636E10"/>
    <w:rsid w:val="00637411"/>
    <w:rsid w:val="00640AA0"/>
    <w:rsid w:val="00642E99"/>
    <w:rsid w:val="00645119"/>
    <w:rsid w:val="00645E39"/>
    <w:rsid w:val="00646233"/>
    <w:rsid w:val="0064728D"/>
    <w:rsid w:val="0065052F"/>
    <w:rsid w:val="006516A8"/>
    <w:rsid w:val="00653763"/>
    <w:rsid w:val="006539BF"/>
    <w:rsid w:val="00653CCA"/>
    <w:rsid w:val="00657F32"/>
    <w:rsid w:val="00660782"/>
    <w:rsid w:val="00661BEE"/>
    <w:rsid w:val="00662ED2"/>
    <w:rsid w:val="00663D1A"/>
    <w:rsid w:val="00663F8F"/>
    <w:rsid w:val="006648DA"/>
    <w:rsid w:val="00666595"/>
    <w:rsid w:val="00666BE1"/>
    <w:rsid w:val="00667D40"/>
    <w:rsid w:val="006703C4"/>
    <w:rsid w:val="00670AD6"/>
    <w:rsid w:val="006729F7"/>
    <w:rsid w:val="00676543"/>
    <w:rsid w:val="0068214B"/>
    <w:rsid w:val="00682A17"/>
    <w:rsid w:val="0068370F"/>
    <w:rsid w:val="0068638F"/>
    <w:rsid w:val="00686AC0"/>
    <w:rsid w:val="00687DEF"/>
    <w:rsid w:val="00690EA1"/>
    <w:rsid w:val="0069192D"/>
    <w:rsid w:val="00691B1B"/>
    <w:rsid w:val="00691BC2"/>
    <w:rsid w:val="006928F2"/>
    <w:rsid w:val="00693623"/>
    <w:rsid w:val="00693E0E"/>
    <w:rsid w:val="00694B89"/>
    <w:rsid w:val="0069611E"/>
    <w:rsid w:val="00696471"/>
    <w:rsid w:val="00696543"/>
    <w:rsid w:val="00696D22"/>
    <w:rsid w:val="006A0DAA"/>
    <w:rsid w:val="006A15E7"/>
    <w:rsid w:val="006A17D5"/>
    <w:rsid w:val="006A1F7A"/>
    <w:rsid w:val="006A3006"/>
    <w:rsid w:val="006A55DD"/>
    <w:rsid w:val="006A5BCF"/>
    <w:rsid w:val="006A63D2"/>
    <w:rsid w:val="006A68C6"/>
    <w:rsid w:val="006A6B79"/>
    <w:rsid w:val="006A709F"/>
    <w:rsid w:val="006A7AB8"/>
    <w:rsid w:val="006B434D"/>
    <w:rsid w:val="006C0559"/>
    <w:rsid w:val="006C099C"/>
    <w:rsid w:val="006C1011"/>
    <w:rsid w:val="006C3EF0"/>
    <w:rsid w:val="006C45BC"/>
    <w:rsid w:val="006C4EE8"/>
    <w:rsid w:val="006C571F"/>
    <w:rsid w:val="006C6139"/>
    <w:rsid w:val="006C7240"/>
    <w:rsid w:val="006D05E9"/>
    <w:rsid w:val="006D0B92"/>
    <w:rsid w:val="006D2661"/>
    <w:rsid w:val="006D626A"/>
    <w:rsid w:val="006D6349"/>
    <w:rsid w:val="006E12EC"/>
    <w:rsid w:val="006E16BE"/>
    <w:rsid w:val="006E2D57"/>
    <w:rsid w:val="006E3358"/>
    <w:rsid w:val="006E3F57"/>
    <w:rsid w:val="006E4D55"/>
    <w:rsid w:val="006E60B0"/>
    <w:rsid w:val="006E6360"/>
    <w:rsid w:val="006F0864"/>
    <w:rsid w:val="006F090D"/>
    <w:rsid w:val="006F12AA"/>
    <w:rsid w:val="006F1998"/>
    <w:rsid w:val="006F1B68"/>
    <w:rsid w:val="006F1C06"/>
    <w:rsid w:val="006F31D6"/>
    <w:rsid w:val="006F3CFA"/>
    <w:rsid w:val="006F3D2F"/>
    <w:rsid w:val="006F3FC8"/>
    <w:rsid w:val="006F437D"/>
    <w:rsid w:val="006F4571"/>
    <w:rsid w:val="006F46EA"/>
    <w:rsid w:val="006F477E"/>
    <w:rsid w:val="006F58EB"/>
    <w:rsid w:val="00700101"/>
    <w:rsid w:val="0070023C"/>
    <w:rsid w:val="00700512"/>
    <w:rsid w:val="00704070"/>
    <w:rsid w:val="007047CE"/>
    <w:rsid w:val="00705142"/>
    <w:rsid w:val="00705275"/>
    <w:rsid w:val="007052C2"/>
    <w:rsid w:val="0070560D"/>
    <w:rsid w:val="007057AB"/>
    <w:rsid w:val="00707094"/>
    <w:rsid w:val="00711B03"/>
    <w:rsid w:val="00717842"/>
    <w:rsid w:val="00717AF4"/>
    <w:rsid w:val="00721155"/>
    <w:rsid w:val="007213B9"/>
    <w:rsid w:val="00721634"/>
    <w:rsid w:val="007221C5"/>
    <w:rsid w:val="00723372"/>
    <w:rsid w:val="007238DA"/>
    <w:rsid w:val="00724582"/>
    <w:rsid w:val="00724878"/>
    <w:rsid w:val="00724BC9"/>
    <w:rsid w:val="00724F22"/>
    <w:rsid w:val="00725657"/>
    <w:rsid w:val="00727622"/>
    <w:rsid w:val="00727803"/>
    <w:rsid w:val="00730F0B"/>
    <w:rsid w:val="007328D4"/>
    <w:rsid w:val="00733BEC"/>
    <w:rsid w:val="00735723"/>
    <w:rsid w:val="00736616"/>
    <w:rsid w:val="007369D3"/>
    <w:rsid w:val="0074084F"/>
    <w:rsid w:val="00746EA5"/>
    <w:rsid w:val="00747BE0"/>
    <w:rsid w:val="00747C32"/>
    <w:rsid w:val="0075040C"/>
    <w:rsid w:val="007504AF"/>
    <w:rsid w:val="00755286"/>
    <w:rsid w:val="00756056"/>
    <w:rsid w:val="00756468"/>
    <w:rsid w:val="00756B44"/>
    <w:rsid w:val="00757067"/>
    <w:rsid w:val="00757115"/>
    <w:rsid w:val="00760918"/>
    <w:rsid w:val="007638DF"/>
    <w:rsid w:val="00763E7F"/>
    <w:rsid w:val="00765C2E"/>
    <w:rsid w:val="00767C44"/>
    <w:rsid w:val="0077064E"/>
    <w:rsid w:val="00770F19"/>
    <w:rsid w:val="00773824"/>
    <w:rsid w:val="00773E06"/>
    <w:rsid w:val="00774EAF"/>
    <w:rsid w:val="007752E5"/>
    <w:rsid w:val="0077627C"/>
    <w:rsid w:val="007775DB"/>
    <w:rsid w:val="00777997"/>
    <w:rsid w:val="00783921"/>
    <w:rsid w:val="00784165"/>
    <w:rsid w:val="00784764"/>
    <w:rsid w:val="00787135"/>
    <w:rsid w:val="00793DF5"/>
    <w:rsid w:val="007952B7"/>
    <w:rsid w:val="00795684"/>
    <w:rsid w:val="007A32AC"/>
    <w:rsid w:val="007A33FE"/>
    <w:rsid w:val="007A4087"/>
    <w:rsid w:val="007A471A"/>
    <w:rsid w:val="007A4FE4"/>
    <w:rsid w:val="007B09CC"/>
    <w:rsid w:val="007B28C0"/>
    <w:rsid w:val="007B2E26"/>
    <w:rsid w:val="007C0261"/>
    <w:rsid w:val="007C130B"/>
    <w:rsid w:val="007C3032"/>
    <w:rsid w:val="007C664D"/>
    <w:rsid w:val="007C68FE"/>
    <w:rsid w:val="007C7D54"/>
    <w:rsid w:val="007D0DFA"/>
    <w:rsid w:val="007D1121"/>
    <w:rsid w:val="007D18AF"/>
    <w:rsid w:val="007D4864"/>
    <w:rsid w:val="007D4C8B"/>
    <w:rsid w:val="007D5487"/>
    <w:rsid w:val="007E0A23"/>
    <w:rsid w:val="007E1D89"/>
    <w:rsid w:val="007E38A9"/>
    <w:rsid w:val="007E4A0E"/>
    <w:rsid w:val="007E5459"/>
    <w:rsid w:val="007E62A2"/>
    <w:rsid w:val="007F068F"/>
    <w:rsid w:val="007F3B80"/>
    <w:rsid w:val="007F42CA"/>
    <w:rsid w:val="007F4DA4"/>
    <w:rsid w:val="007F4F36"/>
    <w:rsid w:val="007F5AF5"/>
    <w:rsid w:val="007F70FC"/>
    <w:rsid w:val="007F7D0E"/>
    <w:rsid w:val="00800CF2"/>
    <w:rsid w:val="00802F91"/>
    <w:rsid w:val="008035C8"/>
    <w:rsid w:val="0080366A"/>
    <w:rsid w:val="008039B6"/>
    <w:rsid w:val="0080560B"/>
    <w:rsid w:val="00812FCA"/>
    <w:rsid w:val="008143ED"/>
    <w:rsid w:val="00815F40"/>
    <w:rsid w:val="00815FF1"/>
    <w:rsid w:val="008164CA"/>
    <w:rsid w:val="008221FC"/>
    <w:rsid w:val="008232D6"/>
    <w:rsid w:val="00825EF6"/>
    <w:rsid w:val="00826BE5"/>
    <w:rsid w:val="0082756B"/>
    <w:rsid w:val="008279B0"/>
    <w:rsid w:val="00830BF8"/>
    <w:rsid w:val="00833158"/>
    <w:rsid w:val="00833CB0"/>
    <w:rsid w:val="00834C49"/>
    <w:rsid w:val="008362D8"/>
    <w:rsid w:val="00836D68"/>
    <w:rsid w:val="008379DA"/>
    <w:rsid w:val="00842488"/>
    <w:rsid w:val="00842ED0"/>
    <w:rsid w:val="00843050"/>
    <w:rsid w:val="00844EF0"/>
    <w:rsid w:val="008450B3"/>
    <w:rsid w:val="0084538B"/>
    <w:rsid w:val="00846A77"/>
    <w:rsid w:val="00850983"/>
    <w:rsid w:val="00852242"/>
    <w:rsid w:val="00852D15"/>
    <w:rsid w:val="00854CA8"/>
    <w:rsid w:val="00854D32"/>
    <w:rsid w:val="00855055"/>
    <w:rsid w:val="0085570C"/>
    <w:rsid w:val="008557FB"/>
    <w:rsid w:val="00860A6E"/>
    <w:rsid w:val="00861E05"/>
    <w:rsid w:val="00862A26"/>
    <w:rsid w:val="00863171"/>
    <w:rsid w:val="00863793"/>
    <w:rsid w:val="00863C38"/>
    <w:rsid w:val="00864848"/>
    <w:rsid w:val="00865127"/>
    <w:rsid w:val="008651A9"/>
    <w:rsid w:val="0086553A"/>
    <w:rsid w:val="0087043E"/>
    <w:rsid w:val="00871BDC"/>
    <w:rsid w:val="008732EF"/>
    <w:rsid w:val="00875469"/>
    <w:rsid w:val="00875AB5"/>
    <w:rsid w:val="008764CE"/>
    <w:rsid w:val="0087706E"/>
    <w:rsid w:val="00877165"/>
    <w:rsid w:val="00877874"/>
    <w:rsid w:val="00880483"/>
    <w:rsid w:val="00880713"/>
    <w:rsid w:val="00881098"/>
    <w:rsid w:val="0088160D"/>
    <w:rsid w:val="0088469A"/>
    <w:rsid w:val="00884C5F"/>
    <w:rsid w:val="00884F61"/>
    <w:rsid w:val="00885072"/>
    <w:rsid w:val="00885E2F"/>
    <w:rsid w:val="00885FFC"/>
    <w:rsid w:val="00887521"/>
    <w:rsid w:val="00887923"/>
    <w:rsid w:val="00890F1D"/>
    <w:rsid w:val="0089240F"/>
    <w:rsid w:val="0089276D"/>
    <w:rsid w:val="008956EA"/>
    <w:rsid w:val="00896AC5"/>
    <w:rsid w:val="0089719D"/>
    <w:rsid w:val="008A04A2"/>
    <w:rsid w:val="008A0D03"/>
    <w:rsid w:val="008A110D"/>
    <w:rsid w:val="008A49CF"/>
    <w:rsid w:val="008A51C1"/>
    <w:rsid w:val="008A51E7"/>
    <w:rsid w:val="008A65DB"/>
    <w:rsid w:val="008A70FB"/>
    <w:rsid w:val="008A72F5"/>
    <w:rsid w:val="008A7FA9"/>
    <w:rsid w:val="008B02BC"/>
    <w:rsid w:val="008B054B"/>
    <w:rsid w:val="008B0BB2"/>
    <w:rsid w:val="008B2322"/>
    <w:rsid w:val="008B37BD"/>
    <w:rsid w:val="008B3EC7"/>
    <w:rsid w:val="008B4096"/>
    <w:rsid w:val="008B4155"/>
    <w:rsid w:val="008B5926"/>
    <w:rsid w:val="008B68B9"/>
    <w:rsid w:val="008B6E8B"/>
    <w:rsid w:val="008B77AE"/>
    <w:rsid w:val="008B7E0E"/>
    <w:rsid w:val="008C01F1"/>
    <w:rsid w:val="008C0D0E"/>
    <w:rsid w:val="008C5799"/>
    <w:rsid w:val="008C5E6B"/>
    <w:rsid w:val="008D1A53"/>
    <w:rsid w:val="008D1D79"/>
    <w:rsid w:val="008D38E7"/>
    <w:rsid w:val="008D4DC3"/>
    <w:rsid w:val="008D4FDC"/>
    <w:rsid w:val="008D617C"/>
    <w:rsid w:val="008D7BD0"/>
    <w:rsid w:val="008D7F84"/>
    <w:rsid w:val="008E0F4D"/>
    <w:rsid w:val="008E1B34"/>
    <w:rsid w:val="008E1C6E"/>
    <w:rsid w:val="008E2EA8"/>
    <w:rsid w:val="008E336A"/>
    <w:rsid w:val="008E366C"/>
    <w:rsid w:val="008E445E"/>
    <w:rsid w:val="008E4957"/>
    <w:rsid w:val="008E49BF"/>
    <w:rsid w:val="008E6297"/>
    <w:rsid w:val="008F08F5"/>
    <w:rsid w:val="008F1D2F"/>
    <w:rsid w:val="008F230C"/>
    <w:rsid w:val="008F31CE"/>
    <w:rsid w:val="008F5994"/>
    <w:rsid w:val="008F5BCF"/>
    <w:rsid w:val="008F7F40"/>
    <w:rsid w:val="00900363"/>
    <w:rsid w:val="0090217E"/>
    <w:rsid w:val="00902A6D"/>
    <w:rsid w:val="00906540"/>
    <w:rsid w:val="00910BCA"/>
    <w:rsid w:val="00912BD9"/>
    <w:rsid w:val="0091472F"/>
    <w:rsid w:val="00914847"/>
    <w:rsid w:val="00914BA9"/>
    <w:rsid w:val="00915331"/>
    <w:rsid w:val="00917253"/>
    <w:rsid w:val="00920A4C"/>
    <w:rsid w:val="00922568"/>
    <w:rsid w:val="00923F78"/>
    <w:rsid w:val="00924F9B"/>
    <w:rsid w:val="009258DF"/>
    <w:rsid w:val="00926DF5"/>
    <w:rsid w:val="00930C70"/>
    <w:rsid w:val="00931737"/>
    <w:rsid w:val="009320BE"/>
    <w:rsid w:val="009330D7"/>
    <w:rsid w:val="00936E6F"/>
    <w:rsid w:val="00936F6A"/>
    <w:rsid w:val="00936F82"/>
    <w:rsid w:val="00937B57"/>
    <w:rsid w:val="00941C92"/>
    <w:rsid w:val="00943F91"/>
    <w:rsid w:val="00945101"/>
    <w:rsid w:val="009479B1"/>
    <w:rsid w:val="00947C66"/>
    <w:rsid w:val="009519F8"/>
    <w:rsid w:val="00952632"/>
    <w:rsid w:val="00952CBB"/>
    <w:rsid w:val="00952EB5"/>
    <w:rsid w:val="00954D69"/>
    <w:rsid w:val="00956988"/>
    <w:rsid w:val="00962522"/>
    <w:rsid w:val="009628E7"/>
    <w:rsid w:val="0096290F"/>
    <w:rsid w:val="009637C9"/>
    <w:rsid w:val="0096472C"/>
    <w:rsid w:val="0096521E"/>
    <w:rsid w:val="009652C0"/>
    <w:rsid w:val="009656C9"/>
    <w:rsid w:val="00965A72"/>
    <w:rsid w:val="009666A8"/>
    <w:rsid w:val="00970BEE"/>
    <w:rsid w:val="00971537"/>
    <w:rsid w:val="009723F1"/>
    <w:rsid w:val="00972706"/>
    <w:rsid w:val="00974A29"/>
    <w:rsid w:val="00976ADB"/>
    <w:rsid w:val="0097717E"/>
    <w:rsid w:val="00977E7B"/>
    <w:rsid w:val="009813D1"/>
    <w:rsid w:val="00982EDE"/>
    <w:rsid w:val="009844C6"/>
    <w:rsid w:val="00984DD0"/>
    <w:rsid w:val="00987CED"/>
    <w:rsid w:val="00991431"/>
    <w:rsid w:val="0099309D"/>
    <w:rsid w:val="00995875"/>
    <w:rsid w:val="00996DAC"/>
    <w:rsid w:val="00997774"/>
    <w:rsid w:val="009979E2"/>
    <w:rsid w:val="00997D5D"/>
    <w:rsid w:val="009A63D4"/>
    <w:rsid w:val="009A6884"/>
    <w:rsid w:val="009B07CD"/>
    <w:rsid w:val="009B0C6B"/>
    <w:rsid w:val="009B0FF5"/>
    <w:rsid w:val="009B110E"/>
    <w:rsid w:val="009B1F89"/>
    <w:rsid w:val="009B2937"/>
    <w:rsid w:val="009B3076"/>
    <w:rsid w:val="009B374E"/>
    <w:rsid w:val="009B5AC4"/>
    <w:rsid w:val="009B6A41"/>
    <w:rsid w:val="009B6D01"/>
    <w:rsid w:val="009B7D9A"/>
    <w:rsid w:val="009C2797"/>
    <w:rsid w:val="009C5059"/>
    <w:rsid w:val="009C686E"/>
    <w:rsid w:val="009C692A"/>
    <w:rsid w:val="009C7D4B"/>
    <w:rsid w:val="009D0715"/>
    <w:rsid w:val="009D163C"/>
    <w:rsid w:val="009D2C8C"/>
    <w:rsid w:val="009D31AE"/>
    <w:rsid w:val="009D4ACC"/>
    <w:rsid w:val="009D63D3"/>
    <w:rsid w:val="009D6E0A"/>
    <w:rsid w:val="009E01EA"/>
    <w:rsid w:val="009E1DCF"/>
    <w:rsid w:val="009E2A48"/>
    <w:rsid w:val="009E528F"/>
    <w:rsid w:val="009E56DD"/>
    <w:rsid w:val="009E57CC"/>
    <w:rsid w:val="009E6FF7"/>
    <w:rsid w:val="009E72F7"/>
    <w:rsid w:val="009E761B"/>
    <w:rsid w:val="009E7858"/>
    <w:rsid w:val="009E78BE"/>
    <w:rsid w:val="009F1239"/>
    <w:rsid w:val="009F4B4E"/>
    <w:rsid w:val="009F4F90"/>
    <w:rsid w:val="009F71C1"/>
    <w:rsid w:val="009F7D5A"/>
    <w:rsid w:val="00A007BB"/>
    <w:rsid w:val="00A05327"/>
    <w:rsid w:val="00A05D06"/>
    <w:rsid w:val="00A05DEE"/>
    <w:rsid w:val="00A068D7"/>
    <w:rsid w:val="00A0760B"/>
    <w:rsid w:val="00A07667"/>
    <w:rsid w:val="00A07783"/>
    <w:rsid w:val="00A10D5E"/>
    <w:rsid w:val="00A113F0"/>
    <w:rsid w:val="00A11517"/>
    <w:rsid w:val="00A119BD"/>
    <w:rsid w:val="00A165A7"/>
    <w:rsid w:val="00A20D83"/>
    <w:rsid w:val="00A218EE"/>
    <w:rsid w:val="00A22624"/>
    <w:rsid w:val="00A24556"/>
    <w:rsid w:val="00A354A9"/>
    <w:rsid w:val="00A363CF"/>
    <w:rsid w:val="00A37CC1"/>
    <w:rsid w:val="00A37FB4"/>
    <w:rsid w:val="00A424A0"/>
    <w:rsid w:val="00A4460E"/>
    <w:rsid w:val="00A46790"/>
    <w:rsid w:val="00A46987"/>
    <w:rsid w:val="00A47D7D"/>
    <w:rsid w:val="00A51C22"/>
    <w:rsid w:val="00A56F3E"/>
    <w:rsid w:val="00A60C6E"/>
    <w:rsid w:val="00A61350"/>
    <w:rsid w:val="00A64B2B"/>
    <w:rsid w:val="00A65870"/>
    <w:rsid w:val="00A669B3"/>
    <w:rsid w:val="00A66D3B"/>
    <w:rsid w:val="00A703FA"/>
    <w:rsid w:val="00A70CAE"/>
    <w:rsid w:val="00A710DC"/>
    <w:rsid w:val="00A72209"/>
    <w:rsid w:val="00A727D4"/>
    <w:rsid w:val="00A72B1B"/>
    <w:rsid w:val="00A75222"/>
    <w:rsid w:val="00A757A0"/>
    <w:rsid w:val="00A804F7"/>
    <w:rsid w:val="00A80D8E"/>
    <w:rsid w:val="00A81429"/>
    <w:rsid w:val="00A81F35"/>
    <w:rsid w:val="00A823D5"/>
    <w:rsid w:val="00A83D3E"/>
    <w:rsid w:val="00A84A0A"/>
    <w:rsid w:val="00A85417"/>
    <w:rsid w:val="00A857A1"/>
    <w:rsid w:val="00A86B19"/>
    <w:rsid w:val="00A900E1"/>
    <w:rsid w:val="00A90400"/>
    <w:rsid w:val="00A91FD6"/>
    <w:rsid w:val="00A93A6B"/>
    <w:rsid w:val="00A94DA0"/>
    <w:rsid w:val="00A94FFE"/>
    <w:rsid w:val="00A952BC"/>
    <w:rsid w:val="00AA2EC4"/>
    <w:rsid w:val="00AA32FA"/>
    <w:rsid w:val="00AA5019"/>
    <w:rsid w:val="00AA517E"/>
    <w:rsid w:val="00AA7102"/>
    <w:rsid w:val="00AA7377"/>
    <w:rsid w:val="00AB64C6"/>
    <w:rsid w:val="00AB73B7"/>
    <w:rsid w:val="00AC1A5C"/>
    <w:rsid w:val="00AC2292"/>
    <w:rsid w:val="00AC281F"/>
    <w:rsid w:val="00AC3C70"/>
    <w:rsid w:val="00AC3EF8"/>
    <w:rsid w:val="00AC44C9"/>
    <w:rsid w:val="00AD09CE"/>
    <w:rsid w:val="00AD17CD"/>
    <w:rsid w:val="00AD187F"/>
    <w:rsid w:val="00AD191F"/>
    <w:rsid w:val="00AD47D9"/>
    <w:rsid w:val="00AD4C66"/>
    <w:rsid w:val="00AD5EEF"/>
    <w:rsid w:val="00AD635C"/>
    <w:rsid w:val="00AD6917"/>
    <w:rsid w:val="00AD6CC0"/>
    <w:rsid w:val="00AE032C"/>
    <w:rsid w:val="00AE05B5"/>
    <w:rsid w:val="00AE420F"/>
    <w:rsid w:val="00AE513B"/>
    <w:rsid w:val="00AF1F95"/>
    <w:rsid w:val="00AF2201"/>
    <w:rsid w:val="00AF2955"/>
    <w:rsid w:val="00AF3CBB"/>
    <w:rsid w:val="00AF48A9"/>
    <w:rsid w:val="00AF6515"/>
    <w:rsid w:val="00AF74B8"/>
    <w:rsid w:val="00AF77C7"/>
    <w:rsid w:val="00AF7F8C"/>
    <w:rsid w:val="00B0081A"/>
    <w:rsid w:val="00B00DF4"/>
    <w:rsid w:val="00B01019"/>
    <w:rsid w:val="00B014EB"/>
    <w:rsid w:val="00B01826"/>
    <w:rsid w:val="00B01DD8"/>
    <w:rsid w:val="00B020E4"/>
    <w:rsid w:val="00B02D7B"/>
    <w:rsid w:val="00B049CD"/>
    <w:rsid w:val="00B06176"/>
    <w:rsid w:val="00B068C0"/>
    <w:rsid w:val="00B11932"/>
    <w:rsid w:val="00B13B9A"/>
    <w:rsid w:val="00B15600"/>
    <w:rsid w:val="00B16178"/>
    <w:rsid w:val="00B16C13"/>
    <w:rsid w:val="00B203EE"/>
    <w:rsid w:val="00B2041B"/>
    <w:rsid w:val="00B204DB"/>
    <w:rsid w:val="00B2325B"/>
    <w:rsid w:val="00B26201"/>
    <w:rsid w:val="00B26A21"/>
    <w:rsid w:val="00B27956"/>
    <w:rsid w:val="00B27A50"/>
    <w:rsid w:val="00B302B1"/>
    <w:rsid w:val="00B336F9"/>
    <w:rsid w:val="00B35B9E"/>
    <w:rsid w:val="00B36E4A"/>
    <w:rsid w:val="00B37683"/>
    <w:rsid w:val="00B377C6"/>
    <w:rsid w:val="00B37F73"/>
    <w:rsid w:val="00B407D4"/>
    <w:rsid w:val="00B41283"/>
    <w:rsid w:val="00B41CE4"/>
    <w:rsid w:val="00B44FFC"/>
    <w:rsid w:val="00B4659B"/>
    <w:rsid w:val="00B4788C"/>
    <w:rsid w:val="00B513E7"/>
    <w:rsid w:val="00B514F0"/>
    <w:rsid w:val="00B53CB1"/>
    <w:rsid w:val="00B56A54"/>
    <w:rsid w:val="00B57647"/>
    <w:rsid w:val="00B61811"/>
    <w:rsid w:val="00B6181F"/>
    <w:rsid w:val="00B64571"/>
    <w:rsid w:val="00B64850"/>
    <w:rsid w:val="00B65401"/>
    <w:rsid w:val="00B655E0"/>
    <w:rsid w:val="00B6689C"/>
    <w:rsid w:val="00B70BF4"/>
    <w:rsid w:val="00B7241E"/>
    <w:rsid w:val="00B74882"/>
    <w:rsid w:val="00B74980"/>
    <w:rsid w:val="00B753E2"/>
    <w:rsid w:val="00B75D2C"/>
    <w:rsid w:val="00B7606D"/>
    <w:rsid w:val="00B76FDF"/>
    <w:rsid w:val="00B77924"/>
    <w:rsid w:val="00B8004B"/>
    <w:rsid w:val="00B809C4"/>
    <w:rsid w:val="00B81A11"/>
    <w:rsid w:val="00B83179"/>
    <w:rsid w:val="00B83598"/>
    <w:rsid w:val="00B8369C"/>
    <w:rsid w:val="00B838DF"/>
    <w:rsid w:val="00B83C12"/>
    <w:rsid w:val="00B83CAE"/>
    <w:rsid w:val="00B854EF"/>
    <w:rsid w:val="00B86778"/>
    <w:rsid w:val="00B8727B"/>
    <w:rsid w:val="00B9035A"/>
    <w:rsid w:val="00B90725"/>
    <w:rsid w:val="00B92AB9"/>
    <w:rsid w:val="00B931F9"/>
    <w:rsid w:val="00B935F7"/>
    <w:rsid w:val="00B93C71"/>
    <w:rsid w:val="00B96DC3"/>
    <w:rsid w:val="00B96FD2"/>
    <w:rsid w:val="00B9714F"/>
    <w:rsid w:val="00BA0449"/>
    <w:rsid w:val="00BA13A3"/>
    <w:rsid w:val="00BA1B7F"/>
    <w:rsid w:val="00BA1D3E"/>
    <w:rsid w:val="00BA502D"/>
    <w:rsid w:val="00BA5690"/>
    <w:rsid w:val="00BA582C"/>
    <w:rsid w:val="00BA5D78"/>
    <w:rsid w:val="00BA5FD6"/>
    <w:rsid w:val="00BA6B6F"/>
    <w:rsid w:val="00BA7008"/>
    <w:rsid w:val="00BB015E"/>
    <w:rsid w:val="00BB0233"/>
    <w:rsid w:val="00BB1087"/>
    <w:rsid w:val="00BB14CA"/>
    <w:rsid w:val="00BB5250"/>
    <w:rsid w:val="00BB736E"/>
    <w:rsid w:val="00BB738C"/>
    <w:rsid w:val="00BB7C65"/>
    <w:rsid w:val="00BC1C0D"/>
    <w:rsid w:val="00BC2CE0"/>
    <w:rsid w:val="00BC3F15"/>
    <w:rsid w:val="00BC56A5"/>
    <w:rsid w:val="00BD0888"/>
    <w:rsid w:val="00BD0DB2"/>
    <w:rsid w:val="00BD1F61"/>
    <w:rsid w:val="00BD28BB"/>
    <w:rsid w:val="00BD56CF"/>
    <w:rsid w:val="00BD6D6F"/>
    <w:rsid w:val="00BE1370"/>
    <w:rsid w:val="00BE1C5E"/>
    <w:rsid w:val="00BE208C"/>
    <w:rsid w:val="00BE2677"/>
    <w:rsid w:val="00BE39ED"/>
    <w:rsid w:val="00BE642D"/>
    <w:rsid w:val="00BE6AD0"/>
    <w:rsid w:val="00BF4387"/>
    <w:rsid w:val="00BF4E50"/>
    <w:rsid w:val="00BF6BF2"/>
    <w:rsid w:val="00C014B5"/>
    <w:rsid w:val="00C0154B"/>
    <w:rsid w:val="00C02078"/>
    <w:rsid w:val="00C02A00"/>
    <w:rsid w:val="00C03102"/>
    <w:rsid w:val="00C06E97"/>
    <w:rsid w:val="00C07546"/>
    <w:rsid w:val="00C10821"/>
    <w:rsid w:val="00C137D6"/>
    <w:rsid w:val="00C13F14"/>
    <w:rsid w:val="00C14DC5"/>
    <w:rsid w:val="00C179A3"/>
    <w:rsid w:val="00C244DB"/>
    <w:rsid w:val="00C2717E"/>
    <w:rsid w:val="00C30E3B"/>
    <w:rsid w:val="00C30EF8"/>
    <w:rsid w:val="00C32C2C"/>
    <w:rsid w:val="00C336BB"/>
    <w:rsid w:val="00C33920"/>
    <w:rsid w:val="00C347E1"/>
    <w:rsid w:val="00C36309"/>
    <w:rsid w:val="00C3720F"/>
    <w:rsid w:val="00C43EBE"/>
    <w:rsid w:val="00C447B2"/>
    <w:rsid w:val="00C455AD"/>
    <w:rsid w:val="00C465CC"/>
    <w:rsid w:val="00C52DBE"/>
    <w:rsid w:val="00C553BA"/>
    <w:rsid w:val="00C554B5"/>
    <w:rsid w:val="00C55C18"/>
    <w:rsid w:val="00C60960"/>
    <w:rsid w:val="00C619BD"/>
    <w:rsid w:val="00C61E13"/>
    <w:rsid w:val="00C627C2"/>
    <w:rsid w:val="00C63A5B"/>
    <w:rsid w:val="00C64C13"/>
    <w:rsid w:val="00C672F5"/>
    <w:rsid w:val="00C70CC3"/>
    <w:rsid w:val="00C71562"/>
    <w:rsid w:val="00C7237D"/>
    <w:rsid w:val="00C73BBD"/>
    <w:rsid w:val="00C7776A"/>
    <w:rsid w:val="00C77BB3"/>
    <w:rsid w:val="00C80BDF"/>
    <w:rsid w:val="00C81008"/>
    <w:rsid w:val="00C81205"/>
    <w:rsid w:val="00C83467"/>
    <w:rsid w:val="00C868FC"/>
    <w:rsid w:val="00C87963"/>
    <w:rsid w:val="00C87D49"/>
    <w:rsid w:val="00C916CF"/>
    <w:rsid w:val="00C94F08"/>
    <w:rsid w:val="00C95849"/>
    <w:rsid w:val="00C964EF"/>
    <w:rsid w:val="00C96F02"/>
    <w:rsid w:val="00CA0AE3"/>
    <w:rsid w:val="00CA0B8E"/>
    <w:rsid w:val="00CA1D01"/>
    <w:rsid w:val="00CA1E5B"/>
    <w:rsid w:val="00CA55BF"/>
    <w:rsid w:val="00CA7113"/>
    <w:rsid w:val="00CA74C9"/>
    <w:rsid w:val="00CA793D"/>
    <w:rsid w:val="00CB3924"/>
    <w:rsid w:val="00CB470B"/>
    <w:rsid w:val="00CB4895"/>
    <w:rsid w:val="00CB4BAA"/>
    <w:rsid w:val="00CB5B30"/>
    <w:rsid w:val="00CB63C7"/>
    <w:rsid w:val="00CC02E3"/>
    <w:rsid w:val="00CC0666"/>
    <w:rsid w:val="00CC18B8"/>
    <w:rsid w:val="00CC19DC"/>
    <w:rsid w:val="00CC3D92"/>
    <w:rsid w:val="00CC4CC8"/>
    <w:rsid w:val="00CC5C52"/>
    <w:rsid w:val="00CC7CCF"/>
    <w:rsid w:val="00CC7D63"/>
    <w:rsid w:val="00CD1D20"/>
    <w:rsid w:val="00CD315C"/>
    <w:rsid w:val="00CD4CFA"/>
    <w:rsid w:val="00CE1E8B"/>
    <w:rsid w:val="00CE2445"/>
    <w:rsid w:val="00CE3351"/>
    <w:rsid w:val="00CE351C"/>
    <w:rsid w:val="00CE6741"/>
    <w:rsid w:val="00CF1AEB"/>
    <w:rsid w:val="00CF2A13"/>
    <w:rsid w:val="00CF69A5"/>
    <w:rsid w:val="00CF7312"/>
    <w:rsid w:val="00CF7EE2"/>
    <w:rsid w:val="00D01198"/>
    <w:rsid w:val="00D015A0"/>
    <w:rsid w:val="00D02056"/>
    <w:rsid w:val="00D03D07"/>
    <w:rsid w:val="00D06028"/>
    <w:rsid w:val="00D0614C"/>
    <w:rsid w:val="00D13B02"/>
    <w:rsid w:val="00D13F51"/>
    <w:rsid w:val="00D153B8"/>
    <w:rsid w:val="00D15B32"/>
    <w:rsid w:val="00D16397"/>
    <w:rsid w:val="00D16B94"/>
    <w:rsid w:val="00D1723F"/>
    <w:rsid w:val="00D225D5"/>
    <w:rsid w:val="00D228F6"/>
    <w:rsid w:val="00D2352E"/>
    <w:rsid w:val="00D253ED"/>
    <w:rsid w:val="00D25E58"/>
    <w:rsid w:val="00D30148"/>
    <w:rsid w:val="00D32A41"/>
    <w:rsid w:val="00D34824"/>
    <w:rsid w:val="00D37CB3"/>
    <w:rsid w:val="00D40313"/>
    <w:rsid w:val="00D4170C"/>
    <w:rsid w:val="00D41A10"/>
    <w:rsid w:val="00D423D0"/>
    <w:rsid w:val="00D47EA8"/>
    <w:rsid w:val="00D50416"/>
    <w:rsid w:val="00D514AA"/>
    <w:rsid w:val="00D51538"/>
    <w:rsid w:val="00D528F6"/>
    <w:rsid w:val="00D53E00"/>
    <w:rsid w:val="00D53FCC"/>
    <w:rsid w:val="00D55930"/>
    <w:rsid w:val="00D55BF5"/>
    <w:rsid w:val="00D567CD"/>
    <w:rsid w:val="00D56A5A"/>
    <w:rsid w:val="00D56B53"/>
    <w:rsid w:val="00D61C33"/>
    <w:rsid w:val="00D61CD0"/>
    <w:rsid w:val="00D62D74"/>
    <w:rsid w:val="00D65162"/>
    <w:rsid w:val="00D655FA"/>
    <w:rsid w:val="00D65760"/>
    <w:rsid w:val="00D6625C"/>
    <w:rsid w:val="00D67273"/>
    <w:rsid w:val="00D71EBC"/>
    <w:rsid w:val="00D7291C"/>
    <w:rsid w:val="00D72B8F"/>
    <w:rsid w:val="00D73772"/>
    <w:rsid w:val="00D74C35"/>
    <w:rsid w:val="00D751DA"/>
    <w:rsid w:val="00D75508"/>
    <w:rsid w:val="00D762B7"/>
    <w:rsid w:val="00D77F36"/>
    <w:rsid w:val="00D80053"/>
    <w:rsid w:val="00D80EFE"/>
    <w:rsid w:val="00D8183B"/>
    <w:rsid w:val="00D81B7A"/>
    <w:rsid w:val="00D82C2E"/>
    <w:rsid w:val="00D8350B"/>
    <w:rsid w:val="00D85E71"/>
    <w:rsid w:val="00D866B6"/>
    <w:rsid w:val="00D9081E"/>
    <w:rsid w:val="00D9087E"/>
    <w:rsid w:val="00D90A25"/>
    <w:rsid w:val="00D90E8F"/>
    <w:rsid w:val="00D91A20"/>
    <w:rsid w:val="00D91CA2"/>
    <w:rsid w:val="00D924E1"/>
    <w:rsid w:val="00D92E0D"/>
    <w:rsid w:val="00D933A4"/>
    <w:rsid w:val="00D93795"/>
    <w:rsid w:val="00D94B8B"/>
    <w:rsid w:val="00D94F91"/>
    <w:rsid w:val="00D9519A"/>
    <w:rsid w:val="00D95A03"/>
    <w:rsid w:val="00D95A06"/>
    <w:rsid w:val="00D96B0F"/>
    <w:rsid w:val="00DA068B"/>
    <w:rsid w:val="00DA1CAF"/>
    <w:rsid w:val="00DA231C"/>
    <w:rsid w:val="00DA24FE"/>
    <w:rsid w:val="00DA2F02"/>
    <w:rsid w:val="00DA3360"/>
    <w:rsid w:val="00DA3E82"/>
    <w:rsid w:val="00DA4CF2"/>
    <w:rsid w:val="00DA7D65"/>
    <w:rsid w:val="00DB0256"/>
    <w:rsid w:val="00DB08DD"/>
    <w:rsid w:val="00DB1D5F"/>
    <w:rsid w:val="00DB255C"/>
    <w:rsid w:val="00DB6B8F"/>
    <w:rsid w:val="00DB728C"/>
    <w:rsid w:val="00DC1EAB"/>
    <w:rsid w:val="00DC21E6"/>
    <w:rsid w:val="00DC2664"/>
    <w:rsid w:val="00DC35A2"/>
    <w:rsid w:val="00DC4392"/>
    <w:rsid w:val="00DC4E3D"/>
    <w:rsid w:val="00DC54AE"/>
    <w:rsid w:val="00DC5D81"/>
    <w:rsid w:val="00DD0566"/>
    <w:rsid w:val="00DD2A13"/>
    <w:rsid w:val="00DD30AC"/>
    <w:rsid w:val="00DD4837"/>
    <w:rsid w:val="00DD58D3"/>
    <w:rsid w:val="00DE2359"/>
    <w:rsid w:val="00DE3066"/>
    <w:rsid w:val="00DE3AB6"/>
    <w:rsid w:val="00DE49E7"/>
    <w:rsid w:val="00DE56E4"/>
    <w:rsid w:val="00DE7444"/>
    <w:rsid w:val="00DF0F94"/>
    <w:rsid w:val="00DF31D5"/>
    <w:rsid w:val="00DF34BC"/>
    <w:rsid w:val="00DF3D39"/>
    <w:rsid w:val="00DF5BCC"/>
    <w:rsid w:val="00DF613E"/>
    <w:rsid w:val="00DF69F0"/>
    <w:rsid w:val="00E027D6"/>
    <w:rsid w:val="00E03EE7"/>
    <w:rsid w:val="00E0416C"/>
    <w:rsid w:val="00E043EA"/>
    <w:rsid w:val="00E057AD"/>
    <w:rsid w:val="00E111EB"/>
    <w:rsid w:val="00E11782"/>
    <w:rsid w:val="00E125D8"/>
    <w:rsid w:val="00E135C6"/>
    <w:rsid w:val="00E14B74"/>
    <w:rsid w:val="00E151CB"/>
    <w:rsid w:val="00E15855"/>
    <w:rsid w:val="00E16341"/>
    <w:rsid w:val="00E16657"/>
    <w:rsid w:val="00E16927"/>
    <w:rsid w:val="00E16AAA"/>
    <w:rsid w:val="00E1738D"/>
    <w:rsid w:val="00E17C70"/>
    <w:rsid w:val="00E21807"/>
    <w:rsid w:val="00E21E1B"/>
    <w:rsid w:val="00E24812"/>
    <w:rsid w:val="00E25B46"/>
    <w:rsid w:val="00E2730E"/>
    <w:rsid w:val="00E27480"/>
    <w:rsid w:val="00E27A4E"/>
    <w:rsid w:val="00E33243"/>
    <w:rsid w:val="00E341D5"/>
    <w:rsid w:val="00E36F91"/>
    <w:rsid w:val="00E405A7"/>
    <w:rsid w:val="00E410A6"/>
    <w:rsid w:val="00E41A55"/>
    <w:rsid w:val="00E44289"/>
    <w:rsid w:val="00E45C8D"/>
    <w:rsid w:val="00E46CF9"/>
    <w:rsid w:val="00E47D12"/>
    <w:rsid w:val="00E518CF"/>
    <w:rsid w:val="00E5202F"/>
    <w:rsid w:val="00E5221C"/>
    <w:rsid w:val="00E5268D"/>
    <w:rsid w:val="00E571ED"/>
    <w:rsid w:val="00E572B3"/>
    <w:rsid w:val="00E57328"/>
    <w:rsid w:val="00E57CCF"/>
    <w:rsid w:val="00E57E4E"/>
    <w:rsid w:val="00E6021C"/>
    <w:rsid w:val="00E60564"/>
    <w:rsid w:val="00E62042"/>
    <w:rsid w:val="00E66816"/>
    <w:rsid w:val="00E66B48"/>
    <w:rsid w:val="00E67109"/>
    <w:rsid w:val="00E706A7"/>
    <w:rsid w:val="00E70A72"/>
    <w:rsid w:val="00E711C6"/>
    <w:rsid w:val="00E7265C"/>
    <w:rsid w:val="00E72904"/>
    <w:rsid w:val="00E74E93"/>
    <w:rsid w:val="00E77C9D"/>
    <w:rsid w:val="00E80330"/>
    <w:rsid w:val="00E8289D"/>
    <w:rsid w:val="00E85396"/>
    <w:rsid w:val="00E860D2"/>
    <w:rsid w:val="00E9094F"/>
    <w:rsid w:val="00E91CC0"/>
    <w:rsid w:val="00E93ECA"/>
    <w:rsid w:val="00E951A9"/>
    <w:rsid w:val="00E95252"/>
    <w:rsid w:val="00E95CFD"/>
    <w:rsid w:val="00E95E43"/>
    <w:rsid w:val="00E96F59"/>
    <w:rsid w:val="00EA0078"/>
    <w:rsid w:val="00EA0221"/>
    <w:rsid w:val="00EA44F0"/>
    <w:rsid w:val="00EA4A13"/>
    <w:rsid w:val="00EA5599"/>
    <w:rsid w:val="00EA6442"/>
    <w:rsid w:val="00EA653F"/>
    <w:rsid w:val="00EB1E86"/>
    <w:rsid w:val="00EB2816"/>
    <w:rsid w:val="00EB3029"/>
    <w:rsid w:val="00EB37EE"/>
    <w:rsid w:val="00EB4AF7"/>
    <w:rsid w:val="00EB4B21"/>
    <w:rsid w:val="00EB5388"/>
    <w:rsid w:val="00EB5D29"/>
    <w:rsid w:val="00EB6763"/>
    <w:rsid w:val="00EB774F"/>
    <w:rsid w:val="00EC0A44"/>
    <w:rsid w:val="00EC0E1B"/>
    <w:rsid w:val="00EC1448"/>
    <w:rsid w:val="00EC19A1"/>
    <w:rsid w:val="00EC2EC6"/>
    <w:rsid w:val="00EC3111"/>
    <w:rsid w:val="00EC6254"/>
    <w:rsid w:val="00EC6EA3"/>
    <w:rsid w:val="00EC78F3"/>
    <w:rsid w:val="00ED1598"/>
    <w:rsid w:val="00ED1E1B"/>
    <w:rsid w:val="00ED3FF3"/>
    <w:rsid w:val="00ED4109"/>
    <w:rsid w:val="00ED5674"/>
    <w:rsid w:val="00ED56F3"/>
    <w:rsid w:val="00ED5EC6"/>
    <w:rsid w:val="00ED6C27"/>
    <w:rsid w:val="00ED77F0"/>
    <w:rsid w:val="00EE063C"/>
    <w:rsid w:val="00EE088B"/>
    <w:rsid w:val="00EE1006"/>
    <w:rsid w:val="00EE297A"/>
    <w:rsid w:val="00EE7998"/>
    <w:rsid w:val="00EF2F29"/>
    <w:rsid w:val="00EF5551"/>
    <w:rsid w:val="00F00759"/>
    <w:rsid w:val="00F01EE6"/>
    <w:rsid w:val="00F02E9D"/>
    <w:rsid w:val="00F03F92"/>
    <w:rsid w:val="00F06392"/>
    <w:rsid w:val="00F06D78"/>
    <w:rsid w:val="00F0781F"/>
    <w:rsid w:val="00F07D5A"/>
    <w:rsid w:val="00F121A7"/>
    <w:rsid w:val="00F14EFE"/>
    <w:rsid w:val="00F17EFD"/>
    <w:rsid w:val="00F20243"/>
    <w:rsid w:val="00F20BC2"/>
    <w:rsid w:val="00F20D84"/>
    <w:rsid w:val="00F224CB"/>
    <w:rsid w:val="00F232B1"/>
    <w:rsid w:val="00F24F35"/>
    <w:rsid w:val="00F25281"/>
    <w:rsid w:val="00F269BA"/>
    <w:rsid w:val="00F330FB"/>
    <w:rsid w:val="00F33AEA"/>
    <w:rsid w:val="00F34FC9"/>
    <w:rsid w:val="00F35254"/>
    <w:rsid w:val="00F352D9"/>
    <w:rsid w:val="00F36B52"/>
    <w:rsid w:val="00F36F21"/>
    <w:rsid w:val="00F40447"/>
    <w:rsid w:val="00F409E9"/>
    <w:rsid w:val="00F4120B"/>
    <w:rsid w:val="00F417AD"/>
    <w:rsid w:val="00F41CFB"/>
    <w:rsid w:val="00F41E60"/>
    <w:rsid w:val="00F4304E"/>
    <w:rsid w:val="00F44E35"/>
    <w:rsid w:val="00F45E3E"/>
    <w:rsid w:val="00F460FA"/>
    <w:rsid w:val="00F506EE"/>
    <w:rsid w:val="00F52277"/>
    <w:rsid w:val="00F52994"/>
    <w:rsid w:val="00F52B7F"/>
    <w:rsid w:val="00F53423"/>
    <w:rsid w:val="00F536C5"/>
    <w:rsid w:val="00F57403"/>
    <w:rsid w:val="00F60678"/>
    <w:rsid w:val="00F60C26"/>
    <w:rsid w:val="00F6115D"/>
    <w:rsid w:val="00F623DF"/>
    <w:rsid w:val="00F6647D"/>
    <w:rsid w:val="00F70C77"/>
    <w:rsid w:val="00F75A43"/>
    <w:rsid w:val="00F75C10"/>
    <w:rsid w:val="00F775A6"/>
    <w:rsid w:val="00F8001D"/>
    <w:rsid w:val="00F80C13"/>
    <w:rsid w:val="00F81CF8"/>
    <w:rsid w:val="00F82856"/>
    <w:rsid w:val="00F82FC2"/>
    <w:rsid w:val="00F8325E"/>
    <w:rsid w:val="00F83625"/>
    <w:rsid w:val="00F876BC"/>
    <w:rsid w:val="00F9187C"/>
    <w:rsid w:val="00F93B0F"/>
    <w:rsid w:val="00FA0AF8"/>
    <w:rsid w:val="00FA1838"/>
    <w:rsid w:val="00FA19B8"/>
    <w:rsid w:val="00FA1D14"/>
    <w:rsid w:val="00FA1E6B"/>
    <w:rsid w:val="00FA1FC1"/>
    <w:rsid w:val="00FA3D2E"/>
    <w:rsid w:val="00FA7C59"/>
    <w:rsid w:val="00FB17FC"/>
    <w:rsid w:val="00FB2ED4"/>
    <w:rsid w:val="00FB33D7"/>
    <w:rsid w:val="00FB3CD9"/>
    <w:rsid w:val="00FB3D7B"/>
    <w:rsid w:val="00FB56F1"/>
    <w:rsid w:val="00FB6F08"/>
    <w:rsid w:val="00FB70EB"/>
    <w:rsid w:val="00FC0646"/>
    <w:rsid w:val="00FC2B0C"/>
    <w:rsid w:val="00FC5C7E"/>
    <w:rsid w:val="00FC6066"/>
    <w:rsid w:val="00FC70A0"/>
    <w:rsid w:val="00FC72DB"/>
    <w:rsid w:val="00FD0C82"/>
    <w:rsid w:val="00FD1706"/>
    <w:rsid w:val="00FD1F13"/>
    <w:rsid w:val="00FD3AF5"/>
    <w:rsid w:val="00FD3EC3"/>
    <w:rsid w:val="00FD4123"/>
    <w:rsid w:val="00FD42A6"/>
    <w:rsid w:val="00FD537E"/>
    <w:rsid w:val="00FD64BF"/>
    <w:rsid w:val="00FD65C5"/>
    <w:rsid w:val="00FD7B4B"/>
    <w:rsid w:val="00FE1F00"/>
    <w:rsid w:val="00FE5DC0"/>
    <w:rsid w:val="00FE6015"/>
    <w:rsid w:val="00FE6B1F"/>
    <w:rsid w:val="00FE6FA2"/>
    <w:rsid w:val="00FF03E5"/>
    <w:rsid w:val="00FF0912"/>
    <w:rsid w:val="00FF240E"/>
    <w:rsid w:val="00FF29D9"/>
    <w:rsid w:val="00FF2CFC"/>
    <w:rsid w:val="00FF3466"/>
    <w:rsid w:val="00FF5479"/>
    <w:rsid w:val="00FF5A9B"/>
    <w:rsid w:val="00FF5D9E"/>
    <w:rsid w:val="00FF603F"/>
    <w:rsid w:val="00FF6771"/>
    <w:rsid w:val="00FF684E"/>
    <w:rsid w:val="00FF71C7"/>
    <w:rsid w:val="00FF72D5"/>
    <w:rsid w:val="00FF770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7A8A"/>
  <w15:chartTrackingRefBased/>
  <w15:docId w15:val="{D20316B0-841C-3045-BD93-F8ECE6AB1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C6254"/>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AA71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8369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B4917"/>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218EE"/>
    <w:pPr>
      <w:tabs>
        <w:tab w:val="center" w:pos="4536"/>
        <w:tab w:val="right" w:pos="9072"/>
      </w:tabs>
    </w:pPr>
  </w:style>
  <w:style w:type="character" w:customStyle="1" w:styleId="KopfzeileZchn">
    <w:name w:val="Kopfzeile Zchn"/>
    <w:basedOn w:val="Absatz-Standardschriftart"/>
    <w:link w:val="Kopfzeile"/>
    <w:uiPriority w:val="99"/>
    <w:rsid w:val="00A218EE"/>
    <w:rPr>
      <w:lang w:val="en-US"/>
    </w:rPr>
  </w:style>
  <w:style w:type="paragraph" w:styleId="Fuzeile">
    <w:name w:val="footer"/>
    <w:basedOn w:val="Standard"/>
    <w:link w:val="FuzeileZchn"/>
    <w:uiPriority w:val="99"/>
    <w:unhideWhenUsed/>
    <w:rsid w:val="00A218EE"/>
    <w:pPr>
      <w:tabs>
        <w:tab w:val="center" w:pos="4536"/>
        <w:tab w:val="right" w:pos="9072"/>
      </w:tabs>
    </w:pPr>
  </w:style>
  <w:style w:type="character" w:customStyle="1" w:styleId="FuzeileZchn">
    <w:name w:val="Fußzeile Zchn"/>
    <w:basedOn w:val="Absatz-Standardschriftart"/>
    <w:link w:val="Fuzeile"/>
    <w:uiPriority w:val="99"/>
    <w:rsid w:val="00A218EE"/>
    <w:rPr>
      <w:lang w:val="en-US"/>
    </w:rPr>
  </w:style>
  <w:style w:type="paragraph" w:styleId="Listenabsatz">
    <w:name w:val="List Paragraph"/>
    <w:basedOn w:val="Standard"/>
    <w:uiPriority w:val="34"/>
    <w:qFormat/>
    <w:rsid w:val="00AA7102"/>
    <w:pPr>
      <w:ind w:left="720"/>
      <w:contextualSpacing/>
    </w:pPr>
  </w:style>
  <w:style w:type="character" w:customStyle="1" w:styleId="berschrift1Zchn">
    <w:name w:val="Überschrift 1 Zchn"/>
    <w:basedOn w:val="Absatz-Standardschriftart"/>
    <w:link w:val="berschrift1"/>
    <w:uiPriority w:val="9"/>
    <w:rsid w:val="00AA7102"/>
    <w:rPr>
      <w:rFonts w:asciiTheme="majorHAnsi" w:eastAsiaTheme="majorEastAsia" w:hAnsiTheme="majorHAnsi" w:cstheme="majorBidi"/>
      <w:color w:val="2F5496" w:themeColor="accent1" w:themeShade="BF"/>
      <w:sz w:val="32"/>
      <w:szCs w:val="32"/>
      <w:lang w:val="en-US"/>
    </w:rPr>
  </w:style>
  <w:style w:type="character" w:customStyle="1" w:styleId="apple-converted-space">
    <w:name w:val="apple-converted-space"/>
    <w:basedOn w:val="Absatz-Standardschriftart"/>
    <w:rsid w:val="00D866B6"/>
  </w:style>
  <w:style w:type="character" w:customStyle="1" w:styleId="math">
    <w:name w:val="math"/>
    <w:basedOn w:val="Absatz-Standardschriftart"/>
    <w:rsid w:val="00D866B6"/>
  </w:style>
  <w:style w:type="character" w:customStyle="1" w:styleId="mjx-char">
    <w:name w:val="mjx-char"/>
    <w:basedOn w:val="Absatz-Standardschriftart"/>
    <w:rsid w:val="00D866B6"/>
  </w:style>
  <w:style w:type="paragraph" w:styleId="StandardWeb">
    <w:name w:val="Normal (Web)"/>
    <w:basedOn w:val="Standard"/>
    <w:uiPriority w:val="99"/>
    <w:unhideWhenUsed/>
    <w:rsid w:val="007C0261"/>
    <w:pPr>
      <w:spacing w:before="100" w:beforeAutospacing="1" w:after="100" w:afterAutospacing="1"/>
    </w:pPr>
  </w:style>
  <w:style w:type="character" w:styleId="Fett">
    <w:name w:val="Strong"/>
    <w:basedOn w:val="Absatz-Standardschriftart"/>
    <w:uiPriority w:val="22"/>
    <w:qFormat/>
    <w:rsid w:val="007C0261"/>
    <w:rPr>
      <w:b/>
      <w:bCs/>
    </w:rPr>
  </w:style>
  <w:style w:type="character" w:styleId="Hyperlink">
    <w:name w:val="Hyperlink"/>
    <w:basedOn w:val="Absatz-Standardschriftart"/>
    <w:uiPriority w:val="99"/>
    <w:unhideWhenUsed/>
    <w:rsid w:val="003B6688"/>
    <w:rPr>
      <w:color w:val="0000FF"/>
      <w:u w:val="single"/>
    </w:rPr>
  </w:style>
  <w:style w:type="paragraph" w:styleId="HTMLVorformatiert">
    <w:name w:val="HTML Preformatted"/>
    <w:basedOn w:val="Standard"/>
    <w:link w:val="HTMLVorformatiertZchn"/>
    <w:uiPriority w:val="99"/>
    <w:unhideWhenUsed/>
    <w:rsid w:val="00F91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F9187C"/>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FA1838"/>
    <w:rPr>
      <w:rFonts w:ascii="Courier New" w:eastAsia="Times New Roman" w:hAnsi="Courier New" w:cs="Courier New"/>
      <w:sz w:val="20"/>
      <w:szCs w:val="20"/>
    </w:rPr>
  </w:style>
  <w:style w:type="character" w:customStyle="1" w:styleId="kw">
    <w:name w:val="kw"/>
    <w:basedOn w:val="Absatz-Standardschriftart"/>
    <w:rsid w:val="00A80D8E"/>
  </w:style>
  <w:style w:type="character" w:customStyle="1" w:styleId="st">
    <w:name w:val="st"/>
    <w:basedOn w:val="Absatz-Standardschriftart"/>
    <w:rsid w:val="00AF48A9"/>
  </w:style>
  <w:style w:type="character" w:customStyle="1" w:styleId="dv">
    <w:name w:val="dv"/>
    <w:basedOn w:val="Absatz-Standardschriftart"/>
    <w:rsid w:val="00AF48A9"/>
  </w:style>
  <w:style w:type="character" w:customStyle="1" w:styleId="op">
    <w:name w:val="op"/>
    <w:basedOn w:val="Absatz-Standardschriftart"/>
    <w:rsid w:val="00AF48A9"/>
  </w:style>
  <w:style w:type="character" w:customStyle="1" w:styleId="co">
    <w:name w:val="co"/>
    <w:basedOn w:val="Absatz-Standardschriftart"/>
    <w:rsid w:val="00AF48A9"/>
  </w:style>
  <w:style w:type="character" w:styleId="NichtaufgelsteErwhnung">
    <w:name w:val="Unresolved Mention"/>
    <w:basedOn w:val="Absatz-Standardschriftart"/>
    <w:uiPriority w:val="99"/>
    <w:semiHidden/>
    <w:unhideWhenUsed/>
    <w:rsid w:val="00FD65C5"/>
    <w:rPr>
      <w:color w:val="605E5C"/>
      <w:shd w:val="clear" w:color="auto" w:fill="E1DFDD"/>
    </w:rPr>
  </w:style>
  <w:style w:type="character" w:customStyle="1" w:styleId="dt">
    <w:name w:val="dt"/>
    <w:basedOn w:val="Absatz-Standardschriftart"/>
    <w:rsid w:val="00AD6CC0"/>
  </w:style>
  <w:style w:type="character" w:customStyle="1" w:styleId="ot">
    <w:name w:val="ot"/>
    <w:basedOn w:val="Absatz-Standardschriftart"/>
    <w:rsid w:val="007E1D89"/>
  </w:style>
  <w:style w:type="character" w:styleId="Hervorhebung">
    <w:name w:val="Emphasis"/>
    <w:basedOn w:val="Absatz-Standardschriftart"/>
    <w:uiPriority w:val="20"/>
    <w:qFormat/>
    <w:rsid w:val="0096290F"/>
    <w:rPr>
      <w:i/>
      <w:iCs/>
    </w:rPr>
  </w:style>
  <w:style w:type="character" w:customStyle="1" w:styleId="fl">
    <w:name w:val="fl"/>
    <w:basedOn w:val="Absatz-Standardschriftart"/>
    <w:rsid w:val="00F35254"/>
  </w:style>
  <w:style w:type="character" w:customStyle="1" w:styleId="berschrift2Zchn">
    <w:name w:val="Überschrift 2 Zchn"/>
    <w:basedOn w:val="Absatz-Standardschriftart"/>
    <w:link w:val="berschrift2"/>
    <w:uiPriority w:val="9"/>
    <w:rsid w:val="00B8369C"/>
    <w:rPr>
      <w:rFonts w:asciiTheme="majorHAnsi" w:eastAsiaTheme="majorEastAsia" w:hAnsiTheme="majorHAnsi" w:cstheme="majorBidi"/>
      <w:color w:val="2F5496" w:themeColor="accent1" w:themeShade="BF"/>
      <w:sz w:val="26"/>
      <w:szCs w:val="26"/>
      <w:lang w:eastAsia="de-DE"/>
    </w:rPr>
  </w:style>
  <w:style w:type="character" w:customStyle="1" w:styleId="cf">
    <w:name w:val="cf"/>
    <w:basedOn w:val="Absatz-Standardschriftart"/>
    <w:rsid w:val="00584075"/>
  </w:style>
  <w:style w:type="character" w:customStyle="1" w:styleId="er">
    <w:name w:val="er"/>
    <w:basedOn w:val="Absatz-Standardschriftart"/>
    <w:rsid w:val="00325050"/>
  </w:style>
  <w:style w:type="paragraph" w:styleId="KeinLeerraum">
    <w:name w:val="No Spacing"/>
    <w:uiPriority w:val="1"/>
    <w:qFormat/>
    <w:rsid w:val="003C524F"/>
    <w:rPr>
      <w:rFonts w:ascii="Times New Roman" w:eastAsia="Times New Roman" w:hAnsi="Times New Roman" w:cs="Times New Roman"/>
      <w:lang w:eastAsia="de-DE"/>
    </w:rPr>
  </w:style>
  <w:style w:type="character" w:customStyle="1" w:styleId="bluecode">
    <w:name w:val="bluecode"/>
    <w:basedOn w:val="Absatz-Standardschriftart"/>
    <w:rsid w:val="00DF5BCC"/>
  </w:style>
  <w:style w:type="character" w:customStyle="1" w:styleId="berschrift3Zchn">
    <w:name w:val="Überschrift 3 Zchn"/>
    <w:basedOn w:val="Absatz-Standardschriftart"/>
    <w:link w:val="berschrift3"/>
    <w:uiPriority w:val="9"/>
    <w:rsid w:val="003B4917"/>
    <w:rPr>
      <w:rFonts w:asciiTheme="majorHAnsi" w:eastAsiaTheme="majorEastAsia" w:hAnsiTheme="majorHAnsi" w:cstheme="majorBidi"/>
      <w:color w:val="1F3763" w:themeColor="accent1" w:themeShade="7F"/>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01570">
      <w:bodyDiv w:val="1"/>
      <w:marLeft w:val="0"/>
      <w:marRight w:val="0"/>
      <w:marTop w:val="0"/>
      <w:marBottom w:val="0"/>
      <w:divBdr>
        <w:top w:val="none" w:sz="0" w:space="0" w:color="auto"/>
        <w:left w:val="none" w:sz="0" w:space="0" w:color="auto"/>
        <w:bottom w:val="none" w:sz="0" w:space="0" w:color="auto"/>
        <w:right w:val="none" w:sz="0" w:space="0" w:color="auto"/>
      </w:divBdr>
    </w:div>
    <w:div w:id="14692510">
      <w:bodyDiv w:val="1"/>
      <w:marLeft w:val="0"/>
      <w:marRight w:val="0"/>
      <w:marTop w:val="0"/>
      <w:marBottom w:val="0"/>
      <w:divBdr>
        <w:top w:val="none" w:sz="0" w:space="0" w:color="auto"/>
        <w:left w:val="none" w:sz="0" w:space="0" w:color="auto"/>
        <w:bottom w:val="none" w:sz="0" w:space="0" w:color="auto"/>
        <w:right w:val="none" w:sz="0" w:space="0" w:color="auto"/>
      </w:divBdr>
    </w:div>
    <w:div w:id="21324596">
      <w:bodyDiv w:val="1"/>
      <w:marLeft w:val="0"/>
      <w:marRight w:val="0"/>
      <w:marTop w:val="0"/>
      <w:marBottom w:val="0"/>
      <w:divBdr>
        <w:top w:val="none" w:sz="0" w:space="0" w:color="auto"/>
        <w:left w:val="none" w:sz="0" w:space="0" w:color="auto"/>
        <w:bottom w:val="none" w:sz="0" w:space="0" w:color="auto"/>
        <w:right w:val="none" w:sz="0" w:space="0" w:color="auto"/>
      </w:divBdr>
    </w:div>
    <w:div w:id="22364099">
      <w:bodyDiv w:val="1"/>
      <w:marLeft w:val="0"/>
      <w:marRight w:val="0"/>
      <w:marTop w:val="0"/>
      <w:marBottom w:val="0"/>
      <w:divBdr>
        <w:top w:val="none" w:sz="0" w:space="0" w:color="auto"/>
        <w:left w:val="none" w:sz="0" w:space="0" w:color="auto"/>
        <w:bottom w:val="none" w:sz="0" w:space="0" w:color="auto"/>
        <w:right w:val="none" w:sz="0" w:space="0" w:color="auto"/>
      </w:divBdr>
    </w:div>
    <w:div w:id="27797045">
      <w:bodyDiv w:val="1"/>
      <w:marLeft w:val="0"/>
      <w:marRight w:val="0"/>
      <w:marTop w:val="0"/>
      <w:marBottom w:val="0"/>
      <w:divBdr>
        <w:top w:val="none" w:sz="0" w:space="0" w:color="auto"/>
        <w:left w:val="none" w:sz="0" w:space="0" w:color="auto"/>
        <w:bottom w:val="none" w:sz="0" w:space="0" w:color="auto"/>
        <w:right w:val="none" w:sz="0" w:space="0" w:color="auto"/>
      </w:divBdr>
    </w:div>
    <w:div w:id="29040165">
      <w:bodyDiv w:val="1"/>
      <w:marLeft w:val="0"/>
      <w:marRight w:val="0"/>
      <w:marTop w:val="0"/>
      <w:marBottom w:val="0"/>
      <w:divBdr>
        <w:top w:val="none" w:sz="0" w:space="0" w:color="auto"/>
        <w:left w:val="none" w:sz="0" w:space="0" w:color="auto"/>
        <w:bottom w:val="none" w:sz="0" w:space="0" w:color="auto"/>
        <w:right w:val="none" w:sz="0" w:space="0" w:color="auto"/>
      </w:divBdr>
    </w:div>
    <w:div w:id="29041467">
      <w:bodyDiv w:val="1"/>
      <w:marLeft w:val="0"/>
      <w:marRight w:val="0"/>
      <w:marTop w:val="0"/>
      <w:marBottom w:val="0"/>
      <w:divBdr>
        <w:top w:val="none" w:sz="0" w:space="0" w:color="auto"/>
        <w:left w:val="none" w:sz="0" w:space="0" w:color="auto"/>
        <w:bottom w:val="none" w:sz="0" w:space="0" w:color="auto"/>
        <w:right w:val="none" w:sz="0" w:space="0" w:color="auto"/>
      </w:divBdr>
    </w:div>
    <w:div w:id="30690008">
      <w:bodyDiv w:val="1"/>
      <w:marLeft w:val="0"/>
      <w:marRight w:val="0"/>
      <w:marTop w:val="0"/>
      <w:marBottom w:val="0"/>
      <w:divBdr>
        <w:top w:val="none" w:sz="0" w:space="0" w:color="auto"/>
        <w:left w:val="none" w:sz="0" w:space="0" w:color="auto"/>
        <w:bottom w:val="none" w:sz="0" w:space="0" w:color="auto"/>
        <w:right w:val="none" w:sz="0" w:space="0" w:color="auto"/>
      </w:divBdr>
    </w:div>
    <w:div w:id="31082552">
      <w:bodyDiv w:val="1"/>
      <w:marLeft w:val="0"/>
      <w:marRight w:val="0"/>
      <w:marTop w:val="0"/>
      <w:marBottom w:val="0"/>
      <w:divBdr>
        <w:top w:val="none" w:sz="0" w:space="0" w:color="auto"/>
        <w:left w:val="none" w:sz="0" w:space="0" w:color="auto"/>
        <w:bottom w:val="none" w:sz="0" w:space="0" w:color="auto"/>
        <w:right w:val="none" w:sz="0" w:space="0" w:color="auto"/>
      </w:divBdr>
      <w:divsChild>
        <w:div w:id="849875172">
          <w:marLeft w:val="0"/>
          <w:marRight w:val="0"/>
          <w:marTop w:val="0"/>
          <w:marBottom w:val="0"/>
          <w:divBdr>
            <w:top w:val="none" w:sz="0" w:space="0" w:color="auto"/>
            <w:left w:val="none" w:sz="0" w:space="0" w:color="auto"/>
            <w:bottom w:val="none" w:sz="0" w:space="0" w:color="auto"/>
            <w:right w:val="none" w:sz="0" w:space="0" w:color="auto"/>
          </w:divBdr>
          <w:divsChild>
            <w:div w:id="437140085">
              <w:marLeft w:val="0"/>
              <w:marRight w:val="0"/>
              <w:marTop w:val="0"/>
              <w:marBottom w:val="0"/>
              <w:divBdr>
                <w:top w:val="none" w:sz="0" w:space="0" w:color="auto"/>
                <w:left w:val="none" w:sz="0" w:space="0" w:color="auto"/>
                <w:bottom w:val="none" w:sz="0" w:space="0" w:color="auto"/>
                <w:right w:val="none" w:sz="0" w:space="0" w:color="auto"/>
              </w:divBdr>
              <w:divsChild>
                <w:div w:id="20325696">
                  <w:marLeft w:val="0"/>
                  <w:marRight w:val="0"/>
                  <w:marTop w:val="0"/>
                  <w:marBottom w:val="0"/>
                  <w:divBdr>
                    <w:top w:val="none" w:sz="0" w:space="0" w:color="auto"/>
                    <w:left w:val="none" w:sz="0" w:space="0" w:color="auto"/>
                    <w:bottom w:val="none" w:sz="0" w:space="0" w:color="auto"/>
                    <w:right w:val="none" w:sz="0" w:space="0" w:color="auto"/>
                  </w:divBdr>
                  <w:divsChild>
                    <w:div w:id="17912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43691">
      <w:bodyDiv w:val="1"/>
      <w:marLeft w:val="0"/>
      <w:marRight w:val="0"/>
      <w:marTop w:val="0"/>
      <w:marBottom w:val="0"/>
      <w:divBdr>
        <w:top w:val="none" w:sz="0" w:space="0" w:color="auto"/>
        <w:left w:val="none" w:sz="0" w:space="0" w:color="auto"/>
        <w:bottom w:val="none" w:sz="0" w:space="0" w:color="auto"/>
        <w:right w:val="none" w:sz="0" w:space="0" w:color="auto"/>
      </w:divBdr>
      <w:divsChild>
        <w:div w:id="1732077008">
          <w:marLeft w:val="0"/>
          <w:marRight w:val="0"/>
          <w:marTop w:val="0"/>
          <w:marBottom w:val="0"/>
          <w:divBdr>
            <w:top w:val="none" w:sz="0" w:space="0" w:color="auto"/>
            <w:left w:val="none" w:sz="0" w:space="0" w:color="auto"/>
            <w:bottom w:val="none" w:sz="0" w:space="0" w:color="auto"/>
            <w:right w:val="none" w:sz="0" w:space="0" w:color="auto"/>
          </w:divBdr>
          <w:divsChild>
            <w:div w:id="1293902227">
              <w:marLeft w:val="0"/>
              <w:marRight w:val="0"/>
              <w:marTop w:val="0"/>
              <w:marBottom w:val="0"/>
              <w:divBdr>
                <w:top w:val="none" w:sz="0" w:space="0" w:color="auto"/>
                <w:left w:val="none" w:sz="0" w:space="0" w:color="auto"/>
                <w:bottom w:val="none" w:sz="0" w:space="0" w:color="auto"/>
                <w:right w:val="none" w:sz="0" w:space="0" w:color="auto"/>
              </w:divBdr>
              <w:divsChild>
                <w:div w:id="409813772">
                  <w:marLeft w:val="0"/>
                  <w:marRight w:val="0"/>
                  <w:marTop w:val="0"/>
                  <w:marBottom w:val="0"/>
                  <w:divBdr>
                    <w:top w:val="none" w:sz="0" w:space="0" w:color="auto"/>
                    <w:left w:val="none" w:sz="0" w:space="0" w:color="auto"/>
                    <w:bottom w:val="none" w:sz="0" w:space="0" w:color="auto"/>
                    <w:right w:val="none" w:sz="0" w:space="0" w:color="auto"/>
                  </w:divBdr>
                  <w:divsChild>
                    <w:div w:id="180677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3646">
      <w:bodyDiv w:val="1"/>
      <w:marLeft w:val="0"/>
      <w:marRight w:val="0"/>
      <w:marTop w:val="0"/>
      <w:marBottom w:val="0"/>
      <w:divBdr>
        <w:top w:val="none" w:sz="0" w:space="0" w:color="auto"/>
        <w:left w:val="none" w:sz="0" w:space="0" w:color="auto"/>
        <w:bottom w:val="none" w:sz="0" w:space="0" w:color="auto"/>
        <w:right w:val="none" w:sz="0" w:space="0" w:color="auto"/>
      </w:divBdr>
    </w:div>
    <w:div w:id="43987353">
      <w:bodyDiv w:val="1"/>
      <w:marLeft w:val="0"/>
      <w:marRight w:val="0"/>
      <w:marTop w:val="0"/>
      <w:marBottom w:val="0"/>
      <w:divBdr>
        <w:top w:val="none" w:sz="0" w:space="0" w:color="auto"/>
        <w:left w:val="none" w:sz="0" w:space="0" w:color="auto"/>
        <w:bottom w:val="none" w:sz="0" w:space="0" w:color="auto"/>
        <w:right w:val="none" w:sz="0" w:space="0" w:color="auto"/>
      </w:divBdr>
    </w:div>
    <w:div w:id="44523046">
      <w:bodyDiv w:val="1"/>
      <w:marLeft w:val="0"/>
      <w:marRight w:val="0"/>
      <w:marTop w:val="0"/>
      <w:marBottom w:val="0"/>
      <w:divBdr>
        <w:top w:val="none" w:sz="0" w:space="0" w:color="auto"/>
        <w:left w:val="none" w:sz="0" w:space="0" w:color="auto"/>
        <w:bottom w:val="none" w:sz="0" w:space="0" w:color="auto"/>
        <w:right w:val="none" w:sz="0" w:space="0" w:color="auto"/>
      </w:divBdr>
    </w:div>
    <w:div w:id="46878015">
      <w:bodyDiv w:val="1"/>
      <w:marLeft w:val="0"/>
      <w:marRight w:val="0"/>
      <w:marTop w:val="0"/>
      <w:marBottom w:val="0"/>
      <w:divBdr>
        <w:top w:val="none" w:sz="0" w:space="0" w:color="auto"/>
        <w:left w:val="none" w:sz="0" w:space="0" w:color="auto"/>
        <w:bottom w:val="none" w:sz="0" w:space="0" w:color="auto"/>
        <w:right w:val="none" w:sz="0" w:space="0" w:color="auto"/>
      </w:divBdr>
    </w:div>
    <w:div w:id="49351009">
      <w:bodyDiv w:val="1"/>
      <w:marLeft w:val="0"/>
      <w:marRight w:val="0"/>
      <w:marTop w:val="0"/>
      <w:marBottom w:val="0"/>
      <w:divBdr>
        <w:top w:val="none" w:sz="0" w:space="0" w:color="auto"/>
        <w:left w:val="none" w:sz="0" w:space="0" w:color="auto"/>
        <w:bottom w:val="none" w:sz="0" w:space="0" w:color="auto"/>
        <w:right w:val="none" w:sz="0" w:space="0" w:color="auto"/>
      </w:divBdr>
    </w:div>
    <w:div w:id="58409271">
      <w:bodyDiv w:val="1"/>
      <w:marLeft w:val="0"/>
      <w:marRight w:val="0"/>
      <w:marTop w:val="0"/>
      <w:marBottom w:val="0"/>
      <w:divBdr>
        <w:top w:val="none" w:sz="0" w:space="0" w:color="auto"/>
        <w:left w:val="none" w:sz="0" w:space="0" w:color="auto"/>
        <w:bottom w:val="none" w:sz="0" w:space="0" w:color="auto"/>
        <w:right w:val="none" w:sz="0" w:space="0" w:color="auto"/>
      </w:divBdr>
    </w:div>
    <w:div w:id="59643906">
      <w:bodyDiv w:val="1"/>
      <w:marLeft w:val="0"/>
      <w:marRight w:val="0"/>
      <w:marTop w:val="0"/>
      <w:marBottom w:val="0"/>
      <w:divBdr>
        <w:top w:val="none" w:sz="0" w:space="0" w:color="auto"/>
        <w:left w:val="none" w:sz="0" w:space="0" w:color="auto"/>
        <w:bottom w:val="none" w:sz="0" w:space="0" w:color="auto"/>
        <w:right w:val="none" w:sz="0" w:space="0" w:color="auto"/>
      </w:divBdr>
    </w:div>
    <w:div w:id="70810135">
      <w:bodyDiv w:val="1"/>
      <w:marLeft w:val="0"/>
      <w:marRight w:val="0"/>
      <w:marTop w:val="0"/>
      <w:marBottom w:val="0"/>
      <w:divBdr>
        <w:top w:val="none" w:sz="0" w:space="0" w:color="auto"/>
        <w:left w:val="none" w:sz="0" w:space="0" w:color="auto"/>
        <w:bottom w:val="none" w:sz="0" w:space="0" w:color="auto"/>
        <w:right w:val="none" w:sz="0" w:space="0" w:color="auto"/>
      </w:divBdr>
    </w:div>
    <w:div w:id="84152545">
      <w:bodyDiv w:val="1"/>
      <w:marLeft w:val="0"/>
      <w:marRight w:val="0"/>
      <w:marTop w:val="0"/>
      <w:marBottom w:val="0"/>
      <w:divBdr>
        <w:top w:val="none" w:sz="0" w:space="0" w:color="auto"/>
        <w:left w:val="none" w:sz="0" w:space="0" w:color="auto"/>
        <w:bottom w:val="none" w:sz="0" w:space="0" w:color="auto"/>
        <w:right w:val="none" w:sz="0" w:space="0" w:color="auto"/>
      </w:divBdr>
    </w:div>
    <w:div w:id="87040378">
      <w:bodyDiv w:val="1"/>
      <w:marLeft w:val="0"/>
      <w:marRight w:val="0"/>
      <w:marTop w:val="0"/>
      <w:marBottom w:val="0"/>
      <w:divBdr>
        <w:top w:val="none" w:sz="0" w:space="0" w:color="auto"/>
        <w:left w:val="none" w:sz="0" w:space="0" w:color="auto"/>
        <w:bottom w:val="none" w:sz="0" w:space="0" w:color="auto"/>
        <w:right w:val="none" w:sz="0" w:space="0" w:color="auto"/>
      </w:divBdr>
      <w:divsChild>
        <w:div w:id="1087070985">
          <w:marLeft w:val="0"/>
          <w:marRight w:val="0"/>
          <w:marTop w:val="0"/>
          <w:marBottom w:val="0"/>
          <w:divBdr>
            <w:top w:val="none" w:sz="0" w:space="0" w:color="auto"/>
            <w:left w:val="none" w:sz="0" w:space="0" w:color="auto"/>
            <w:bottom w:val="none" w:sz="0" w:space="0" w:color="auto"/>
            <w:right w:val="none" w:sz="0" w:space="0" w:color="auto"/>
          </w:divBdr>
          <w:divsChild>
            <w:div w:id="707338310">
              <w:marLeft w:val="0"/>
              <w:marRight w:val="0"/>
              <w:marTop w:val="0"/>
              <w:marBottom w:val="0"/>
              <w:divBdr>
                <w:top w:val="none" w:sz="0" w:space="0" w:color="auto"/>
                <w:left w:val="none" w:sz="0" w:space="0" w:color="auto"/>
                <w:bottom w:val="none" w:sz="0" w:space="0" w:color="auto"/>
                <w:right w:val="none" w:sz="0" w:space="0" w:color="auto"/>
              </w:divBdr>
              <w:divsChild>
                <w:div w:id="1952934503">
                  <w:marLeft w:val="0"/>
                  <w:marRight w:val="0"/>
                  <w:marTop w:val="0"/>
                  <w:marBottom w:val="0"/>
                  <w:divBdr>
                    <w:top w:val="none" w:sz="0" w:space="0" w:color="auto"/>
                    <w:left w:val="none" w:sz="0" w:space="0" w:color="auto"/>
                    <w:bottom w:val="none" w:sz="0" w:space="0" w:color="auto"/>
                    <w:right w:val="none" w:sz="0" w:space="0" w:color="auto"/>
                  </w:divBdr>
                  <w:divsChild>
                    <w:div w:id="1330523385">
                      <w:marLeft w:val="0"/>
                      <w:marRight w:val="0"/>
                      <w:marTop w:val="0"/>
                      <w:marBottom w:val="0"/>
                      <w:divBdr>
                        <w:top w:val="none" w:sz="0" w:space="0" w:color="auto"/>
                        <w:left w:val="none" w:sz="0" w:space="0" w:color="auto"/>
                        <w:bottom w:val="none" w:sz="0" w:space="0" w:color="auto"/>
                        <w:right w:val="none" w:sz="0" w:space="0" w:color="auto"/>
                      </w:divBdr>
                    </w:div>
                  </w:divsChild>
                </w:div>
                <w:div w:id="892228011">
                  <w:marLeft w:val="0"/>
                  <w:marRight w:val="0"/>
                  <w:marTop w:val="0"/>
                  <w:marBottom w:val="0"/>
                  <w:divBdr>
                    <w:top w:val="none" w:sz="0" w:space="0" w:color="auto"/>
                    <w:left w:val="none" w:sz="0" w:space="0" w:color="auto"/>
                    <w:bottom w:val="none" w:sz="0" w:space="0" w:color="auto"/>
                    <w:right w:val="none" w:sz="0" w:space="0" w:color="auto"/>
                  </w:divBdr>
                  <w:divsChild>
                    <w:div w:id="71165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45442">
      <w:bodyDiv w:val="1"/>
      <w:marLeft w:val="0"/>
      <w:marRight w:val="0"/>
      <w:marTop w:val="0"/>
      <w:marBottom w:val="0"/>
      <w:divBdr>
        <w:top w:val="none" w:sz="0" w:space="0" w:color="auto"/>
        <w:left w:val="none" w:sz="0" w:space="0" w:color="auto"/>
        <w:bottom w:val="none" w:sz="0" w:space="0" w:color="auto"/>
        <w:right w:val="none" w:sz="0" w:space="0" w:color="auto"/>
      </w:divBdr>
    </w:div>
    <w:div w:id="105587978">
      <w:bodyDiv w:val="1"/>
      <w:marLeft w:val="0"/>
      <w:marRight w:val="0"/>
      <w:marTop w:val="0"/>
      <w:marBottom w:val="0"/>
      <w:divBdr>
        <w:top w:val="none" w:sz="0" w:space="0" w:color="auto"/>
        <w:left w:val="none" w:sz="0" w:space="0" w:color="auto"/>
        <w:bottom w:val="none" w:sz="0" w:space="0" w:color="auto"/>
        <w:right w:val="none" w:sz="0" w:space="0" w:color="auto"/>
      </w:divBdr>
    </w:div>
    <w:div w:id="105857912">
      <w:bodyDiv w:val="1"/>
      <w:marLeft w:val="0"/>
      <w:marRight w:val="0"/>
      <w:marTop w:val="0"/>
      <w:marBottom w:val="0"/>
      <w:divBdr>
        <w:top w:val="none" w:sz="0" w:space="0" w:color="auto"/>
        <w:left w:val="none" w:sz="0" w:space="0" w:color="auto"/>
        <w:bottom w:val="none" w:sz="0" w:space="0" w:color="auto"/>
        <w:right w:val="none" w:sz="0" w:space="0" w:color="auto"/>
      </w:divBdr>
    </w:div>
    <w:div w:id="116220253">
      <w:bodyDiv w:val="1"/>
      <w:marLeft w:val="0"/>
      <w:marRight w:val="0"/>
      <w:marTop w:val="0"/>
      <w:marBottom w:val="0"/>
      <w:divBdr>
        <w:top w:val="none" w:sz="0" w:space="0" w:color="auto"/>
        <w:left w:val="none" w:sz="0" w:space="0" w:color="auto"/>
        <w:bottom w:val="none" w:sz="0" w:space="0" w:color="auto"/>
        <w:right w:val="none" w:sz="0" w:space="0" w:color="auto"/>
      </w:divBdr>
    </w:div>
    <w:div w:id="119735282">
      <w:bodyDiv w:val="1"/>
      <w:marLeft w:val="0"/>
      <w:marRight w:val="0"/>
      <w:marTop w:val="0"/>
      <w:marBottom w:val="0"/>
      <w:divBdr>
        <w:top w:val="none" w:sz="0" w:space="0" w:color="auto"/>
        <w:left w:val="none" w:sz="0" w:space="0" w:color="auto"/>
        <w:bottom w:val="none" w:sz="0" w:space="0" w:color="auto"/>
        <w:right w:val="none" w:sz="0" w:space="0" w:color="auto"/>
      </w:divBdr>
    </w:div>
    <w:div w:id="127205515">
      <w:bodyDiv w:val="1"/>
      <w:marLeft w:val="0"/>
      <w:marRight w:val="0"/>
      <w:marTop w:val="0"/>
      <w:marBottom w:val="0"/>
      <w:divBdr>
        <w:top w:val="none" w:sz="0" w:space="0" w:color="auto"/>
        <w:left w:val="none" w:sz="0" w:space="0" w:color="auto"/>
        <w:bottom w:val="none" w:sz="0" w:space="0" w:color="auto"/>
        <w:right w:val="none" w:sz="0" w:space="0" w:color="auto"/>
      </w:divBdr>
    </w:div>
    <w:div w:id="137304071">
      <w:bodyDiv w:val="1"/>
      <w:marLeft w:val="0"/>
      <w:marRight w:val="0"/>
      <w:marTop w:val="0"/>
      <w:marBottom w:val="0"/>
      <w:divBdr>
        <w:top w:val="none" w:sz="0" w:space="0" w:color="auto"/>
        <w:left w:val="none" w:sz="0" w:space="0" w:color="auto"/>
        <w:bottom w:val="none" w:sz="0" w:space="0" w:color="auto"/>
        <w:right w:val="none" w:sz="0" w:space="0" w:color="auto"/>
      </w:divBdr>
    </w:div>
    <w:div w:id="143472805">
      <w:bodyDiv w:val="1"/>
      <w:marLeft w:val="0"/>
      <w:marRight w:val="0"/>
      <w:marTop w:val="0"/>
      <w:marBottom w:val="0"/>
      <w:divBdr>
        <w:top w:val="none" w:sz="0" w:space="0" w:color="auto"/>
        <w:left w:val="none" w:sz="0" w:space="0" w:color="auto"/>
        <w:bottom w:val="none" w:sz="0" w:space="0" w:color="auto"/>
        <w:right w:val="none" w:sz="0" w:space="0" w:color="auto"/>
      </w:divBdr>
    </w:div>
    <w:div w:id="151651733">
      <w:bodyDiv w:val="1"/>
      <w:marLeft w:val="0"/>
      <w:marRight w:val="0"/>
      <w:marTop w:val="0"/>
      <w:marBottom w:val="0"/>
      <w:divBdr>
        <w:top w:val="none" w:sz="0" w:space="0" w:color="auto"/>
        <w:left w:val="none" w:sz="0" w:space="0" w:color="auto"/>
        <w:bottom w:val="none" w:sz="0" w:space="0" w:color="auto"/>
        <w:right w:val="none" w:sz="0" w:space="0" w:color="auto"/>
      </w:divBdr>
    </w:div>
    <w:div w:id="154272707">
      <w:bodyDiv w:val="1"/>
      <w:marLeft w:val="0"/>
      <w:marRight w:val="0"/>
      <w:marTop w:val="0"/>
      <w:marBottom w:val="0"/>
      <w:divBdr>
        <w:top w:val="none" w:sz="0" w:space="0" w:color="auto"/>
        <w:left w:val="none" w:sz="0" w:space="0" w:color="auto"/>
        <w:bottom w:val="none" w:sz="0" w:space="0" w:color="auto"/>
        <w:right w:val="none" w:sz="0" w:space="0" w:color="auto"/>
      </w:divBdr>
    </w:div>
    <w:div w:id="160585170">
      <w:bodyDiv w:val="1"/>
      <w:marLeft w:val="0"/>
      <w:marRight w:val="0"/>
      <w:marTop w:val="0"/>
      <w:marBottom w:val="0"/>
      <w:divBdr>
        <w:top w:val="none" w:sz="0" w:space="0" w:color="auto"/>
        <w:left w:val="none" w:sz="0" w:space="0" w:color="auto"/>
        <w:bottom w:val="none" w:sz="0" w:space="0" w:color="auto"/>
        <w:right w:val="none" w:sz="0" w:space="0" w:color="auto"/>
      </w:divBdr>
    </w:div>
    <w:div w:id="166141304">
      <w:bodyDiv w:val="1"/>
      <w:marLeft w:val="0"/>
      <w:marRight w:val="0"/>
      <w:marTop w:val="0"/>
      <w:marBottom w:val="0"/>
      <w:divBdr>
        <w:top w:val="none" w:sz="0" w:space="0" w:color="auto"/>
        <w:left w:val="none" w:sz="0" w:space="0" w:color="auto"/>
        <w:bottom w:val="none" w:sz="0" w:space="0" w:color="auto"/>
        <w:right w:val="none" w:sz="0" w:space="0" w:color="auto"/>
      </w:divBdr>
    </w:div>
    <w:div w:id="173958131">
      <w:bodyDiv w:val="1"/>
      <w:marLeft w:val="0"/>
      <w:marRight w:val="0"/>
      <w:marTop w:val="0"/>
      <w:marBottom w:val="0"/>
      <w:divBdr>
        <w:top w:val="none" w:sz="0" w:space="0" w:color="auto"/>
        <w:left w:val="none" w:sz="0" w:space="0" w:color="auto"/>
        <w:bottom w:val="none" w:sz="0" w:space="0" w:color="auto"/>
        <w:right w:val="none" w:sz="0" w:space="0" w:color="auto"/>
      </w:divBdr>
      <w:divsChild>
        <w:div w:id="1122579727">
          <w:marLeft w:val="0"/>
          <w:marRight w:val="0"/>
          <w:marTop w:val="0"/>
          <w:marBottom w:val="0"/>
          <w:divBdr>
            <w:top w:val="none" w:sz="0" w:space="0" w:color="auto"/>
            <w:left w:val="none" w:sz="0" w:space="0" w:color="auto"/>
            <w:bottom w:val="none" w:sz="0" w:space="0" w:color="auto"/>
            <w:right w:val="none" w:sz="0" w:space="0" w:color="auto"/>
          </w:divBdr>
          <w:divsChild>
            <w:div w:id="176698627">
              <w:marLeft w:val="0"/>
              <w:marRight w:val="0"/>
              <w:marTop w:val="0"/>
              <w:marBottom w:val="0"/>
              <w:divBdr>
                <w:top w:val="none" w:sz="0" w:space="0" w:color="auto"/>
                <w:left w:val="none" w:sz="0" w:space="0" w:color="auto"/>
                <w:bottom w:val="none" w:sz="0" w:space="0" w:color="auto"/>
                <w:right w:val="none" w:sz="0" w:space="0" w:color="auto"/>
              </w:divBdr>
              <w:divsChild>
                <w:div w:id="1295914069">
                  <w:marLeft w:val="0"/>
                  <w:marRight w:val="0"/>
                  <w:marTop w:val="0"/>
                  <w:marBottom w:val="0"/>
                  <w:divBdr>
                    <w:top w:val="none" w:sz="0" w:space="0" w:color="auto"/>
                    <w:left w:val="none" w:sz="0" w:space="0" w:color="auto"/>
                    <w:bottom w:val="none" w:sz="0" w:space="0" w:color="auto"/>
                    <w:right w:val="none" w:sz="0" w:space="0" w:color="auto"/>
                  </w:divBdr>
                  <w:divsChild>
                    <w:div w:id="6707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16682">
      <w:bodyDiv w:val="1"/>
      <w:marLeft w:val="0"/>
      <w:marRight w:val="0"/>
      <w:marTop w:val="0"/>
      <w:marBottom w:val="0"/>
      <w:divBdr>
        <w:top w:val="none" w:sz="0" w:space="0" w:color="auto"/>
        <w:left w:val="none" w:sz="0" w:space="0" w:color="auto"/>
        <w:bottom w:val="none" w:sz="0" w:space="0" w:color="auto"/>
        <w:right w:val="none" w:sz="0" w:space="0" w:color="auto"/>
      </w:divBdr>
    </w:div>
    <w:div w:id="182980845">
      <w:bodyDiv w:val="1"/>
      <w:marLeft w:val="0"/>
      <w:marRight w:val="0"/>
      <w:marTop w:val="0"/>
      <w:marBottom w:val="0"/>
      <w:divBdr>
        <w:top w:val="none" w:sz="0" w:space="0" w:color="auto"/>
        <w:left w:val="none" w:sz="0" w:space="0" w:color="auto"/>
        <w:bottom w:val="none" w:sz="0" w:space="0" w:color="auto"/>
        <w:right w:val="none" w:sz="0" w:space="0" w:color="auto"/>
      </w:divBdr>
    </w:div>
    <w:div w:id="195050593">
      <w:bodyDiv w:val="1"/>
      <w:marLeft w:val="0"/>
      <w:marRight w:val="0"/>
      <w:marTop w:val="0"/>
      <w:marBottom w:val="0"/>
      <w:divBdr>
        <w:top w:val="none" w:sz="0" w:space="0" w:color="auto"/>
        <w:left w:val="none" w:sz="0" w:space="0" w:color="auto"/>
        <w:bottom w:val="none" w:sz="0" w:space="0" w:color="auto"/>
        <w:right w:val="none" w:sz="0" w:space="0" w:color="auto"/>
      </w:divBdr>
      <w:divsChild>
        <w:div w:id="1008337704">
          <w:marLeft w:val="0"/>
          <w:marRight w:val="0"/>
          <w:marTop w:val="0"/>
          <w:marBottom w:val="0"/>
          <w:divBdr>
            <w:top w:val="none" w:sz="0" w:space="0" w:color="auto"/>
            <w:left w:val="none" w:sz="0" w:space="0" w:color="auto"/>
            <w:bottom w:val="none" w:sz="0" w:space="0" w:color="auto"/>
            <w:right w:val="none" w:sz="0" w:space="0" w:color="auto"/>
          </w:divBdr>
          <w:divsChild>
            <w:div w:id="1894846430">
              <w:marLeft w:val="0"/>
              <w:marRight w:val="0"/>
              <w:marTop w:val="0"/>
              <w:marBottom w:val="0"/>
              <w:divBdr>
                <w:top w:val="none" w:sz="0" w:space="0" w:color="auto"/>
                <w:left w:val="none" w:sz="0" w:space="0" w:color="auto"/>
                <w:bottom w:val="none" w:sz="0" w:space="0" w:color="auto"/>
                <w:right w:val="none" w:sz="0" w:space="0" w:color="auto"/>
              </w:divBdr>
              <w:divsChild>
                <w:div w:id="1202204755">
                  <w:marLeft w:val="0"/>
                  <w:marRight w:val="0"/>
                  <w:marTop w:val="0"/>
                  <w:marBottom w:val="0"/>
                  <w:divBdr>
                    <w:top w:val="none" w:sz="0" w:space="0" w:color="auto"/>
                    <w:left w:val="none" w:sz="0" w:space="0" w:color="auto"/>
                    <w:bottom w:val="none" w:sz="0" w:space="0" w:color="auto"/>
                    <w:right w:val="none" w:sz="0" w:space="0" w:color="auto"/>
                  </w:divBdr>
                  <w:divsChild>
                    <w:div w:id="191210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46279">
      <w:bodyDiv w:val="1"/>
      <w:marLeft w:val="0"/>
      <w:marRight w:val="0"/>
      <w:marTop w:val="0"/>
      <w:marBottom w:val="0"/>
      <w:divBdr>
        <w:top w:val="none" w:sz="0" w:space="0" w:color="auto"/>
        <w:left w:val="none" w:sz="0" w:space="0" w:color="auto"/>
        <w:bottom w:val="none" w:sz="0" w:space="0" w:color="auto"/>
        <w:right w:val="none" w:sz="0" w:space="0" w:color="auto"/>
      </w:divBdr>
      <w:divsChild>
        <w:div w:id="1578706353">
          <w:marLeft w:val="0"/>
          <w:marRight w:val="0"/>
          <w:marTop w:val="0"/>
          <w:marBottom w:val="0"/>
          <w:divBdr>
            <w:top w:val="none" w:sz="0" w:space="0" w:color="auto"/>
            <w:left w:val="none" w:sz="0" w:space="0" w:color="auto"/>
            <w:bottom w:val="none" w:sz="0" w:space="0" w:color="auto"/>
            <w:right w:val="none" w:sz="0" w:space="0" w:color="auto"/>
          </w:divBdr>
        </w:div>
      </w:divsChild>
    </w:div>
    <w:div w:id="214778169">
      <w:bodyDiv w:val="1"/>
      <w:marLeft w:val="0"/>
      <w:marRight w:val="0"/>
      <w:marTop w:val="0"/>
      <w:marBottom w:val="0"/>
      <w:divBdr>
        <w:top w:val="none" w:sz="0" w:space="0" w:color="auto"/>
        <w:left w:val="none" w:sz="0" w:space="0" w:color="auto"/>
        <w:bottom w:val="none" w:sz="0" w:space="0" w:color="auto"/>
        <w:right w:val="none" w:sz="0" w:space="0" w:color="auto"/>
      </w:divBdr>
      <w:divsChild>
        <w:div w:id="1123427331">
          <w:marLeft w:val="0"/>
          <w:marRight w:val="0"/>
          <w:marTop w:val="0"/>
          <w:marBottom w:val="0"/>
          <w:divBdr>
            <w:top w:val="none" w:sz="0" w:space="0" w:color="auto"/>
            <w:left w:val="none" w:sz="0" w:space="0" w:color="auto"/>
            <w:bottom w:val="none" w:sz="0" w:space="0" w:color="auto"/>
            <w:right w:val="none" w:sz="0" w:space="0" w:color="auto"/>
          </w:divBdr>
          <w:divsChild>
            <w:div w:id="1930045391">
              <w:marLeft w:val="0"/>
              <w:marRight w:val="0"/>
              <w:marTop w:val="0"/>
              <w:marBottom w:val="0"/>
              <w:divBdr>
                <w:top w:val="none" w:sz="0" w:space="0" w:color="auto"/>
                <w:left w:val="none" w:sz="0" w:space="0" w:color="auto"/>
                <w:bottom w:val="none" w:sz="0" w:space="0" w:color="auto"/>
                <w:right w:val="none" w:sz="0" w:space="0" w:color="auto"/>
              </w:divBdr>
              <w:divsChild>
                <w:div w:id="1264265268">
                  <w:marLeft w:val="0"/>
                  <w:marRight w:val="0"/>
                  <w:marTop w:val="0"/>
                  <w:marBottom w:val="0"/>
                  <w:divBdr>
                    <w:top w:val="none" w:sz="0" w:space="0" w:color="auto"/>
                    <w:left w:val="none" w:sz="0" w:space="0" w:color="auto"/>
                    <w:bottom w:val="none" w:sz="0" w:space="0" w:color="auto"/>
                    <w:right w:val="none" w:sz="0" w:space="0" w:color="auto"/>
                  </w:divBdr>
                  <w:divsChild>
                    <w:div w:id="34382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363956">
      <w:bodyDiv w:val="1"/>
      <w:marLeft w:val="0"/>
      <w:marRight w:val="0"/>
      <w:marTop w:val="0"/>
      <w:marBottom w:val="0"/>
      <w:divBdr>
        <w:top w:val="none" w:sz="0" w:space="0" w:color="auto"/>
        <w:left w:val="none" w:sz="0" w:space="0" w:color="auto"/>
        <w:bottom w:val="none" w:sz="0" w:space="0" w:color="auto"/>
        <w:right w:val="none" w:sz="0" w:space="0" w:color="auto"/>
      </w:divBdr>
      <w:divsChild>
        <w:div w:id="806581670">
          <w:marLeft w:val="0"/>
          <w:marRight w:val="0"/>
          <w:marTop w:val="0"/>
          <w:marBottom w:val="0"/>
          <w:divBdr>
            <w:top w:val="none" w:sz="0" w:space="0" w:color="auto"/>
            <w:left w:val="none" w:sz="0" w:space="0" w:color="auto"/>
            <w:bottom w:val="none" w:sz="0" w:space="0" w:color="auto"/>
            <w:right w:val="none" w:sz="0" w:space="0" w:color="auto"/>
          </w:divBdr>
          <w:divsChild>
            <w:div w:id="330371848">
              <w:marLeft w:val="0"/>
              <w:marRight w:val="0"/>
              <w:marTop w:val="0"/>
              <w:marBottom w:val="0"/>
              <w:divBdr>
                <w:top w:val="none" w:sz="0" w:space="0" w:color="auto"/>
                <w:left w:val="none" w:sz="0" w:space="0" w:color="auto"/>
                <w:bottom w:val="none" w:sz="0" w:space="0" w:color="auto"/>
                <w:right w:val="none" w:sz="0" w:space="0" w:color="auto"/>
              </w:divBdr>
              <w:divsChild>
                <w:div w:id="988481053">
                  <w:marLeft w:val="0"/>
                  <w:marRight w:val="0"/>
                  <w:marTop w:val="0"/>
                  <w:marBottom w:val="0"/>
                  <w:divBdr>
                    <w:top w:val="none" w:sz="0" w:space="0" w:color="auto"/>
                    <w:left w:val="none" w:sz="0" w:space="0" w:color="auto"/>
                    <w:bottom w:val="none" w:sz="0" w:space="0" w:color="auto"/>
                    <w:right w:val="none" w:sz="0" w:space="0" w:color="auto"/>
                  </w:divBdr>
                  <w:divsChild>
                    <w:div w:id="14305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554962">
      <w:bodyDiv w:val="1"/>
      <w:marLeft w:val="0"/>
      <w:marRight w:val="0"/>
      <w:marTop w:val="0"/>
      <w:marBottom w:val="0"/>
      <w:divBdr>
        <w:top w:val="none" w:sz="0" w:space="0" w:color="auto"/>
        <w:left w:val="none" w:sz="0" w:space="0" w:color="auto"/>
        <w:bottom w:val="none" w:sz="0" w:space="0" w:color="auto"/>
        <w:right w:val="none" w:sz="0" w:space="0" w:color="auto"/>
      </w:divBdr>
    </w:div>
    <w:div w:id="221141015">
      <w:bodyDiv w:val="1"/>
      <w:marLeft w:val="0"/>
      <w:marRight w:val="0"/>
      <w:marTop w:val="0"/>
      <w:marBottom w:val="0"/>
      <w:divBdr>
        <w:top w:val="none" w:sz="0" w:space="0" w:color="auto"/>
        <w:left w:val="none" w:sz="0" w:space="0" w:color="auto"/>
        <w:bottom w:val="none" w:sz="0" w:space="0" w:color="auto"/>
        <w:right w:val="none" w:sz="0" w:space="0" w:color="auto"/>
      </w:divBdr>
    </w:div>
    <w:div w:id="226960531">
      <w:bodyDiv w:val="1"/>
      <w:marLeft w:val="0"/>
      <w:marRight w:val="0"/>
      <w:marTop w:val="0"/>
      <w:marBottom w:val="0"/>
      <w:divBdr>
        <w:top w:val="none" w:sz="0" w:space="0" w:color="auto"/>
        <w:left w:val="none" w:sz="0" w:space="0" w:color="auto"/>
        <w:bottom w:val="none" w:sz="0" w:space="0" w:color="auto"/>
        <w:right w:val="none" w:sz="0" w:space="0" w:color="auto"/>
      </w:divBdr>
    </w:div>
    <w:div w:id="239490570">
      <w:bodyDiv w:val="1"/>
      <w:marLeft w:val="0"/>
      <w:marRight w:val="0"/>
      <w:marTop w:val="0"/>
      <w:marBottom w:val="0"/>
      <w:divBdr>
        <w:top w:val="none" w:sz="0" w:space="0" w:color="auto"/>
        <w:left w:val="none" w:sz="0" w:space="0" w:color="auto"/>
        <w:bottom w:val="none" w:sz="0" w:space="0" w:color="auto"/>
        <w:right w:val="none" w:sz="0" w:space="0" w:color="auto"/>
      </w:divBdr>
      <w:divsChild>
        <w:div w:id="630280848">
          <w:marLeft w:val="0"/>
          <w:marRight w:val="0"/>
          <w:marTop w:val="0"/>
          <w:marBottom w:val="0"/>
          <w:divBdr>
            <w:top w:val="none" w:sz="0" w:space="0" w:color="auto"/>
            <w:left w:val="none" w:sz="0" w:space="0" w:color="auto"/>
            <w:bottom w:val="none" w:sz="0" w:space="0" w:color="auto"/>
            <w:right w:val="none" w:sz="0" w:space="0" w:color="auto"/>
          </w:divBdr>
          <w:divsChild>
            <w:div w:id="1880510724">
              <w:marLeft w:val="0"/>
              <w:marRight w:val="0"/>
              <w:marTop w:val="0"/>
              <w:marBottom w:val="0"/>
              <w:divBdr>
                <w:top w:val="none" w:sz="0" w:space="0" w:color="auto"/>
                <w:left w:val="none" w:sz="0" w:space="0" w:color="auto"/>
                <w:bottom w:val="none" w:sz="0" w:space="0" w:color="auto"/>
                <w:right w:val="none" w:sz="0" w:space="0" w:color="auto"/>
              </w:divBdr>
              <w:divsChild>
                <w:div w:id="1342203123">
                  <w:marLeft w:val="0"/>
                  <w:marRight w:val="0"/>
                  <w:marTop w:val="0"/>
                  <w:marBottom w:val="0"/>
                  <w:divBdr>
                    <w:top w:val="none" w:sz="0" w:space="0" w:color="auto"/>
                    <w:left w:val="none" w:sz="0" w:space="0" w:color="auto"/>
                    <w:bottom w:val="none" w:sz="0" w:space="0" w:color="auto"/>
                    <w:right w:val="none" w:sz="0" w:space="0" w:color="auto"/>
                  </w:divBdr>
                  <w:divsChild>
                    <w:div w:id="42141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892220">
      <w:bodyDiv w:val="1"/>
      <w:marLeft w:val="0"/>
      <w:marRight w:val="0"/>
      <w:marTop w:val="0"/>
      <w:marBottom w:val="0"/>
      <w:divBdr>
        <w:top w:val="none" w:sz="0" w:space="0" w:color="auto"/>
        <w:left w:val="none" w:sz="0" w:space="0" w:color="auto"/>
        <w:bottom w:val="none" w:sz="0" w:space="0" w:color="auto"/>
        <w:right w:val="none" w:sz="0" w:space="0" w:color="auto"/>
      </w:divBdr>
    </w:div>
    <w:div w:id="259029912">
      <w:bodyDiv w:val="1"/>
      <w:marLeft w:val="0"/>
      <w:marRight w:val="0"/>
      <w:marTop w:val="0"/>
      <w:marBottom w:val="0"/>
      <w:divBdr>
        <w:top w:val="none" w:sz="0" w:space="0" w:color="auto"/>
        <w:left w:val="none" w:sz="0" w:space="0" w:color="auto"/>
        <w:bottom w:val="none" w:sz="0" w:space="0" w:color="auto"/>
        <w:right w:val="none" w:sz="0" w:space="0" w:color="auto"/>
      </w:divBdr>
      <w:divsChild>
        <w:div w:id="305744418">
          <w:marLeft w:val="0"/>
          <w:marRight w:val="0"/>
          <w:marTop w:val="0"/>
          <w:marBottom w:val="0"/>
          <w:divBdr>
            <w:top w:val="none" w:sz="0" w:space="0" w:color="auto"/>
            <w:left w:val="none" w:sz="0" w:space="0" w:color="auto"/>
            <w:bottom w:val="none" w:sz="0" w:space="0" w:color="auto"/>
            <w:right w:val="none" w:sz="0" w:space="0" w:color="auto"/>
          </w:divBdr>
          <w:divsChild>
            <w:div w:id="487792676">
              <w:marLeft w:val="0"/>
              <w:marRight w:val="0"/>
              <w:marTop w:val="0"/>
              <w:marBottom w:val="0"/>
              <w:divBdr>
                <w:top w:val="none" w:sz="0" w:space="0" w:color="auto"/>
                <w:left w:val="none" w:sz="0" w:space="0" w:color="auto"/>
                <w:bottom w:val="none" w:sz="0" w:space="0" w:color="auto"/>
                <w:right w:val="none" w:sz="0" w:space="0" w:color="auto"/>
              </w:divBdr>
              <w:divsChild>
                <w:div w:id="1931084564">
                  <w:marLeft w:val="0"/>
                  <w:marRight w:val="0"/>
                  <w:marTop w:val="0"/>
                  <w:marBottom w:val="0"/>
                  <w:divBdr>
                    <w:top w:val="none" w:sz="0" w:space="0" w:color="auto"/>
                    <w:left w:val="none" w:sz="0" w:space="0" w:color="auto"/>
                    <w:bottom w:val="none" w:sz="0" w:space="0" w:color="auto"/>
                    <w:right w:val="none" w:sz="0" w:space="0" w:color="auto"/>
                  </w:divBdr>
                  <w:divsChild>
                    <w:div w:id="84223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69168">
      <w:bodyDiv w:val="1"/>
      <w:marLeft w:val="0"/>
      <w:marRight w:val="0"/>
      <w:marTop w:val="0"/>
      <w:marBottom w:val="0"/>
      <w:divBdr>
        <w:top w:val="none" w:sz="0" w:space="0" w:color="auto"/>
        <w:left w:val="none" w:sz="0" w:space="0" w:color="auto"/>
        <w:bottom w:val="none" w:sz="0" w:space="0" w:color="auto"/>
        <w:right w:val="none" w:sz="0" w:space="0" w:color="auto"/>
      </w:divBdr>
      <w:divsChild>
        <w:div w:id="609165641">
          <w:marLeft w:val="0"/>
          <w:marRight w:val="0"/>
          <w:marTop w:val="0"/>
          <w:marBottom w:val="0"/>
          <w:divBdr>
            <w:top w:val="none" w:sz="0" w:space="0" w:color="auto"/>
            <w:left w:val="none" w:sz="0" w:space="0" w:color="auto"/>
            <w:bottom w:val="none" w:sz="0" w:space="0" w:color="auto"/>
            <w:right w:val="none" w:sz="0" w:space="0" w:color="auto"/>
          </w:divBdr>
          <w:divsChild>
            <w:div w:id="62217257">
              <w:marLeft w:val="0"/>
              <w:marRight w:val="0"/>
              <w:marTop w:val="0"/>
              <w:marBottom w:val="0"/>
              <w:divBdr>
                <w:top w:val="none" w:sz="0" w:space="0" w:color="auto"/>
                <w:left w:val="none" w:sz="0" w:space="0" w:color="auto"/>
                <w:bottom w:val="none" w:sz="0" w:space="0" w:color="auto"/>
                <w:right w:val="none" w:sz="0" w:space="0" w:color="auto"/>
              </w:divBdr>
              <w:divsChild>
                <w:div w:id="1341004755">
                  <w:marLeft w:val="0"/>
                  <w:marRight w:val="0"/>
                  <w:marTop w:val="0"/>
                  <w:marBottom w:val="0"/>
                  <w:divBdr>
                    <w:top w:val="none" w:sz="0" w:space="0" w:color="auto"/>
                    <w:left w:val="none" w:sz="0" w:space="0" w:color="auto"/>
                    <w:bottom w:val="none" w:sz="0" w:space="0" w:color="auto"/>
                    <w:right w:val="none" w:sz="0" w:space="0" w:color="auto"/>
                  </w:divBdr>
                  <w:divsChild>
                    <w:div w:id="1783450124">
                      <w:marLeft w:val="0"/>
                      <w:marRight w:val="0"/>
                      <w:marTop w:val="0"/>
                      <w:marBottom w:val="0"/>
                      <w:divBdr>
                        <w:top w:val="none" w:sz="0" w:space="0" w:color="auto"/>
                        <w:left w:val="none" w:sz="0" w:space="0" w:color="auto"/>
                        <w:bottom w:val="none" w:sz="0" w:space="0" w:color="auto"/>
                        <w:right w:val="none" w:sz="0" w:space="0" w:color="auto"/>
                      </w:divBdr>
                    </w:div>
                  </w:divsChild>
                </w:div>
                <w:div w:id="1296447553">
                  <w:marLeft w:val="0"/>
                  <w:marRight w:val="0"/>
                  <w:marTop w:val="0"/>
                  <w:marBottom w:val="0"/>
                  <w:divBdr>
                    <w:top w:val="none" w:sz="0" w:space="0" w:color="auto"/>
                    <w:left w:val="none" w:sz="0" w:space="0" w:color="auto"/>
                    <w:bottom w:val="none" w:sz="0" w:space="0" w:color="auto"/>
                    <w:right w:val="none" w:sz="0" w:space="0" w:color="auto"/>
                  </w:divBdr>
                  <w:divsChild>
                    <w:div w:id="1867404142">
                      <w:marLeft w:val="0"/>
                      <w:marRight w:val="0"/>
                      <w:marTop w:val="0"/>
                      <w:marBottom w:val="0"/>
                      <w:divBdr>
                        <w:top w:val="none" w:sz="0" w:space="0" w:color="auto"/>
                        <w:left w:val="none" w:sz="0" w:space="0" w:color="auto"/>
                        <w:bottom w:val="none" w:sz="0" w:space="0" w:color="auto"/>
                        <w:right w:val="none" w:sz="0" w:space="0" w:color="auto"/>
                      </w:divBdr>
                    </w:div>
                  </w:divsChild>
                </w:div>
                <w:div w:id="1350376827">
                  <w:marLeft w:val="0"/>
                  <w:marRight w:val="0"/>
                  <w:marTop w:val="0"/>
                  <w:marBottom w:val="0"/>
                  <w:divBdr>
                    <w:top w:val="none" w:sz="0" w:space="0" w:color="auto"/>
                    <w:left w:val="none" w:sz="0" w:space="0" w:color="auto"/>
                    <w:bottom w:val="none" w:sz="0" w:space="0" w:color="auto"/>
                    <w:right w:val="none" w:sz="0" w:space="0" w:color="auto"/>
                  </w:divBdr>
                  <w:divsChild>
                    <w:div w:id="75512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165653">
      <w:bodyDiv w:val="1"/>
      <w:marLeft w:val="0"/>
      <w:marRight w:val="0"/>
      <w:marTop w:val="0"/>
      <w:marBottom w:val="0"/>
      <w:divBdr>
        <w:top w:val="none" w:sz="0" w:space="0" w:color="auto"/>
        <w:left w:val="none" w:sz="0" w:space="0" w:color="auto"/>
        <w:bottom w:val="none" w:sz="0" w:space="0" w:color="auto"/>
        <w:right w:val="none" w:sz="0" w:space="0" w:color="auto"/>
      </w:divBdr>
      <w:divsChild>
        <w:div w:id="1547135317">
          <w:marLeft w:val="0"/>
          <w:marRight w:val="0"/>
          <w:marTop w:val="0"/>
          <w:marBottom w:val="0"/>
          <w:divBdr>
            <w:top w:val="none" w:sz="0" w:space="0" w:color="auto"/>
            <w:left w:val="none" w:sz="0" w:space="0" w:color="auto"/>
            <w:bottom w:val="none" w:sz="0" w:space="0" w:color="auto"/>
            <w:right w:val="none" w:sz="0" w:space="0" w:color="auto"/>
          </w:divBdr>
          <w:divsChild>
            <w:div w:id="902373137">
              <w:marLeft w:val="0"/>
              <w:marRight w:val="0"/>
              <w:marTop w:val="0"/>
              <w:marBottom w:val="0"/>
              <w:divBdr>
                <w:top w:val="none" w:sz="0" w:space="0" w:color="auto"/>
                <w:left w:val="none" w:sz="0" w:space="0" w:color="auto"/>
                <w:bottom w:val="none" w:sz="0" w:space="0" w:color="auto"/>
                <w:right w:val="none" w:sz="0" w:space="0" w:color="auto"/>
              </w:divBdr>
              <w:divsChild>
                <w:div w:id="1282109422">
                  <w:marLeft w:val="0"/>
                  <w:marRight w:val="0"/>
                  <w:marTop w:val="0"/>
                  <w:marBottom w:val="0"/>
                  <w:divBdr>
                    <w:top w:val="none" w:sz="0" w:space="0" w:color="auto"/>
                    <w:left w:val="none" w:sz="0" w:space="0" w:color="auto"/>
                    <w:bottom w:val="none" w:sz="0" w:space="0" w:color="auto"/>
                    <w:right w:val="none" w:sz="0" w:space="0" w:color="auto"/>
                  </w:divBdr>
                  <w:divsChild>
                    <w:div w:id="1026172309">
                      <w:marLeft w:val="0"/>
                      <w:marRight w:val="0"/>
                      <w:marTop w:val="0"/>
                      <w:marBottom w:val="0"/>
                      <w:divBdr>
                        <w:top w:val="none" w:sz="0" w:space="0" w:color="auto"/>
                        <w:left w:val="none" w:sz="0" w:space="0" w:color="auto"/>
                        <w:bottom w:val="none" w:sz="0" w:space="0" w:color="auto"/>
                        <w:right w:val="none" w:sz="0" w:space="0" w:color="auto"/>
                      </w:divBdr>
                      <w:divsChild>
                        <w:div w:id="2032413040">
                          <w:marLeft w:val="0"/>
                          <w:marRight w:val="0"/>
                          <w:marTop w:val="0"/>
                          <w:marBottom w:val="0"/>
                          <w:divBdr>
                            <w:top w:val="none" w:sz="0" w:space="0" w:color="auto"/>
                            <w:left w:val="none" w:sz="0" w:space="0" w:color="auto"/>
                            <w:bottom w:val="none" w:sz="0" w:space="0" w:color="auto"/>
                            <w:right w:val="none" w:sz="0" w:space="0" w:color="auto"/>
                          </w:divBdr>
                          <w:divsChild>
                            <w:div w:id="607810247">
                              <w:marLeft w:val="0"/>
                              <w:marRight w:val="0"/>
                              <w:marTop w:val="0"/>
                              <w:marBottom w:val="0"/>
                              <w:divBdr>
                                <w:top w:val="none" w:sz="0" w:space="0" w:color="auto"/>
                                <w:left w:val="none" w:sz="0" w:space="0" w:color="auto"/>
                                <w:bottom w:val="none" w:sz="0" w:space="0" w:color="auto"/>
                                <w:right w:val="none" w:sz="0" w:space="0" w:color="auto"/>
                              </w:divBdr>
                              <w:divsChild>
                                <w:div w:id="1925063226">
                                  <w:marLeft w:val="0"/>
                                  <w:marRight w:val="0"/>
                                  <w:marTop w:val="0"/>
                                  <w:marBottom w:val="0"/>
                                  <w:divBdr>
                                    <w:top w:val="none" w:sz="0" w:space="0" w:color="auto"/>
                                    <w:left w:val="none" w:sz="0" w:space="0" w:color="auto"/>
                                    <w:bottom w:val="none" w:sz="0" w:space="0" w:color="auto"/>
                                    <w:right w:val="none" w:sz="0" w:space="0" w:color="auto"/>
                                  </w:divBdr>
                                  <w:divsChild>
                                    <w:div w:id="9015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3944768">
      <w:bodyDiv w:val="1"/>
      <w:marLeft w:val="0"/>
      <w:marRight w:val="0"/>
      <w:marTop w:val="0"/>
      <w:marBottom w:val="0"/>
      <w:divBdr>
        <w:top w:val="none" w:sz="0" w:space="0" w:color="auto"/>
        <w:left w:val="none" w:sz="0" w:space="0" w:color="auto"/>
        <w:bottom w:val="none" w:sz="0" w:space="0" w:color="auto"/>
        <w:right w:val="none" w:sz="0" w:space="0" w:color="auto"/>
      </w:divBdr>
    </w:div>
    <w:div w:id="275991679">
      <w:bodyDiv w:val="1"/>
      <w:marLeft w:val="0"/>
      <w:marRight w:val="0"/>
      <w:marTop w:val="0"/>
      <w:marBottom w:val="0"/>
      <w:divBdr>
        <w:top w:val="none" w:sz="0" w:space="0" w:color="auto"/>
        <w:left w:val="none" w:sz="0" w:space="0" w:color="auto"/>
        <w:bottom w:val="none" w:sz="0" w:space="0" w:color="auto"/>
        <w:right w:val="none" w:sz="0" w:space="0" w:color="auto"/>
      </w:divBdr>
      <w:divsChild>
        <w:div w:id="1139416056">
          <w:marLeft w:val="0"/>
          <w:marRight w:val="0"/>
          <w:marTop w:val="0"/>
          <w:marBottom w:val="0"/>
          <w:divBdr>
            <w:top w:val="none" w:sz="0" w:space="0" w:color="auto"/>
            <w:left w:val="none" w:sz="0" w:space="0" w:color="auto"/>
            <w:bottom w:val="none" w:sz="0" w:space="0" w:color="auto"/>
            <w:right w:val="none" w:sz="0" w:space="0" w:color="auto"/>
          </w:divBdr>
          <w:divsChild>
            <w:div w:id="1964920115">
              <w:marLeft w:val="0"/>
              <w:marRight w:val="0"/>
              <w:marTop w:val="0"/>
              <w:marBottom w:val="0"/>
              <w:divBdr>
                <w:top w:val="none" w:sz="0" w:space="0" w:color="auto"/>
                <w:left w:val="none" w:sz="0" w:space="0" w:color="auto"/>
                <w:bottom w:val="none" w:sz="0" w:space="0" w:color="auto"/>
                <w:right w:val="none" w:sz="0" w:space="0" w:color="auto"/>
              </w:divBdr>
              <w:divsChild>
                <w:div w:id="652102644">
                  <w:marLeft w:val="0"/>
                  <w:marRight w:val="0"/>
                  <w:marTop w:val="0"/>
                  <w:marBottom w:val="0"/>
                  <w:divBdr>
                    <w:top w:val="none" w:sz="0" w:space="0" w:color="auto"/>
                    <w:left w:val="none" w:sz="0" w:space="0" w:color="auto"/>
                    <w:bottom w:val="none" w:sz="0" w:space="0" w:color="auto"/>
                    <w:right w:val="none" w:sz="0" w:space="0" w:color="auto"/>
                  </w:divBdr>
                  <w:divsChild>
                    <w:div w:id="187029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646601">
      <w:bodyDiv w:val="1"/>
      <w:marLeft w:val="0"/>
      <w:marRight w:val="0"/>
      <w:marTop w:val="0"/>
      <w:marBottom w:val="0"/>
      <w:divBdr>
        <w:top w:val="none" w:sz="0" w:space="0" w:color="auto"/>
        <w:left w:val="none" w:sz="0" w:space="0" w:color="auto"/>
        <w:bottom w:val="none" w:sz="0" w:space="0" w:color="auto"/>
        <w:right w:val="none" w:sz="0" w:space="0" w:color="auto"/>
      </w:divBdr>
    </w:div>
    <w:div w:id="282201187">
      <w:bodyDiv w:val="1"/>
      <w:marLeft w:val="0"/>
      <w:marRight w:val="0"/>
      <w:marTop w:val="0"/>
      <w:marBottom w:val="0"/>
      <w:divBdr>
        <w:top w:val="none" w:sz="0" w:space="0" w:color="auto"/>
        <w:left w:val="none" w:sz="0" w:space="0" w:color="auto"/>
        <w:bottom w:val="none" w:sz="0" w:space="0" w:color="auto"/>
        <w:right w:val="none" w:sz="0" w:space="0" w:color="auto"/>
      </w:divBdr>
    </w:div>
    <w:div w:id="288437187">
      <w:bodyDiv w:val="1"/>
      <w:marLeft w:val="0"/>
      <w:marRight w:val="0"/>
      <w:marTop w:val="0"/>
      <w:marBottom w:val="0"/>
      <w:divBdr>
        <w:top w:val="none" w:sz="0" w:space="0" w:color="auto"/>
        <w:left w:val="none" w:sz="0" w:space="0" w:color="auto"/>
        <w:bottom w:val="none" w:sz="0" w:space="0" w:color="auto"/>
        <w:right w:val="none" w:sz="0" w:space="0" w:color="auto"/>
      </w:divBdr>
    </w:div>
    <w:div w:id="295574720">
      <w:bodyDiv w:val="1"/>
      <w:marLeft w:val="0"/>
      <w:marRight w:val="0"/>
      <w:marTop w:val="0"/>
      <w:marBottom w:val="0"/>
      <w:divBdr>
        <w:top w:val="none" w:sz="0" w:space="0" w:color="auto"/>
        <w:left w:val="none" w:sz="0" w:space="0" w:color="auto"/>
        <w:bottom w:val="none" w:sz="0" w:space="0" w:color="auto"/>
        <w:right w:val="none" w:sz="0" w:space="0" w:color="auto"/>
      </w:divBdr>
      <w:divsChild>
        <w:div w:id="1471089245">
          <w:marLeft w:val="0"/>
          <w:marRight w:val="0"/>
          <w:marTop w:val="0"/>
          <w:marBottom w:val="0"/>
          <w:divBdr>
            <w:top w:val="none" w:sz="0" w:space="0" w:color="auto"/>
            <w:left w:val="none" w:sz="0" w:space="0" w:color="auto"/>
            <w:bottom w:val="none" w:sz="0" w:space="0" w:color="auto"/>
            <w:right w:val="none" w:sz="0" w:space="0" w:color="auto"/>
          </w:divBdr>
          <w:divsChild>
            <w:div w:id="1914198978">
              <w:marLeft w:val="0"/>
              <w:marRight w:val="0"/>
              <w:marTop w:val="0"/>
              <w:marBottom w:val="0"/>
              <w:divBdr>
                <w:top w:val="none" w:sz="0" w:space="0" w:color="auto"/>
                <w:left w:val="none" w:sz="0" w:space="0" w:color="auto"/>
                <w:bottom w:val="none" w:sz="0" w:space="0" w:color="auto"/>
                <w:right w:val="none" w:sz="0" w:space="0" w:color="auto"/>
              </w:divBdr>
              <w:divsChild>
                <w:div w:id="989090147">
                  <w:marLeft w:val="0"/>
                  <w:marRight w:val="0"/>
                  <w:marTop w:val="0"/>
                  <w:marBottom w:val="0"/>
                  <w:divBdr>
                    <w:top w:val="none" w:sz="0" w:space="0" w:color="auto"/>
                    <w:left w:val="none" w:sz="0" w:space="0" w:color="auto"/>
                    <w:bottom w:val="none" w:sz="0" w:space="0" w:color="auto"/>
                    <w:right w:val="none" w:sz="0" w:space="0" w:color="auto"/>
                  </w:divBdr>
                  <w:divsChild>
                    <w:div w:id="119704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421861">
      <w:bodyDiv w:val="1"/>
      <w:marLeft w:val="0"/>
      <w:marRight w:val="0"/>
      <w:marTop w:val="0"/>
      <w:marBottom w:val="0"/>
      <w:divBdr>
        <w:top w:val="none" w:sz="0" w:space="0" w:color="auto"/>
        <w:left w:val="none" w:sz="0" w:space="0" w:color="auto"/>
        <w:bottom w:val="none" w:sz="0" w:space="0" w:color="auto"/>
        <w:right w:val="none" w:sz="0" w:space="0" w:color="auto"/>
      </w:divBdr>
      <w:divsChild>
        <w:div w:id="1983654452">
          <w:marLeft w:val="0"/>
          <w:marRight w:val="0"/>
          <w:marTop w:val="0"/>
          <w:marBottom w:val="0"/>
          <w:divBdr>
            <w:top w:val="none" w:sz="0" w:space="0" w:color="auto"/>
            <w:left w:val="none" w:sz="0" w:space="0" w:color="auto"/>
            <w:bottom w:val="none" w:sz="0" w:space="0" w:color="auto"/>
            <w:right w:val="none" w:sz="0" w:space="0" w:color="auto"/>
          </w:divBdr>
          <w:divsChild>
            <w:div w:id="549533069">
              <w:marLeft w:val="0"/>
              <w:marRight w:val="0"/>
              <w:marTop w:val="0"/>
              <w:marBottom w:val="0"/>
              <w:divBdr>
                <w:top w:val="none" w:sz="0" w:space="0" w:color="auto"/>
                <w:left w:val="none" w:sz="0" w:space="0" w:color="auto"/>
                <w:bottom w:val="none" w:sz="0" w:space="0" w:color="auto"/>
                <w:right w:val="none" w:sz="0" w:space="0" w:color="auto"/>
              </w:divBdr>
              <w:divsChild>
                <w:div w:id="1255744886">
                  <w:marLeft w:val="0"/>
                  <w:marRight w:val="0"/>
                  <w:marTop w:val="0"/>
                  <w:marBottom w:val="0"/>
                  <w:divBdr>
                    <w:top w:val="none" w:sz="0" w:space="0" w:color="auto"/>
                    <w:left w:val="none" w:sz="0" w:space="0" w:color="auto"/>
                    <w:bottom w:val="none" w:sz="0" w:space="0" w:color="auto"/>
                    <w:right w:val="none" w:sz="0" w:space="0" w:color="auto"/>
                  </w:divBdr>
                  <w:divsChild>
                    <w:div w:id="2140561830">
                      <w:marLeft w:val="0"/>
                      <w:marRight w:val="0"/>
                      <w:marTop w:val="0"/>
                      <w:marBottom w:val="0"/>
                      <w:divBdr>
                        <w:top w:val="none" w:sz="0" w:space="0" w:color="auto"/>
                        <w:left w:val="none" w:sz="0" w:space="0" w:color="auto"/>
                        <w:bottom w:val="none" w:sz="0" w:space="0" w:color="auto"/>
                        <w:right w:val="none" w:sz="0" w:space="0" w:color="auto"/>
                      </w:divBdr>
                    </w:div>
                  </w:divsChild>
                </w:div>
                <w:div w:id="408574061">
                  <w:marLeft w:val="0"/>
                  <w:marRight w:val="0"/>
                  <w:marTop w:val="0"/>
                  <w:marBottom w:val="0"/>
                  <w:divBdr>
                    <w:top w:val="none" w:sz="0" w:space="0" w:color="auto"/>
                    <w:left w:val="none" w:sz="0" w:space="0" w:color="auto"/>
                    <w:bottom w:val="none" w:sz="0" w:space="0" w:color="auto"/>
                    <w:right w:val="none" w:sz="0" w:space="0" w:color="auto"/>
                  </w:divBdr>
                  <w:divsChild>
                    <w:div w:id="1085221925">
                      <w:marLeft w:val="0"/>
                      <w:marRight w:val="0"/>
                      <w:marTop w:val="0"/>
                      <w:marBottom w:val="0"/>
                      <w:divBdr>
                        <w:top w:val="none" w:sz="0" w:space="0" w:color="auto"/>
                        <w:left w:val="none" w:sz="0" w:space="0" w:color="auto"/>
                        <w:bottom w:val="none" w:sz="0" w:space="0" w:color="auto"/>
                        <w:right w:val="none" w:sz="0" w:space="0" w:color="auto"/>
                      </w:divBdr>
                    </w:div>
                  </w:divsChild>
                </w:div>
                <w:div w:id="1111584026">
                  <w:marLeft w:val="0"/>
                  <w:marRight w:val="0"/>
                  <w:marTop w:val="0"/>
                  <w:marBottom w:val="0"/>
                  <w:divBdr>
                    <w:top w:val="none" w:sz="0" w:space="0" w:color="auto"/>
                    <w:left w:val="none" w:sz="0" w:space="0" w:color="auto"/>
                    <w:bottom w:val="none" w:sz="0" w:space="0" w:color="auto"/>
                    <w:right w:val="none" w:sz="0" w:space="0" w:color="auto"/>
                  </w:divBdr>
                  <w:divsChild>
                    <w:div w:id="20170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814805">
      <w:bodyDiv w:val="1"/>
      <w:marLeft w:val="0"/>
      <w:marRight w:val="0"/>
      <w:marTop w:val="0"/>
      <w:marBottom w:val="0"/>
      <w:divBdr>
        <w:top w:val="none" w:sz="0" w:space="0" w:color="auto"/>
        <w:left w:val="none" w:sz="0" w:space="0" w:color="auto"/>
        <w:bottom w:val="none" w:sz="0" w:space="0" w:color="auto"/>
        <w:right w:val="none" w:sz="0" w:space="0" w:color="auto"/>
      </w:divBdr>
      <w:divsChild>
        <w:div w:id="363021861">
          <w:marLeft w:val="0"/>
          <w:marRight w:val="0"/>
          <w:marTop w:val="0"/>
          <w:marBottom w:val="0"/>
          <w:divBdr>
            <w:top w:val="none" w:sz="0" w:space="0" w:color="auto"/>
            <w:left w:val="none" w:sz="0" w:space="0" w:color="auto"/>
            <w:bottom w:val="none" w:sz="0" w:space="0" w:color="auto"/>
            <w:right w:val="none" w:sz="0" w:space="0" w:color="auto"/>
          </w:divBdr>
          <w:divsChild>
            <w:div w:id="379474587">
              <w:marLeft w:val="0"/>
              <w:marRight w:val="0"/>
              <w:marTop w:val="0"/>
              <w:marBottom w:val="0"/>
              <w:divBdr>
                <w:top w:val="none" w:sz="0" w:space="0" w:color="auto"/>
                <w:left w:val="none" w:sz="0" w:space="0" w:color="auto"/>
                <w:bottom w:val="none" w:sz="0" w:space="0" w:color="auto"/>
                <w:right w:val="none" w:sz="0" w:space="0" w:color="auto"/>
              </w:divBdr>
              <w:divsChild>
                <w:div w:id="171798493">
                  <w:marLeft w:val="0"/>
                  <w:marRight w:val="0"/>
                  <w:marTop w:val="0"/>
                  <w:marBottom w:val="0"/>
                  <w:divBdr>
                    <w:top w:val="none" w:sz="0" w:space="0" w:color="auto"/>
                    <w:left w:val="none" w:sz="0" w:space="0" w:color="auto"/>
                    <w:bottom w:val="none" w:sz="0" w:space="0" w:color="auto"/>
                    <w:right w:val="none" w:sz="0" w:space="0" w:color="auto"/>
                  </w:divBdr>
                  <w:divsChild>
                    <w:div w:id="8283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395632">
      <w:bodyDiv w:val="1"/>
      <w:marLeft w:val="0"/>
      <w:marRight w:val="0"/>
      <w:marTop w:val="0"/>
      <w:marBottom w:val="0"/>
      <w:divBdr>
        <w:top w:val="none" w:sz="0" w:space="0" w:color="auto"/>
        <w:left w:val="none" w:sz="0" w:space="0" w:color="auto"/>
        <w:bottom w:val="none" w:sz="0" w:space="0" w:color="auto"/>
        <w:right w:val="none" w:sz="0" w:space="0" w:color="auto"/>
      </w:divBdr>
      <w:divsChild>
        <w:div w:id="141774413">
          <w:marLeft w:val="0"/>
          <w:marRight w:val="0"/>
          <w:marTop w:val="0"/>
          <w:marBottom w:val="0"/>
          <w:divBdr>
            <w:top w:val="none" w:sz="0" w:space="0" w:color="auto"/>
            <w:left w:val="none" w:sz="0" w:space="0" w:color="auto"/>
            <w:bottom w:val="none" w:sz="0" w:space="0" w:color="auto"/>
            <w:right w:val="none" w:sz="0" w:space="0" w:color="auto"/>
          </w:divBdr>
          <w:divsChild>
            <w:div w:id="1202399482">
              <w:marLeft w:val="0"/>
              <w:marRight w:val="0"/>
              <w:marTop w:val="0"/>
              <w:marBottom w:val="0"/>
              <w:divBdr>
                <w:top w:val="none" w:sz="0" w:space="0" w:color="auto"/>
                <w:left w:val="none" w:sz="0" w:space="0" w:color="auto"/>
                <w:bottom w:val="none" w:sz="0" w:space="0" w:color="auto"/>
                <w:right w:val="none" w:sz="0" w:space="0" w:color="auto"/>
              </w:divBdr>
              <w:divsChild>
                <w:div w:id="1606883248">
                  <w:marLeft w:val="0"/>
                  <w:marRight w:val="0"/>
                  <w:marTop w:val="0"/>
                  <w:marBottom w:val="0"/>
                  <w:divBdr>
                    <w:top w:val="none" w:sz="0" w:space="0" w:color="auto"/>
                    <w:left w:val="none" w:sz="0" w:space="0" w:color="auto"/>
                    <w:bottom w:val="none" w:sz="0" w:space="0" w:color="auto"/>
                    <w:right w:val="none" w:sz="0" w:space="0" w:color="auto"/>
                  </w:divBdr>
                  <w:divsChild>
                    <w:div w:id="37199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359635">
      <w:bodyDiv w:val="1"/>
      <w:marLeft w:val="0"/>
      <w:marRight w:val="0"/>
      <w:marTop w:val="0"/>
      <w:marBottom w:val="0"/>
      <w:divBdr>
        <w:top w:val="none" w:sz="0" w:space="0" w:color="auto"/>
        <w:left w:val="none" w:sz="0" w:space="0" w:color="auto"/>
        <w:bottom w:val="none" w:sz="0" w:space="0" w:color="auto"/>
        <w:right w:val="none" w:sz="0" w:space="0" w:color="auto"/>
      </w:divBdr>
      <w:divsChild>
        <w:div w:id="5256636">
          <w:marLeft w:val="0"/>
          <w:marRight w:val="0"/>
          <w:marTop w:val="0"/>
          <w:marBottom w:val="0"/>
          <w:divBdr>
            <w:top w:val="none" w:sz="0" w:space="0" w:color="auto"/>
            <w:left w:val="none" w:sz="0" w:space="0" w:color="auto"/>
            <w:bottom w:val="none" w:sz="0" w:space="0" w:color="auto"/>
            <w:right w:val="none" w:sz="0" w:space="0" w:color="auto"/>
          </w:divBdr>
          <w:divsChild>
            <w:div w:id="948969284">
              <w:marLeft w:val="0"/>
              <w:marRight w:val="0"/>
              <w:marTop w:val="0"/>
              <w:marBottom w:val="0"/>
              <w:divBdr>
                <w:top w:val="none" w:sz="0" w:space="0" w:color="auto"/>
                <w:left w:val="none" w:sz="0" w:space="0" w:color="auto"/>
                <w:bottom w:val="none" w:sz="0" w:space="0" w:color="auto"/>
                <w:right w:val="none" w:sz="0" w:space="0" w:color="auto"/>
              </w:divBdr>
              <w:divsChild>
                <w:div w:id="165636512">
                  <w:marLeft w:val="0"/>
                  <w:marRight w:val="0"/>
                  <w:marTop w:val="0"/>
                  <w:marBottom w:val="0"/>
                  <w:divBdr>
                    <w:top w:val="none" w:sz="0" w:space="0" w:color="auto"/>
                    <w:left w:val="none" w:sz="0" w:space="0" w:color="auto"/>
                    <w:bottom w:val="none" w:sz="0" w:space="0" w:color="auto"/>
                    <w:right w:val="none" w:sz="0" w:space="0" w:color="auto"/>
                  </w:divBdr>
                  <w:divsChild>
                    <w:div w:id="12200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326022">
      <w:bodyDiv w:val="1"/>
      <w:marLeft w:val="0"/>
      <w:marRight w:val="0"/>
      <w:marTop w:val="0"/>
      <w:marBottom w:val="0"/>
      <w:divBdr>
        <w:top w:val="none" w:sz="0" w:space="0" w:color="auto"/>
        <w:left w:val="none" w:sz="0" w:space="0" w:color="auto"/>
        <w:bottom w:val="none" w:sz="0" w:space="0" w:color="auto"/>
        <w:right w:val="none" w:sz="0" w:space="0" w:color="auto"/>
      </w:divBdr>
    </w:div>
    <w:div w:id="334721886">
      <w:bodyDiv w:val="1"/>
      <w:marLeft w:val="0"/>
      <w:marRight w:val="0"/>
      <w:marTop w:val="0"/>
      <w:marBottom w:val="0"/>
      <w:divBdr>
        <w:top w:val="none" w:sz="0" w:space="0" w:color="auto"/>
        <w:left w:val="none" w:sz="0" w:space="0" w:color="auto"/>
        <w:bottom w:val="none" w:sz="0" w:space="0" w:color="auto"/>
        <w:right w:val="none" w:sz="0" w:space="0" w:color="auto"/>
      </w:divBdr>
      <w:divsChild>
        <w:div w:id="780077280">
          <w:marLeft w:val="0"/>
          <w:marRight w:val="0"/>
          <w:marTop w:val="0"/>
          <w:marBottom w:val="0"/>
          <w:divBdr>
            <w:top w:val="none" w:sz="0" w:space="0" w:color="auto"/>
            <w:left w:val="none" w:sz="0" w:space="0" w:color="auto"/>
            <w:bottom w:val="none" w:sz="0" w:space="0" w:color="auto"/>
            <w:right w:val="none" w:sz="0" w:space="0" w:color="auto"/>
          </w:divBdr>
          <w:divsChild>
            <w:div w:id="1708603407">
              <w:marLeft w:val="0"/>
              <w:marRight w:val="0"/>
              <w:marTop w:val="0"/>
              <w:marBottom w:val="0"/>
              <w:divBdr>
                <w:top w:val="none" w:sz="0" w:space="0" w:color="auto"/>
                <w:left w:val="none" w:sz="0" w:space="0" w:color="auto"/>
                <w:bottom w:val="none" w:sz="0" w:space="0" w:color="auto"/>
                <w:right w:val="none" w:sz="0" w:space="0" w:color="auto"/>
              </w:divBdr>
              <w:divsChild>
                <w:div w:id="1159469234">
                  <w:marLeft w:val="0"/>
                  <w:marRight w:val="0"/>
                  <w:marTop w:val="0"/>
                  <w:marBottom w:val="0"/>
                  <w:divBdr>
                    <w:top w:val="none" w:sz="0" w:space="0" w:color="auto"/>
                    <w:left w:val="none" w:sz="0" w:space="0" w:color="auto"/>
                    <w:bottom w:val="none" w:sz="0" w:space="0" w:color="auto"/>
                    <w:right w:val="none" w:sz="0" w:space="0" w:color="auto"/>
                  </w:divBdr>
                  <w:divsChild>
                    <w:div w:id="3498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842117">
      <w:bodyDiv w:val="1"/>
      <w:marLeft w:val="0"/>
      <w:marRight w:val="0"/>
      <w:marTop w:val="0"/>
      <w:marBottom w:val="0"/>
      <w:divBdr>
        <w:top w:val="none" w:sz="0" w:space="0" w:color="auto"/>
        <w:left w:val="none" w:sz="0" w:space="0" w:color="auto"/>
        <w:bottom w:val="none" w:sz="0" w:space="0" w:color="auto"/>
        <w:right w:val="none" w:sz="0" w:space="0" w:color="auto"/>
      </w:divBdr>
    </w:div>
    <w:div w:id="335958547">
      <w:bodyDiv w:val="1"/>
      <w:marLeft w:val="0"/>
      <w:marRight w:val="0"/>
      <w:marTop w:val="0"/>
      <w:marBottom w:val="0"/>
      <w:divBdr>
        <w:top w:val="none" w:sz="0" w:space="0" w:color="auto"/>
        <w:left w:val="none" w:sz="0" w:space="0" w:color="auto"/>
        <w:bottom w:val="none" w:sz="0" w:space="0" w:color="auto"/>
        <w:right w:val="none" w:sz="0" w:space="0" w:color="auto"/>
      </w:divBdr>
      <w:divsChild>
        <w:div w:id="95372417">
          <w:marLeft w:val="0"/>
          <w:marRight w:val="0"/>
          <w:marTop w:val="0"/>
          <w:marBottom w:val="0"/>
          <w:divBdr>
            <w:top w:val="none" w:sz="0" w:space="0" w:color="auto"/>
            <w:left w:val="none" w:sz="0" w:space="0" w:color="auto"/>
            <w:bottom w:val="none" w:sz="0" w:space="0" w:color="auto"/>
            <w:right w:val="none" w:sz="0" w:space="0" w:color="auto"/>
          </w:divBdr>
          <w:divsChild>
            <w:div w:id="1785954109">
              <w:marLeft w:val="0"/>
              <w:marRight w:val="0"/>
              <w:marTop w:val="0"/>
              <w:marBottom w:val="0"/>
              <w:divBdr>
                <w:top w:val="none" w:sz="0" w:space="0" w:color="auto"/>
                <w:left w:val="none" w:sz="0" w:space="0" w:color="auto"/>
                <w:bottom w:val="none" w:sz="0" w:space="0" w:color="auto"/>
                <w:right w:val="none" w:sz="0" w:space="0" w:color="auto"/>
              </w:divBdr>
              <w:divsChild>
                <w:div w:id="224682400">
                  <w:marLeft w:val="0"/>
                  <w:marRight w:val="0"/>
                  <w:marTop w:val="0"/>
                  <w:marBottom w:val="0"/>
                  <w:divBdr>
                    <w:top w:val="none" w:sz="0" w:space="0" w:color="auto"/>
                    <w:left w:val="none" w:sz="0" w:space="0" w:color="auto"/>
                    <w:bottom w:val="none" w:sz="0" w:space="0" w:color="auto"/>
                    <w:right w:val="none" w:sz="0" w:space="0" w:color="auto"/>
                  </w:divBdr>
                  <w:divsChild>
                    <w:div w:id="17331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20264">
      <w:bodyDiv w:val="1"/>
      <w:marLeft w:val="0"/>
      <w:marRight w:val="0"/>
      <w:marTop w:val="0"/>
      <w:marBottom w:val="0"/>
      <w:divBdr>
        <w:top w:val="none" w:sz="0" w:space="0" w:color="auto"/>
        <w:left w:val="none" w:sz="0" w:space="0" w:color="auto"/>
        <w:bottom w:val="none" w:sz="0" w:space="0" w:color="auto"/>
        <w:right w:val="none" w:sz="0" w:space="0" w:color="auto"/>
      </w:divBdr>
    </w:div>
    <w:div w:id="347372666">
      <w:bodyDiv w:val="1"/>
      <w:marLeft w:val="0"/>
      <w:marRight w:val="0"/>
      <w:marTop w:val="0"/>
      <w:marBottom w:val="0"/>
      <w:divBdr>
        <w:top w:val="none" w:sz="0" w:space="0" w:color="auto"/>
        <w:left w:val="none" w:sz="0" w:space="0" w:color="auto"/>
        <w:bottom w:val="none" w:sz="0" w:space="0" w:color="auto"/>
        <w:right w:val="none" w:sz="0" w:space="0" w:color="auto"/>
      </w:divBdr>
      <w:divsChild>
        <w:div w:id="1050688213">
          <w:marLeft w:val="0"/>
          <w:marRight w:val="0"/>
          <w:marTop w:val="0"/>
          <w:marBottom w:val="0"/>
          <w:divBdr>
            <w:top w:val="none" w:sz="0" w:space="0" w:color="auto"/>
            <w:left w:val="none" w:sz="0" w:space="0" w:color="auto"/>
            <w:bottom w:val="none" w:sz="0" w:space="0" w:color="auto"/>
            <w:right w:val="none" w:sz="0" w:space="0" w:color="auto"/>
          </w:divBdr>
          <w:divsChild>
            <w:div w:id="763646486">
              <w:marLeft w:val="0"/>
              <w:marRight w:val="0"/>
              <w:marTop w:val="0"/>
              <w:marBottom w:val="0"/>
              <w:divBdr>
                <w:top w:val="none" w:sz="0" w:space="0" w:color="auto"/>
                <w:left w:val="none" w:sz="0" w:space="0" w:color="auto"/>
                <w:bottom w:val="none" w:sz="0" w:space="0" w:color="auto"/>
                <w:right w:val="none" w:sz="0" w:space="0" w:color="auto"/>
              </w:divBdr>
              <w:divsChild>
                <w:div w:id="49112316">
                  <w:marLeft w:val="0"/>
                  <w:marRight w:val="0"/>
                  <w:marTop w:val="0"/>
                  <w:marBottom w:val="0"/>
                  <w:divBdr>
                    <w:top w:val="none" w:sz="0" w:space="0" w:color="auto"/>
                    <w:left w:val="none" w:sz="0" w:space="0" w:color="auto"/>
                    <w:bottom w:val="none" w:sz="0" w:space="0" w:color="auto"/>
                    <w:right w:val="none" w:sz="0" w:space="0" w:color="auto"/>
                  </w:divBdr>
                  <w:divsChild>
                    <w:div w:id="14146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941178">
      <w:bodyDiv w:val="1"/>
      <w:marLeft w:val="0"/>
      <w:marRight w:val="0"/>
      <w:marTop w:val="0"/>
      <w:marBottom w:val="0"/>
      <w:divBdr>
        <w:top w:val="none" w:sz="0" w:space="0" w:color="auto"/>
        <w:left w:val="none" w:sz="0" w:space="0" w:color="auto"/>
        <w:bottom w:val="none" w:sz="0" w:space="0" w:color="auto"/>
        <w:right w:val="none" w:sz="0" w:space="0" w:color="auto"/>
      </w:divBdr>
    </w:div>
    <w:div w:id="364213824">
      <w:bodyDiv w:val="1"/>
      <w:marLeft w:val="0"/>
      <w:marRight w:val="0"/>
      <w:marTop w:val="0"/>
      <w:marBottom w:val="0"/>
      <w:divBdr>
        <w:top w:val="none" w:sz="0" w:space="0" w:color="auto"/>
        <w:left w:val="none" w:sz="0" w:space="0" w:color="auto"/>
        <w:bottom w:val="none" w:sz="0" w:space="0" w:color="auto"/>
        <w:right w:val="none" w:sz="0" w:space="0" w:color="auto"/>
      </w:divBdr>
    </w:div>
    <w:div w:id="364408658">
      <w:bodyDiv w:val="1"/>
      <w:marLeft w:val="0"/>
      <w:marRight w:val="0"/>
      <w:marTop w:val="0"/>
      <w:marBottom w:val="0"/>
      <w:divBdr>
        <w:top w:val="none" w:sz="0" w:space="0" w:color="auto"/>
        <w:left w:val="none" w:sz="0" w:space="0" w:color="auto"/>
        <w:bottom w:val="none" w:sz="0" w:space="0" w:color="auto"/>
        <w:right w:val="none" w:sz="0" w:space="0" w:color="auto"/>
      </w:divBdr>
    </w:div>
    <w:div w:id="370882853">
      <w:bodyDiv w:val="1"/>
      <w:marLeft w:val="0"/>
      <w:marRight w:val="0"/>
      <w:marTop w:val="0"/>
      <w:marBottom w:val="0"/>
      <w:divBdr>
        <w:top w:val="none" w:sz="0" w:space="0" w:color="auto"/>
        <w:left w:val="none" w:sz="0" w:space="0" w:color="auto"/>
        <w:bottom w:val="none" w:sz="0" w:space="0" w:color="auto"/>
        <w:right w:val="none" w:sz="0" w:space="0" w:color="auto"/>
      </w:divBdr>
      <w:divsChild>
        <w:div w:id="296298049">
          <w:marLeft w:val="0"/>
          <w:marRight w:val="0"/>
          <w:marTop w:val="0"/>
          <w:marBottom w:val="0"/>
          <w:divBdr>
            <w:top w:val="none" w:sz="0" w:space="0" w:color="auto"/>
            <w:left w:val="none" w:sz="0" w:space="0" w:color="auto"/>
            <w:bottom w:val="none" w:sz="0" w:space="0" w:color="auto"/>
            <w:right w:val="none" w:sz="0" w:space="0" w:color="auto"/>
          </w:divBdr>
          <w:divsChild>
            <w:div w:id="903298526">
              <w:marLeft w:val="0"/>
              <w:marRight w:val="0"/>
              <w:marTop w:val="0"/>
              <w:marBottom w:val="0"/>
              <w:divBdr>
                <w:top w:val="none" w:sz="0" w:space="0" w:color="auto"/>
                <w:left w:val="none" w:sz="0" w:space="0" w:color="auto"/>
                <w:bottom w:val="none" w:sz="0" w:space="0" w:color="auto"/>
                <w:right w:val="none" w:sz="0" w:space="0" w:color="auto"/>
              </w:divBdr>
              <w:divsChild>
                <w:div w:id="1153328300">
                  <w:marLeft w:val="0"/>
                  <w:marRight w:val="0"/>
                  <w:marTop w:val="0"/>
                  <w:marBottom w:val="0"/>
                  <w:divBdr>
                    <w:top w:val="none" w:sz="0" w:space="0" w:color="auto"/>
                    <w:left w:val="none" w:sz="0" w:space="0" w:color="auto"/>
                    <w:bottom w:val="none" w:sz="0" w:space="0" w:color="auto"/>
                    <w:right w:val="none" w:sz="0" w:space="0" w:color="auto"/>
                  </w:divBdr>
                  <w:divsChild>
                    <w:div w:id="206100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517693">
      <w:bodyDiv w:val="1"/>
      <w:marLeft w:val="0"/>
      <w:marRight w:val="0"/>
      <w:marTop w:val="0"/>
      <w:marBottom w:val="0"/>
      <w:divBdr>
        <w:top w:val="none" w:sz="0" w:space="0" w:color="auto"/>
        <w:left w:val="none" w:sz="0" w:space="0" w:color="auto"/>
        <w:bottom w:val="none" w:sz="0" w:space="0" w:color="auto"/>
        <w:right w:val="none" w:sz="0" w:space="0" w:color="auto"/>
      </w:divBdr>
      <w:divsChild>
        <w:div w:id="8071742">
          <w:marLeft w:val="0"/>
          <w:marRight w:val="0"/>
          <w:marTop w:val="0"/>
          <w:marBottom w:val="0"/>
          <w:divBdr>
            <w:top w:val="none" w:sz="0" w:space="0" w:color="auto"/>
            <w:left w:val="none" w:sz="0" w:space="0" w:color="auto"/>
            <w:bottom w:val="none" w:sz="0" w:space="0" w:color="auto"/>
            <w:right w:val="none" w:sz="0" w:space="0" w:color="auto"/>
          </w:divBdr>
          <w:divsChild>
            <w:div w:id="619071666">
              <w:marLeft w:val="0"/>
              <w:marRight w:val="0"/>
              <w:marTop w:val="0"/>
              <w:marBottom w:val="0"/>
              <w:divBdr>
                <w:top w:val="none" w:sz="0" w:space="0" w:color="auto"/>
                <w:left w:val="none" w:sz="0" w:space="0" w:color="auto"/>
                <w:bottom w:val="none" w:sz="0" w:space="0" w:color="auto"/>
                <w:right w:val="none" w:sz="0" w:space="0" w:color="auto"/>
              </w:divBdr>
              <w:divsChild>
                <w:div w:id="401677735">
                  <w:marLeft w:val="0"/>
                  <w:marRight w:val="0"/>
                  <w:marTop w:val="0"/>
                  <w:marBottom w:val="0"/>
                  <w:divBdr>
                    <w:top w:val="none" w:sz="0" w:space="0" w:color="auto"/>
                    <w:left w:val="none" w:sz="0" w:space="0" w:color="auto"/>
                    <w:bottom w:val="none" w:sz="0" w:space="0" w:color="auto"/>
                    <w:right w:val="none" w:sz="0" w:space="0" w:color="auto"/>
                  </w:divBdr>
                  <w:divsChild>
                    <w:div w:id="17111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306983">
      <w:bodyDiv w:val="1"/>
      <w:marLeft w:val="0"/>
      <w:marRight w:val="0"/>
      <w:marTop w:val="0"/>
      <w:marBottom w:val="0"/>
      <w:divBdr>
        <w:top w:val="none" w:sz="0" w:space="0" w:color="auto"/>
        <w:left w:val="none" w:sz="0" w:space="0" w:color="auto"/>
        <w:bottom w:val="none" w:sz="0" w:space="0" w:color="auto"/>
        <w:right w:val="none" w:sz="0" w:space="0" w:color="auto"/>
      </w:divBdr>
    </w:div>
    <w:div w:id="394013201">
      <w:bodyDiv w:val="1"/>
      <w:marLeft w:val="0"/>
      <w:marRight w:val="0"/>
      <w:marTop w:val="0"/>
      <w:marBottom w:val="0"/>
      <w:divBdr>
        <w:top w:val="none" w:sz="0" w:space="0" w:color="auto"/>
        <w:left w:val="none" w:sz="0" w:space="0" w:color="auto"/>
        <w:bottom w:val="none" w:sz="0" w:space="0" w:color="auto"/>
        <w:right w:val="none" w:sz="0" w:space="0" w:color="auto"/>
      </w:divBdr>
    </w:div>
    <w:div w:id="398675141">
      <w:bodyDiv w:val="1"/>
      <w:marLeft w:val="0"/>
      <w:marRight w:val="0"/>
      <w:marTop w:val="0"/>
      <w:marBottom w:val="0"/>
      <w:divBdr>
        <w:top w:val="none" w:sz="0" w:space="0" w:color="auto"/>
        <w:left w:val="none" w:sz="0" w:space="0" w:color="auto"/>
        <w:bottom w:val="none" w:sz="0" w:space="0" w:color="auto"/>
        <w:right w:val="none" w:sz="0" w:space="0" w:color="auto"/>
      </w:divBdr>
    </w:div>
    <w:div w:id="402340200">
      <w:bodyDiv w:val="1"/>
      <w:marLeft w:val="0"/>
      <w:marRight w:val="0"/>
      <w:marTop w:val="0"/>
      <w:marBottom w:val="0"/>
      <w:divBdr>
        <w:top w:val="none" w:sz="0" w:space="0" w:color="auto"/>
        <w:left w:val="none" w:sz="0" w:space="0" w:color="auto"/>
        <w:bottom w:val="none" w:sz="0" w:space="0" w:color="auto"/>
        <w:right w:val="none" w:sz="0" w:space="0" w:color="auto"/>
      </w:divBdr>
    </w:div>
    <w:div w:id="411391019">
      <w:bodyDiv w:val="1"/>
      <w:marLeft w:val="0"/>
      <w:marRight w:val="0"/>
      <w:marTop w:val="0"/>
      <w:marBottom w:val="0"/>
      <w:divBdr>
        <w:top w:val="none" w:sz="0" w:space="0" w:color="auto"/>
        <w:left w:val="none" w:sz="0" w:space="0" w:color="auto"/>
        <w:bottom w:val="none" w:sz="0" w:space="0" w:color="auto"/>
        <w:right w:val="none" w:sz="0" w:space="0" w:color="auto"/>
      </w:divBdr>
      <w:divsChild>
        <w:div w:id="1356543067">
          <w:marLeft w:val="0"/>
          <w:marRight w:val="0"/>
          <w:marTop w:val="0"/>
          <w:marBottom w:val="0"/>
          <w:divBdr>
            <w:top w:val="none" w:sz="0" w:space="0" w:color="auto"/>
            <w:left w:val="none" w:sz="0" w:space="0" w:color="auto"/>
            <w:bottom w:val="none" w:sz="0" w:space="0" w:color="auto"/>
            <w:right w:val="none" w:sz="0" w:space="0" w:color="auto"/>
          </w:divBdr>
          <w:divsChild>
            <w:div w:id="1954555775">
              <w:marLeft w:val="0"/>
              <w:marRight w:val="0"/>
              <w:marTop w:val="0"/>
              <w:marBottom w:val="0"/>
              <w:divBdr>
                <w:top w:val="none" w:sz="0" w:space="0" w:color="auto"/>
                <w:left w:val="none" w:sz="0" w:space="0" w:color="auto"/>
                <w:bottom w:val="none" w:sz="0" w:space="0" w:color="auto"/>
                <w:right w:val="none" w:sz="0" w:space="0" w:color="auto"/>
              </w:divBdr>
              <w:divsChild>
                <w:div w:id="1501431261">
                  <w:marLeft w:val="0"/>
                  <w:marRight w:val="0"/>
                  <w:marTop w:val="0"/>
                  <w:marBottom w:val="0"/>
                  <w:divBdr>
                    <w:top w:val="none" w:sz="0" w:space="0" w:color="auto"/>
                    <w:left w:val="none" w:sz="0" w:space="0" w:color="auto"/>
                    <w:bottom w:val="none" w:sz="0" w:space="0" w:color="auto"/>
                    <w:right w:val="none" w:sz="0" w:space="0" w:color="auto"/>
                  </w:divBdr>
                  <w:divsChild>
                    <w:div w:id="20105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03949">
      <w:bodyDiv w:val="1"/>
      <w:marLeft w:val="0"/>
      <w:marRight w:val="0"/>
      <w:marTop w:val="0"/>
      <w:marBottom w:val="0"/>
      <w:divBdr>
        <w:top w:val="none" w:sz="0" w:space="0" w:color="auto"/>
        <w:left w:val="none" w:sz="0" w:space="0" w:color="auto"/>
        <w:bottom w:val="none" w:sz="0" w:space="0" w:color="auto"/>
        <w:right w:val="none" w:sz="0" w:space="0" w:color="auto"/>
      </w:divBdr>
      <w:divsChild>
        <w:div w:id="1722904858">
          <w:marLeft w:val="0"/>
          <w:marRight w:val="0"/>
          <w:marTop w:val="0"/>
          <w:marBottom w:val="0"/>
          <w:divBdr>
            <w:top w:val="none" w:sz="0" w:space="0" w:color="auto"/>
            <w:left w:val="none" w:sz="0" w:space="0" w:color="auto"/>
            <w:bottom w:val="none" w:sz="0" w:space="0" w:color="auto"/>
            <w:right w:val="none" w:sz="0" w:space="0" w:color="auto"/>
          </w:divBdr>
          <w:divsChild>
            <w:div w:id="956328893">
              <w:marLeft w:val="0"/>
              <w:marRight w:val="0"/>
              <w:marTop w:val="0"/>
              <w:marBottom w:val="0"/>
              <w:divBdr>
                <w:top w:val="none" w:sz="0" w:space="0" w:color="auto"/>
                <w:left w:val="none" w:sz="0" w:space="0" w:color="auto"/>
                <w:bottom w:val="none" w:sz="0" w:space="0" w:color="auto"/>
                <w:right w:val="none" w:sz="0" w:space="0" w:color="auto"/>
              </w:divBdr>
              <w:divsChild>
                <w:div w:id="1633360619">
                  <w:marLeft w:val="0"/>
                  <w:marRight w:val="0"/>
                  <w:marTop w:val="0"/>
                  <w:marBottom w:val="0"/>
                  <w:divBdr>
                    <w:top w:val="none" w:sz="0" w:space="0" w:color="auto"/>
                    <w:left w:val="none" w:sz="0" w:space="0" w:color="auto"/>
                    <w:bottom w:val="none" w:sz="0" w:space="0" w:color="auto"/>
                    <w:right w:val="none" w:sz="0" w:space="0" w:color="auto"/>
                  </w:divBdr>
                  <w:divsChild>
                    <w:div w:id="1720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235252">
      <w:bodyDiv w:val="1"/>
      <w:marLeft w:val="0"/>
      <w:marRight w:val="0"/>
      <w:marTop w:val="0"/>
      <w:marBottom w:val="0"/>
      <w:divBdr>
        <w:top w:val="none" w:sz="0" w:space="0" w:color="auto"/>
        <w:left w:val="none" w:sz="0" w:space="0" w:color="auto"/>
        <w:bottom w:val="none" w:sz="0" w:space="0" w:color="auto"/>
        <w:right w:val="none" w:sz="0" w:space="0" w:color="auto"/>
      </w:divBdr>
      <w:divsChild>
        <w:div w:id="935947199">
          <w:marLeft w:val="0"/>
          <w:marRight w:val="0"/>
          <w:marTop w:val="0"/>
          <w:marBottom w:val="0"/>
          <w:divBdr>
            <w:top w:val="none" w:sz="0" w:space="0" w:color="auto"/>
            <w:left w:val="none" w:sz="0" w:space="0" w:color="auto"/>
            <w:bottom w:val="none" w:sz="0" w:space="0" w:color="auto"/>
            <w:right w:val="none" w:sz="0" w:space="0" w:color="auto"/>
          </w:divBdr>
          <w:divsChild>
            <w:div w:id="2114132979">
              <w:marLeft w:val="0"/>
              <w:marRight w:val="0"/>
              <w:marTop w:val="0"/>
              <w:marBottom w:val="0"/>
              <w:divBdr>
                <w:top w:val="none" w:sz="0" w:space="0" w:color="auto"/>
                <w:left w:val="none" w:sz="0" w:space="0" w:color="auto"/>
                <w:bottom w:val="none" w:sz="0" w:space="0" w:color="auto"/>
                <w:right w:val="none" w:sz="0" w:space="0" w:color="auto"/>
              </w:divBdr>
              <w:divsChild>
                <w:div w:id="2085712974">
                  <w:marLeft w:val="0"/>
                  <w:marRight w:val="0"/>
                  <w:marTop w:val="0"/>
                  <w:marBottom w:val="0"/>
                  <w:divBdr>
                    <w:top w:val="none" w:sz="0" w:space="0" w:color="auto"/>
                    <w:left w:val="none" w:sz="0" w:space="0" w:color="auto"/>
                    <w:bottom w:val="none" w:sz="0" w:space="0" w:color="auto"/>
                    <w:right w:val="none" w:sz="0" w:space="0" w:color="auto"/>
                  </w:divBdr>
                  <w:divsChild>
                    <w:div w:id="2002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437827">
      <w:bodyDiv w:val="1"/>
      <w:marLeft w:val="0"/>
      <w:marRight w:val="0"/>
      <w:marTop w:val="0"/>
      <w:marBottom w:val="0"/>
      <w:divBdr>
        <w:top w:val="none" w:sz="0" w:space="0" w:color="auto"/>
        <w:left w:val="none" w:sz="0" w:space="0" w:color="auto"/>
        <w:bottom w:val="none" w:sz="0" w:space="0" w:color="auto"/>
        <w:right w:val="none" w:sz="0" w:space="0" w:color="auto"/>
      </w:divBdr>
    </w:div>
    <w:div w:id="440802504">
      <w:bodyDiv w:val="1"/>
      <w:marLeft w:val="0"/>
      <w:marRight w:val="0"/>
      <w:marTop w:val="0"/>
      <w:marBottom w:val="0"/>
      <w:divBdr>
        <w:top w:val="none" w:sz="0" w:space="0" w:color="auto"/>
        <w:left w:val="none" w:sz="0" w:space="0" w:color="auto"/>
        <w:bottom w:val="none" w:sz="0" w:space="0" w:color="auto"/>
        <w:right w:val="none" w:sz="0" w:space="0" w:color="auto"/>
      </w:divBdr>
      <w:divsChild>
        <w:div w:id="1392073421">
          <w:marLeft w:val="0"/>
          <w:marRight w:val="0"/>
          <w:marTop w:val="0"/>
          <w:marBottom w:val="0"/>
          <w:divBdr>
            <w:top w:val="none" w:sz="0" w:space="0" w:color="auto"/>
            <w:left w:val="none" w:sz="0" w:space="0" w:color="auto"/>
            <w:bottom w:val="none" w:sz="0" w:space="0" w:color="auto"/>
            <w:right w:val="none" w:sz="0" w:space="0" w:color="auto"/>
          </w:divBdr>
          <w:divsChild>
            <w:div w:id="541013858">
              <w:marLeft w:val="0"/>
              <w:marRight w:val="0"/>
              <w:marTop w:val="0"/>
              <w:marBottom w:val="0"/>
              <w:divBdr>
                <w:top w:val="none" w:sz="0" w:space="0" w:color="auto"/>
                <w:left w:val="none" w:sz="0" w:space="0" w:color="auto"/>
                <w:bottom w:val="none" w:sz="0" w:space="0" w:color="auto"/>
                <w:right w:val="none" w:sz="0" w:space="0" w:color="auto"/>
              </w:divBdr>
              <w:divsChild>
                <w:div w:id="1302534590">
                  <w:marLeft w:val="0"/>
                  <w:marRight w:val="0"/>
                  <w:marTop w:val="0"/>
                  <w:marBottom w:val="0"/>
                  <w:divBdr>
                    <w:top w:val="none" w:sz="0" w:space="0" w:color="auto"/>
                    <w:left w:val="none" w:sz="0" w:space="0" w:color="auto"/>
                    <w:bottom w:val="none" w:sz="0" w:space="0" w:color="auto"/>
                    <w:right w:val="none" w:sz="0" w:space="0" w:color="auto"/>
                  </w:divBdr>
                  <w:divsChild>
                    <w:div w:id="3358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0950">
      <w:bodyDiv w:val="1"/>
      <w:marLeft w:val="0"/>
      <w:marRight w:val="0"/>
      <w:marTop w:val="0"/>
      <w:marBottom w:val="0"/>
      <w:divBdr>
        <w:top w:val="none" w:sz="0" w:space="0" w:color="auto"/>
        <w:left w:val="none" w:sz="0" w:space="0" w:color="auto"/>
        <w:bottom w:val="none" w:sz="0" w:space="0" w:color="auto"/>
        <w:right w:val="none" w:sz="0" w:space="0" w:color="auto"/>
      </w:divBdr>
    </w:div>
    <w:div w:id="451554385">
      <w:bodyDiv w:val="1"/>
      <w:marLeft w:val="0"/>
      <w:marRight w:val="0"/>
      <w:marTop w:val="0"/>
      <w:marBottom w:val="0"/>
      <w:divBdr>
        <w:top w:val="none" w:sz="0" w:space="0" w:color="auto"/>
        <w:left w:val="none" w:sz="0" w:space="0" w:color="auto"/>
        <w:bottom w:val="none" w:sz="0" w:space="0" w:color="auto"/>
        <w:right w:val="none" w:sz="0" w:space="0" w:color="auto"/>
      </w:divBdr>
    </w:div>
    <w:div w:id="452478809">
      <w:bodyDiv w:val="1"/>
      <w:marLeft w:val="0"/>
      <w:marRight w:val="0"/>
      <w:marTop w:val="0"/>
      <w:marBottom w:val="0"/>
      <w:divBdr>
        <w:top w:val="none" w:sz="0" w:space="0" w:color="auto"/>
        <w:left w:val="none" w:sz="0" w:space="0" w:color="auto"/>
        <w:bottom w:val="none" w:sz="0" w:space="0" w:color="auto"/>
        <w:right w:val="none" w:sz="0" w:space="0" w:color="auto"/>
      </w:divBdr>
    </w:div>
    <w:div w:id="455606776">
      <w:bodyDiv w:val="1"/>
      <w:marLeft w:val="0"/>
      <w:marRight w:val="0"/>
      <w:marTop w:val="0"/>
      <w:marBottom w:val="0"/>
      <w:divBdr>
        <w:top w:val="none" w:sz="0" w:space="0" w:color="auto"/>
        <w:left w:val="none" w:sz="0" w:space="0" w:color="auto"/>
        <w:bottom w:val="none" w:sz="0" w:space="0" w:color="auto"/>
        <w:right w:val="none" w:sz="0" w:space="0" w:color="auto"/>
      </w:divBdr>
      <w:divsChild>
        <w:div w:id="1078401517">
          <w:marLeft w:val="0"/>
          <w:marRight w:val="0"/>
          <w:marTop w:val="0"/>
          <w:marBottom w:val="0"/>
          <w:divBdr>
            <w:top w:val="none" w:sz="0" w:space="0" w:color="auto"/>
            <w:left w:val="none" w:sz="0" w:space="0" w:color="auto"/>
            <w:bottom w:val="none" w:sz="0" w:space="0" w:color="auto"/>
            <w:right w:val="none" w:sz="0" w:space="0" w:color="auto"/>
          </w:divBdr>
          <w:divsChild>
            <w:div w:id="1434470590">
              <w:marLeft w:val="0"/>
              <w:marRight w:val="0"/>
              <w:marTop w:val="0"/>
              <w:marBottom w:val="0"/>
              <w:divBdr>
                <w:top w:val="none" w:sz="0" w:space="0" w:color="auto"/>
                <w:left w:val="none" w:sz="0" w:space="0" w:color="auto"/>
                <w:bottom w:val="none" w:sz="0" w:space="0" w:color="auto"/>
                <w:right w:val="none" w:sz="0" w:space="0" w:color="auto"/>
              </w:divBdr>
              <w:divsChild>
                <w:div w:id="681779892">
                  <w:marLeft w:val="0"/>
                  <w:marRight w:val="0"/>
                  <w:marTop w:val="0"/>
                  <w:marBottom w:val="0"/>
                  <w:divBdr>
                    <w:top w:val="none" w:sz="0" w:space="0" w:color="auto"/>
                    <w:left w:val="none" w:sz="0" w:space="0" w:color="auto"/>
                    <w:bottom w:val="none" w:sz="0" w:space="0" w:color="auto"/>
                    <w:right w:val="none" w:sz="0" w:space="0" w:color="auto"/>
                  </w:divBdr>
                  <w:divsChild>
                    <w:div w:id="2328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279924">
      <w:bodyDiv w:val="1"/>
      <w:marLeft w:val="0"/>
      <w:marRight w:val="0"/>
      <w:marTop w:val="0"/>
      <w:marBottom w:val="0"/>
      <w:divBdr>
        <w:top w:val="none" w:sz="0" w:space="0" w:color="auto"/>
        <w:left w:val="none" w:sz="0" w:space="0" w:color="auto"/>
        <w:bottom w:val="none" w:sz="0" w:space="0" w:color="auto"/>
        <w:right w:val="none" w:sz="0" w:space="0" w:color="auto"/>
      </w:divBdr>
    </w:div>
    <w:div w:id="471753630">
      <w:bodyDiv w:val="1"/>
      <w:marLeft w:val="0"/>
      <w:marRight w:val="0"/>
      <w:marTop w:val="0"/>
      <w:marBottom w:val="0"/>
      <w:divBdr>
        <w:top w:val="none" w:sz="0" w:space="0" w:color="auto"/>
        <w:left w:val="none" w:sz="0" w:space="0" w:color="auto"/>
        <w:bottom w:val="none" w:sz="0" w:space="0" w:color="auto"/>
        <w:right w:val="none" w:sz="0" w:space="0" w:color="auto"/>
      </w:divBdr>
    </w:div>
    <w:div w:id="477383173">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2355324">
      <w:bodyDiv w:val="1"/>
      <w:marLeft w:val="0"/>
      <w:marRight w:val="0"/>
      <w:marTop w:val="0"/>
      <w:marBottom w:val="0"/>
      <w:divBdr>
        <w:top w:val="none" w:sz="0" w:space="0" w:color="auto"/>
        <w:left w:val="none" w:sz="0" w:space="0" w:color="auto"/>
        <w:bottom w:val="none" w:sz="0" w:space="0" w:color="auto"/>
        <w:right w:val="none" w:sz="0" w:space="0" w:color="auto"/>
      </w:divBdr>
    </w:div>
    <w:div w:id="492768930">
      <w:bodyDiv w:val="1"/>
      <w:marLeft w:val="0"/>
      <w:marRight w:val="0"/>
      <w:marTop w:val="0"/>
      <w:marBottom w:val="0"/>
      <w:divBdr>
        <w:top w:val="none" w:sz="0" w:space="0" w:color="auto"/>
        <w:left w:val="none" w:sz="0" w:space="0" w:color="auto"/>
        <w:bottom w:val="none" w:sz="0" w:space="0" w:color="auto"/>
        <w:right w:val="none" w:sz="0" w:space="0" w:color="auto"/>
      </w:divBdr>
    </w:div>
    <w:div w:id="493187526">
      <w:bodyDiv w:val="1"/>
      <w:marLeft w:val="0"/>
      <w:marRight w:val="0"/>
      <w:marTop w:val="0"/>
      <w:marBottom w:val="0"/>
      <w:divBdr>
        <w:top w:val="none" w:sz="0" w:space="0" w:color="auto"/>
        <w:left w:val="none" w:sz="0" w:space="0" w:color="auto"/>
        <w:bottom w:val="none" w:sz="0" w:space="0" w:color="auto"/>
        <w:right w:val="none" w:sz="0" w:space="0" w:color="auto"/>
      </w:divBdr>
    </w:div>
    <w:div w:id="498933325">
      <w:bodyDiv w:val="1"/>
      <w:marLeft w:val="0"/>
      <w:marRight w:val="0"/>
      <w:marTop w:val="0"/>
      <w:marBottom w:val="0"/>
      <w:divBdr>
        <w:top w:val="none" w:sz="0" w:space="0" w:color="auto"/>
        <w:left w:val="none" w:sz="0" w:space="0" w:color="auto"/>
        <w:bottom w:val="none" w:sz="0" w:space="0" w:color="auto"/>
        <w:right w:val="none" w:sz="0" w:space="0" w:color="auto"/>
      </w:divBdr>
    </w:div>
    <w:div w:id="502859487">
      <w:bodyDiv w:val="1"/>
      <w:marLeft w:val="0"/>
      <w:marRight w:val="0"/>
      <w:marTop w:val="0"/>
      <w:marBottom w:val="0"/>
      <w:divBdr>
        <w:top w:val="none" w:sz="0" w:space="0" w:color="auto"/>
        <w:left w:val="none" w:sz="0" w:space="0" w:color="auto"/>
        <w:bottom w:val="none" w:sz="0" w:space="0" w:color="auto"/>
        <w:right w:val="none" w:sz="0" w:space="0" w:color="auto"/>
      </w:divBdr>
    </w:div>
    <w:div w:id="508712297">
      <w:bodyDiv w:val="1"/>
      <w:marLeft w:val="0"/>
      <w:marRight w:val="0"/>
      <w:marTop w:val="0"/>
      <w:marBottom w:val="0"/>
      <w:divBdr>
        <w:top w:val="none" w:sz="0" w:space="0" w:color="auto"/>
        <w:left w:val="none" w:sz="0" w:space="0" w:color="auto"/>
        <w:bottom w:val="none" w:sz="0" w:space="0" w:color="auto"/>
        <w:right w:val="none" w:sz="0" w:space="0" w:color="auto"/>
      </w:divBdr>
    </w:div>
    <w:div w:id="514225832">
      <w:bodyDiv w:val="1"/>
      <w:marLeft w:val="0"/>
      <w:marRight w:val="0"/>
      <w:marTop w:val="0"/>
      <w:marBottom w:val="0"/>
      <w:divBdr>
        <w:top w:val="none" w:sz="0" w:space="0" w:color="auto"/>
        <w:left w:val="none" w:sz="0" w:space="0" w:color="auto"/>
        <w:bottom w:val="none" w:sz="0" w:space="0" w:color="auto"/>
        <w:right w:val="none" w:sz="0" w:space="0" w:color="auto"/>
      </w:divBdr>
      <w:divsChild>
        <w:div w:id="544878282">
          <w:marLeft w:val="0"/>
          <w:marRight w:val="0"/>
          <w:marTop w:val="0"/>
          <w:marBottom w:val="0"/>
          <w:divBdr>
            <w:top w:val="none" w:sz="0" w:space="0" w:color="auto"/>
            <w:left w:val="none" w:sz="0" w:space="0" w:color="auto"/>
            <w:bottom w:val="none" w:sz="0" w:space="0" w:color="auto"/>
            <w:right w:val="none" w:sz="0" w:space="0" w:color="auto"/>
          </w:divBdr>
          <w:divsChild>
            <w:div w:id="1686401693">
              <w:marLeft w:val="0"/>
              <w:marRight w:val="0"/>
              <w:marTop w:val="0"/>
              <w:marBottom w:val="0"/>
              <w:divBdr>
                <w:top w:val="none" w:sz="0" w:space="0" w:color="auto"/>
                <w:left w:val="none" w:sz="0" w:space="0" w:color="auto"/>
                <w:bottom w:val="none" w:sz="0" w:space="0" w:color="auto"/>
                <w:right w:val="none" w:sz="0" w:space="0" w:color="auto"/>
              </w:divBdr>
              <w:divsChild>
                <w:div w:id="2058695676">
                  <w:marLeft w:val="0"/>
                  <w:marRight w:val="0"/>
                  <w:marTop w:val="0"/>
                  <w:marBottom w:val="0"/>
                  <w:divBdr>
                    <w:top w:val="none" w:sz="0" w:space="0" w:color="auto"/>
                    <w:left w:val="none" w:sz="0" w:space="0" w:color="auto"/>
                    <w:bottom w:val="none" w:sz="0" w:space="0" w:color="auto"/>
                    <w:right w:val="none" w:sz="0" w:space="0" w:color="auto"/>
                  </w:divBdr>
                  <w:divsChild>
                    <w:div w:id="19141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509659">
      <w:bodyDiv w:val="1"/>
      <w:marLeft w:val="0"/>
      <w:marRight w:val="0"/>
      <w:marTop w:val="0"/>
      <w:marBottom w:val="0"/>
      <w:divBdr>
        <w:top w:val="none" w:sz="0" w:space="0" w:color="auto"/>
        <w:left w:val="none" w:sz="0" w:space="0" w:color="auto"/>
        <w:bottom w:val="none" w:sz="0" w:space="0" w:color="auto"/>
        <w:right w:val="none" w:sz="0" w:space="0" w:color="auto"/>
      </w:divBdr>
    </w:div>
    <w:div w:id="521935319">
      <w:bodyDiv w:val="1"/>
      <w:marLeft w:val="0"/>
      <w:marRight w:val="0"/>
      <w:marTop w:val="0"/>
      <w:marBottom w:val="0"/>
      <w:divBdr>
        <w:top w:val="none" w:sz="0" w:space="0" w:color="auto"/>
        <w:left w:val="none" w:sz="0" w:space="0" w:color="auto"/>
        <w:bottom w:val="none" w:sz="0" w:space="0" w:color="auto"/>
        <w:right w:val="none" w:sz="0" w:space="0" w:color="auto"/>
      </w:divBdr>
    </w:div>
    <w:div w:id="522328988">
      <w:bodyDiv w:val="1"/>
      <w:marLeft w:val="0"/>
      <w:marRight w:val="0"/>
      <w:marTop w:val="0"/>
      <w:marBottom w:val="0"/>
      <w:divBdr>
        <w:top w:val="none" w:sz="0" w:space="0" w:color="auto"/>
        <w:left w:val="none" w:sz="0" w:space="0" w:color="auto"/>
        <w:bottom w:val="none" w:sz="0" w:space="0" w:color="auto"/>
        <w:right w:val="none" w:sz="0" w:space="0" w:color="auto"/>
      </w:divBdr>
    </w:div>
    <w:div w:id="532227596">
      <w:bodyDiv w:val="1"/>
      <w:marLeft w:val="0"/>
      <w:marRight w:val="0"/>
      <w:marTop w:val="0"/>
      <w:marBottom w:val="0"/>
      <w:divBdr>
        <w:top w:val="none" w:sz="0" w:space="0" w:color="auto"/>
        <w:left w:val="none" w:sz="0" w:space="0" w:color="auto"/>
        <w:bottom w:val="none" w:sz="0" w:space="0" w:color="auto"/>
        <w:right w:val="none" w:sz="0" w:space="0" w:color="auto"/>
      </w:divBdr>
      <w:divsChild>
        <w:div w:id="1539901121">
          <w:marLeft w:val="0"/>
          <w:marRight w:val="0"/>
          <w:marTop w:val="0"/>
          <w:marBottom w:val="0"/>
          <w:divBdr>
            <w:top w:val="none" w:sz="0" w:space="0" w:color="auto"/>
            <w:left w:val="none" w:sz="0" w:space="0" w:color="auto"/>
            <w:bottom w:val="none" w:sz="0" w:space="0" w:color="auto"/>
            <w:right w:val="none" w:sz="0" w:space="0" w:color="auto"/>
          </w:divBdr>
          <w:divsChild>
            <w:div w:id="1320377893">
              <w:marLeft w:val="0"/>
              <w:marRight w:val="0"/>
              <w:marTop w:val="0"/>
              <w:marBottom w:val="0"/>
              <w:divBdr>
                <w:top w:val="none" w:sz="0" w:space="0" w:color="auto"/>
                <w:left w:val="none" w:sz="0" w:space="0" w:color="auto"/>
                <w:bottom w:val="none" w:sz="0" w:space="0" w:color="auto"/>
                <w:right w:val="none" w:sz="0" w:space="0" w:color="auto"/>
              </w:divBdr>
              <w:divsChild>
                <w:div w:id="65812176">
                  <w:marLeft w:val="0"/>
                  <w:marRight w:val="0"/>
                  <w:marTop w:val="0"/>
                  <w:marBottom w:val="0"/>
                  <w:divBdr>
                    <w:top w:val="none" w:sz="0" w:space="0" w:color="auto"/>
                    <w:left w:val="none" w:sz="0" w:space="0" w:color="auto"/>
                    <w:bottom w:val="none" w:sz="0" w:space="0" w:color="auto"/>
                    <w:right w:val="none" w:sz="0" w:space="0" w:color="auto"/>
                  </w:divBdr>
                  <w:divsChild>
                    <w:div w:id="21046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616708">
      <w:bodyDiv w:val="1"/>
      <w:marLeft w:val="0"/>
      <w:marRight w:val="0"/>
      <w:marTop w:val="0"/>
      <w:marBottom w:val="0"/>
      <w:divBdr>
        <w:top w:val="none" w:sz="0" w:space="0" w:color="auto"/>
        <w:left w:val="none" w:sz="0" w:space="0" w:color="auto"/>
        <w:bottom w:val="none" w:sz="0" w:space="0" w:color="auto"/>
        <w:right w:val="none" w:sz="0" w:space="0" w:color="auto"/>
      </w:divBdr>
    </w:div>
    <w:div w:id="535580473">
      <w:bodyDiv w:val="1"/>
      <w:marLeft w:val="0"/>
      <w:marRight w:val="0"/>
      <w:marTop w:val="0"/>
      <w:marBottom w:val="0"/>
      <w:divBdr>
        <w:top w:val="none" w:sz="0" w:space="0" w:color="auto"/>
        <w:left w:val="none" w:sz="0" w:space="0" w:color="auto"/>
        <w:bottom w:val="none" w:sz="0" w:space="0" w:color="auto"/>
        <w:right w:val="none" w:sz="0" w:space="0" w:color="auto"/>
      </w:divBdr>
    </w:div>
    <w:div w:id="540244224">
      <w:bodyDiv w:val="1"/>
      <w:marLeft w:val="0"/>
      <w:marRight w:val="0"/>
      <w:marTop w:val="0"/>
      <w:marBottom w:val="0"/>
      <w:divBdr>
        <w:top w:val="none" w:sz="0" w:space="0" w:color="auto"/>
        <w:left w:val="none" w:sz="0" w:space="0" w:color="auto"/>
        <w:bottom w:val="none" w:sz="0" w:space="0" w:color="auto"/>
        <w:right w:val="none" w:sz="0" w:space="0" w:color="auto"/>
      </w:divBdr>
      <w:divsChild>
        <w:div w:id="924999848">
          <w:marLeft w:val="0"/>
          <w:marRight w:val="0"/>
          <w:marTop w:val="0"/>
          <w:marBottom w:val="0"/>
          <w:divBdr>
            <w:top w:val="none" w:sz="0" w:space="0" w:color="auto"/>
            <w:left w:val="none" w:sz="0" w:space="0" w:color="auto"/>
            <w:bottom w:val="none" w:sz="0" w:space="0" w:color="auto"/>
            <w:right w:val="none" w:sz="0" w:space="0" w:color="auto"/>
          </w:divBdr>
          <w:divsChild>
            <w:div w:id="2043289630">
              <w:marLeft w:val="0"/>
              <w:marRight w:val="0"/>
              <w:marTop w:val="0"/>
              <w:marBottom w:val="0"/>
              <w:divBdr>
                <w:top w:val="none" w:sz="0" w:space="0" w:color="auto"/>
                <w:left w:val="none" w:sz="0" w:space="0" w:color="auto"/>
                <w:bottom w:val="none" w:sz="0" w:space="0" w:color="auto"/>
                <w:right w:val="none" w:sz="0" w:space="0" w:color="auto"/>
              </w:divBdr>
              <w:divsChild>
                <w:div w:id="1867988652">
                  <w:marLeft w:val="0"/>
                  <w:marRight w:val="0"/>
                  <w:marTop w:val="0"/>
                  <w:marBottom w:val="0"/>
                  <w:divBdr>
                    <w:top w:val="none" w:sz="0" w:space="0" w:color="auto"/>
                    <w:left w:val="none" w:sz="0" w:space="0" w:color="auto"/>
                    <w:bottom w:val="none" w:sz="0" w:space="0" w:color="auto"/>
                    <w:right w:val="none" w:sz="0" w:space="0" w:color="auto"/>
                  </w:divBdr>
                  <w:divsChild>
                    <w:div w:id="17553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186407">
      <w:bodyDiv w:val="1"/>
      <w:marLeft w:val="0"/>
      <w:marRight w:val="0"/>
      <w:marTop w:val="0"/>
      <w:marBottom w:val="0"/>
      <w:divBdr>
        <w:top w:val="none" w:sz="0" w:space="0" w:color="auto"/>
        <w:left w:val="none" w:sz="0" w:space="0" w:color="auto"/>
        <w:bottom w:val="none" w:sz="0" w:space="0" w:color="auto"/>
        <w:right w:val="none" w:sz="0" w:space="0" w:color="auto"/>
      </w:divBdr>
    </w:div>
    <w:div w:id="548226517">
      <w:bodyDiv w:val="1"/>
      <w:marLeft w:val="0"/>
      <w:marRight w:val="0"/>
      <w:marTop w:val="0"/>
      <w:marBottom w:val="0"/>
      <w:divBdr>
        <w:top w:val="none" w:sz="0" w:space="0" w:color="auto"/>
        <w:left w:val="none" w:sz="0" w:space="0" w:color="auto"/>
        <w:bottom w:val="none" w:sz="0" w:space="0" w:color="auto"/>
        <w:right w:val="none" w:sz="0" w:space="0" w:color="auto"/>
      </w:divBdr>
    </w:div>
    <w:div w:id="565070864">
      <w:bodyDiv w:val="1"/>
      <w:marLeft w:val="0"/>
      <w:marRight w:val="0"/>
      <w:marTop w:val="0"/>
      <w:marBottom w:val="0"/>
      <w:divBdr>
        <w:top w:val="none" w:sz="0" w:space="0" w:color="auto"/>
        <w:left w:val="none" w:sz="0" w:space="0" w:color="auto"/>
        <w:bottom w:val="none" w:sz="0" w:space="0" w:color="auto"/>
        <w:right w:val="none" w:sz="0" w:space="0" w:color="auto"/>
      </w:divBdr>
      <w:divsChild>
        <w:div w:id="2105104691">
          <w:marLeft w:val="0"/>
          <w:marRight w:val="0"/>
          <w:marTop w:val="0"/>
          <w:marBottom w:val="0"/>
          <w:divBdr>
            <w:top w:val="none" w:sz="0" w:space="0" w:color="auto"/>
            <w:left w:val="none" w:sz="0" w:space="0" w:color="auto"/>
            <w:bottom w:val="none" w:sz="0" w:space="0" w:color="auto"/>
            <w:right w:val="none" w:sz="0" w:space="0" w:color="auto"/>
          </w:divBdr>
          <w:divsChild>
            <w:div w:id="350304690">
              <w:marLeft w:val="0"/>
              <w:marRight w:val="0"/>
              <w:marTop w:val="0"/>
              <w:marBottom w:val="0"/>
              <w:divBdr>
                <w:top w:val="none" w:sz="0" w:space="0" w:color="auto"/>
                <w:left w:val="none" w:sz="0" w:space="0" w:color="auto"/>
                <w:bottom w:val="none" w:sz="0" w:space="0" w:color="auto"/>
                <w:right w:val="none" w:sz="0" w:space="0" w:color="auto"/>
              </w:divBdr>
              <w:divsChild>
                <w:div w:id="1420056112">
                  <w:marLeft w:val="0"/>
                  <w:marRight w:val="0"/>
                  <w:marTop w:val="0"/>
                  <w:marBottom w:val="0"/>
                  <w:divBdr>
                    <w:top w:val="none" w:sz="0" w:space="0" w:color="auto"/>
                    <w:left w:val="none" w:sz="0" w:space="0" w:color="auto"/>
                    <w:bottom w:val="none" w:sz="0" w:space="0" w:color="auto"/>
                    <w:right w:val="none" w:sz="0" w:space="0" w:color="auto"/>
                  </w:divBdr>
                  <w:divsChild>
                    <w:div w:id="196696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723960">
      <w:bodyDiv w:val="1"/>
      <w:marLeft w:val="0"/>
      <w:marRight w:val="0"/>
      <w:marTop w:val="0"/>
      <w:marBottom w:val="0"/>
      <w:divBdr>
        <w:top w:val="none" w:sz="0" w:space="0" w:color="auto"/>
        <w:left w:val="none" w:sz="0" w:space="0" w:color="auto"/>
        <w:bottom w:val="none" w:sz="0" w:space="0" w:color="auto"/>
        <w:right w:val="none" w:sz="0" w:space="0" w:color="auto"/>
      </w:divBdr>
    </w:div>
    <w:div w:id="583496384">
      <w:bodyDiv w:val="1"/>
      <w:marLeft w:val="0"/>
      <w:marRight w:val="0"/>
      <w:marTop w:val="0"/>
      <w:marBottom w:val="0"/>
      <w:divBdr>
        <w:top w:val="none" w:sz="0" w:space="0" w:color="auto"/>
        <w:left w:val="none" w:sz="0" w:space="0" w:color="auto"/>
        <w:bottom w:val="none" w:sz="0" w:space="0" w:color="auto"/>
        <w:right w:val="none" w:sz="0" w:space="0" w:color="auto"/>
      </w:divBdr>
    </w:div>
    <w:div w:id="590086790">
      <w:bodyDiv w:val="1"/>
      <w:marLeft w:val="0"/>
      <w:marRight w:val="0"/>
      <w:marTop w:val="0"/>
      <w:marBottom w:val="0"/>
      <w:divBdr>
        <w:top w:val="none" w:sz="0" w:space="0" w:color="auto"/>
        <w:left w:val="none" w:sz="0" w:space="0" w:color="auto"/>
        <w:bottom w:val="none" w:sz="0" w:space="0" w:color="auto"/>
        <w:right w:val="none" w:sz="0" w:space="0" w:color="auto"/>
      </w:divBdr>
      <w:divsChild>
        <w:div w:id="940255746">
          <w:marLeft w:val="0"/>
          <w:marRight w:val="0"/>
          <w:marTop w:val="0"/>
          <w:marBottom w:val="0"/>
          <w:divBdr>
            <w:top w:val="none" w:sz="0" w:space="0" w:color="auto"/>
            <w:left w:val="none" w:sz="0" w:space="0" w:color="auto"/>
            <w:bottom w:val="none" w:sz="0" w:space="0" w:color="auto"/>
            <w:right w:val="none" w:sz="0" w:space="0" w:color="auto"/>
          </w:divBdr>
          <w:divsChild>
            <w:div w:id="1210653689">
              <w:marLeft w:val="0"/>
              <w:marRight w:val="0"/>
              <w:marTop w:val="0"/>
              <w:marBottom w:val="0"/>
              <w:divBdr>
                <w:top w:val="none" w:sz="0" w:space="0" w:color="auto"/>
                <w:left w:val="none" w:sz="0" w:space="0" w:color="auto"/>
                <w:bottom w:val="none" w:sz="0" w:space="0" w:color="auto"/>
                <w:right w:val="none" w:sz="0" w:space="0" w:color="auto"/>
              </w:divBdr>
              <w:divsChild>
                <w:div w:id="1065180569">
                  <w:marLeft w:val="0"/>
                  <w:marRight w:val="0"/>
                  <w:marTop w:val="0"/>
                  <w:marBottom w:val="0"/>
                  <w:divBdr>
                    <w:top w:val="none" w:sz="0" w:space="0" w:color="auto"/>
                    <w:left w:val="none" w:sz="0" w:space="0" w:color="auto"/>
                    <w:bottom w:val="none" w:sz="0" w:space="0" w:color="auto"/>
                    <w:right w:val="none" w:sz="0" w:space="0" w:color="auto"/>
                  </w:divBdr>
                  <w:divsChild>
                    <w:div w:id="188582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73482">
      <w:bodyDiv w:val="1"/>
      <w:marLeft w:val="0"/>
      <w:marRight w:val="0"/>
      <w:marTop w:val="0"/>
      <w:marBottom w:val="0"/>
      <w:divBdr>
        <w:top w:val="none" w:sz="0" w:space="0" w:color="auto"/>
        <w:left w:val="none" w:sz="0" w:space="0" w:color="auto"/>
        <w:bottom w:val="none" w:sz="0" w:space="0" w:color="auto"/>
        <w:right w:val="none" w:sz="0" w:space="0" w:color="auto"/>
      </w:divBdr>
    </w:div>
    <w:div w:id="604389306">
      <w:bodyDiv w:val="1"/>
      <w:marLeft w:val="0"/>
      <w:marRight w:val="0"/>
      <w:marTop w:val="0"/>
      <w:marBottom w:val="0"/>
      <w:divBdr>
        <w:top w:val="none" w:sz="0" w:space="0" w:color="auto"/>
        <w:left w:val="none" w:sz="0" w:space="0" w:color="auto"/>
        <w:bottom w:val="none" w:sz="0" w:space="0" w:color="auto"/>
        <w:right w:val="none" w:sz="0" w:space="0" w:color="auto"/>
      </w:divBdr>
      <w:divsChild>
        <w:div w:id="285091180">
          <w:marLeft w:val="0"/>
          <w:marRight w:val="0"/>
          <w:marTop w:val="0"/>
          <w:marBottom w:val="0"/>
          <w:divBdr>
            <w:top w:val="none" w:sz="0" w:space="0" w:color="auto"/>
            <w:left w:val="none" w:sz="0" w:space="0" w:color="auto"/>
            <w:bottom w:val="none" w:sz="0" w:space="0" w:color="auto"/>
            <w:right w:val="none" w:sz="0" w:space="0" w:color="auto"/>
          </w:divBdr>
          <w:divsChild>
            <w:div w:id="293754673">
              <w:marLeft w:val="0"/>
              <w:marRight w:val="0"/>
              <w:marTop w:val="0"/>
              <w:marBottom w:val="0"/>
              <w:divBdr>
                <w:top w:val="none" w:sz="0" w:space="0" w:color="auto"/>
                <w:left w:val="none" w:sz="0" w:space="0" w:color="auto"/>
                <w:bottom w:val="none" w:sz="0" w:space="0" w:color="auto"/>
                <w:right w:val="none" w:sz="0" w:space="0" w:color="auto"/>
              </w:divBdr>
              <w:divsChild>
                <w:div w:id="697001341">
                  <w:marLeft w:val="0"/>
                  <w:marRight w:val="0"/>
                  <w:marTop w:val="0"/>
                  <w:marBottom w:val="0"/>
                  <w:divBdr>
                    <w:top w:val="none" w:sz="0" w:space="0" w:color="auto"/>
                    <w:left w:val="none" w:sz="0" w:space="0" w:color="auto"/>
                    <w:bottom w:val="none" w:sz="0" w:space="0" w:color="auto"/>
                    <w:right w:val="none" w:sz="0" w:space="0" w:color="auto"/>
                  </w:divBdr>
                  <w:divsChild>
                    <w:div w:id="9928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01736">
      <w:bodyDiv w:val="1"/>
      <w:marLeft w:val="0"/>
      <w:marRight w:val="0"/>
      <w:marTop w:val="0"/>
      <w:marBottom w:val="0"/>
      <w:divBdr>
        <w:top w:val="none" w:sz="0" w:space="0" w:color="auto"/>
        <w:left w:val="none" w:sz="0" w:space="0" w:color="auto"/>
        <w:bottom w:val="none" w:sz="0" w:space="0" w:color="auto"/>
        <w:right w:val="none" w:sz="0" w:space="0" w:color="auto"/>
      </w:divBdr>
    </w:div>
    <w:div w:id="608850425">
      <w:bodyDiv w:val="1"/>
      <w:marLeft w:val="0"/>
      <w:marRight w:val="0"/>
      <w:marTop w:val="0"/>
      <w:marBottom w:val="0"/>
      <w:divBdr>
        <w:top w:val="none" w:sz="0" w:space="0" w:color="auto"/>
        <w:left w:val="none" w:sz="0" w:space="0" w:color="auto"/>
        <w:bottom w:val="none" w:sz="0" w:space="0" w:color="auto"/>
        <w:right w:val="none" w:sz="0" w:space="0" w:color="auto"/>
      </w:divBdr>
    </w:div>
    <w:div w:id="609551979">
      <w:bodyDiv w:val="1"/>
      <w:marLeft w:val="0"/>
      <w:marRight w:val="0"/>
      <w:marTop w:val="0"/>
      <w:marBottom w:val="0"/>
      <w:divBdr>
        <w:top w:val="none" w:sz="0" w:space="0" w:color="auto"/>
        <w:left w:val="none" w:sz="0" w:space="0" w:color="auto"/>
        <w:bottom w:val="none" w:sz="0" w:space="0" w:color="auto"/>
        <w:right w:val="none" w:sz="0" w:space="0" w:color="auto"/>
      </w:divBdr>
      <w:divsChild>
        <w:div w:id="184254327">
          <w:marLeft w:val="0"/>
          <w:marRight w:val="0"/>
          <w:marTop w:val="0"/>
          <w:marBottom w:val="0"/>
          <w:divBdr>
            <w:top w:val="none" w:sz="0" w:space="0" w:color="auto"/>
            <w:left w:val="none" w:sz="0" w:space="0" w:color="auto"/>
            <w:bottom w:val="none" w:sz="0" w:space="0" w:color="auto"/>
            <w:right w:val="none" w:sz="0" w:space="0" w:color="auto"/>
          </w:divBdr>
          <w:divsChild>
            <w:div w:id="518127699">
              <w:marLeft w:val="0"/>
              <w:marRight w:val="0"/>
              <w:marTop w:val="0"/>
              <w:marBottom w:val="0"/>
              <w:divBdr>
                <w:top w:val="none" w:sz="0" w:space="0" w:color="auto"/>
                <w:left w:val="none" w:sz="0" w:space="0" w:color="auto"/>
                <w:bottom w:val="none" w:sz="0" w:space="0" w:color="auto"/>
                <w:right w:val="none" w:sz="0" w:space="0" w:color="auto"/>
              </w:divBdr>
              <w:divsChild>
                <w:div w:id="1862237547">
                  <w:marLeft w:val="0"/>
                  <w:marRight w:val="0"/>
                  <w:marTop w:val="0"/>
                  <w:marBottom w:val="0"/>
                  <w:divBdr>
                    <w:top w:val="none" w:sz="0" w:space="0" w:color="auto"/>
                    <w:left w:val="none" w:sz="0" w:space="0" w:color="auto"/>
                    <w:bottom w:val="none" w:sz="0" w:space="0" w:color="auto"/>
                    <w:right w:val="none" w:sz="0" w:space="0" w:color="auto"/>
                  </w:divBdr>
                  <w:divsChild>
                    <w:div w:id="149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16319">
      <w:bodyDiv w:val="1"/>
      <w:marLeft w:val="0"/>
      <w:marRight w:val="0"/>
      <w:marTop w:val="0"/>
      <w:marBottom w:val="0"/>
      <w:divBdr>
        <w:top w:val="none" w:sz="0" w:space="0" w:color="auto"/>
        <w:left w:val="none" w:sz="0" w:space="0" w:color="auto"/>
        <w:bottom w:val="none" w:sz="0" w:space="0" w:color="auto"/>
        <w:right w:val="none" w:sz="0" w:space="0" w:color="auto"/>
      </w:divBdr>
    </w:div>
    <w:div w:id="617298490">
      <w:bodyDiv w:val="1"/>
      <w:marLeft w:val="0"/>
      <w:marRight w:val="0"/>
      <w:marTop w:val="0"/>
      <w:marBottom w:val="0"/>
      <w:divBdr>
        <w:top w:val="none" w:sz="0" w:space="0" w:color="auto"/>
        <w:left w:val="none" w:sz="0" w:space="0" w:color="auto"/>
        <w:bottom w:val="none" w:sz="0" w:space="0" w:color="auto"/>
        <w:right w:val="none" w:sz="0" w:space="0" w:color="auto"/>
      </w:divBdr>
    </w:div>
    <w:div w:id="628126586">
      <w:bodyDiv w:val="1"/>
      <w:marLeft w:val="0"/>
      <w:marRight w:val="0"/>
      <w:marTop w:val="0"/>
      <w:marBottom w:val="0"/>
      <w:divBdr>
        <w:top w:val="none" w:sz="0" w:space="0" w:color="auto"/>
        <w:left w:val="none" w:sz="0" w:space="0" w:color="auto"/>
        <w:bottom w:val="none" w:sz="0" w:space="0" w:color="auto"/>
        <w:right w:val="none" w:sz="0" w:space="0" w:color="auto"/>
      </w:divBdr>
    </w:div>
    <w:div w:id="628820972">
      <w:bodyDiv w:val="1"/>
      <w:marLeft w:val="0"/>
      <w:marRight w:val="0"/>
      <w:marTop w:val="0"/>
      <w:marBottom w:val="0"/>
      <w:divBdr>
        <w:top w:val="none" w:sz="0" w:space="0" w:color="auto"/>
        <w:left w:val="none" w:sz="0" w:space="0" w:color="auto"/>
        <w:bottom w:val="none" w:sz="0" w:space="0" w:color="auto"/>
        <w:right w:val="none" w:sz="0" w:space="0" w:color="auto"/>
      </w:divBdr>
    </w:div>
    <w:div w:id="638414633">
      <w:bodyDiv w:val="1"/>
      <w:marLeft w:val="0"/>
      <w:marRight w:val="0"/>
      <w:marTop w:val="0"/>
      <w:marBottom w:val="0"/>
      <w:divBdr>
        <w:top w:val="none" w:sz="0" w:space="0" w:color="auto"/>
        <w:left w:val="none" w:sz="0" w:space="0" w:color="auto"/>
        <w:bottom w:val="none" w:sz="0" w:space="0" w:color="auto"/>
        <w:right w:val="none" w:sz="0" w:space="0" w:color="auto"/>
      </w:divBdr>
    </w:div>
    <w:div w:id="642853218">
      <w:bodyDiv w:val="1"/>
      <w:marLeft w:val="0"/>
      <w:marRight w:val="0"/>
      <w:marTop w:val="0"/>
      <w:marBottom w:val="0"/>
      <w:divBdr>
        <w:top w:val="none" w:sz="0" w:space="0" w:color="auto"/>
        <w:left w:val="none" w:sz="0" w:space="0" w:color="auto"/>
        <w:bottom w:val="none" w:sz="0" w:space="0" w:color="auto"/>
        <w:right w:val="none" w:sz="0" w:space="0" w:color="auto"/>
      </w:divBdr>
    </w:div>
    <w:div w:id="643705108">
      <w:bodyDiv w:val="1"/>
      <w:marLeft w:val="0"/>
      <w:marRight w:val="0"/>
      <w:marTop w:val="0"/>
      <w:marBottom w:val="0"/>
      <w:divBdr>
        <w:top w:val="none" w:sz="0" w:space="0" w:color="auto"/>
        <w:left w:val="none" w:sz="0" w:space="0" w:color="auto"/>
        <w:bottom w:val="none" w:sz="0" w:space="0" w:color="auto"/>
        <w:right w:val="none" w:sz="0" w:space="0" w:color="auto"/>
      </w:divBdr>
      <w:divsChild>
        <w:div w:id="2138406118">
          <w:marLeft w:val="0"/>
          <w:marRight w:val="0"/>
          <w:marTop w:val="0"/>
          <w:marBottom w:val="0"/>
          <w:divBdr>
            <w:top w:val="none" w:sz="0" w:space="0" w:color="auto"/>
            <w:left w:val="none" w:sz="0" w:space="0" w:color="auto"/>
            <w:bottom w:val="none" w:sz="0" w:space="0" w:color="auto"/>
            <w:right w:val="none" w:sz="0" w:space="0" w:color="auto"/>
          </w:divBdr>
          <w:divsChild>
            <w:div w:id="120346533">
              <w:marLeft w:val="0"/>
              <w:marRight w:val="0"/>
              <w:marTop w:val="0"/>
              <w:marBottom w:val="0"/>
              <w:divBdr>
                <w:top w:val="none" w:sz="0" w:space="0" w:color="auto"/>
                <w:left w:val="none" w:sz="0" w:space="0" w:color="auto"/>
                <w:bottom w:val="none" w:sz="0" w:space="0" w:color="auto"/>
                <w:right w:val="none" w:sz="0" w:space="0" w:color="auto"/>
              </w:divBdr>
              <w:divsChild>
                <w:div w:id="610089548">
                  <w:marLeft w:val="0"/>
                  <w:marRight w:val="0"/>
                  <w:marTop w:val="0"/>
                  <w:marBottom w:val="0"/>
                  <w:divBdr>
                    <w:top w:val="none" w:sz="0" w:space="0" w:color="auto"/>
                    <w:left w:val="none" w:sz="0" w:space="0" w:color="auto"/>
                    <w:bottom w:val="none" w:sz="0" w:space="0" w:color="auto"/>
                    <w:right w:val="none" w:sz="0" w:space="0" w:color="auto"/>
                  </w:divBdr>
                  <w:divsChild>
                    <w:div w:id="20064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4282">
      <w:bodyDiv w:val="1"/>
      <w:marLeft w:val="0"/>
      <w:marRight w:val="0"/>
      <w:marTop w:val="0"/>
      <w:marBottom w:val="0"/>
      <w:divBdr>
        <w:top w:val="none" w:sz="0" w:space="0" w:color="auto"/>
        <w:left w:val="none" w:sz="0" w:space="0" w:color="auto"/>
        <w:bottom w:val="none" w:sz="0" w:space="0" w:color="auto"/>
        <w:right w:val="none" w:sz="0" w:space="0" w:color="auto"/>
      </w:divBdr>
    </w:div>
    <w:div w:id="644705441">
      <w:bodyDiv w:val="1"/>
      <w:marLeft w:val="0"/>
      <w:marRight w:val="0"/>
      <w:marTop w:val="0"/>
      <w:marBottom w:val="0"/>
      <w:divBdr>
        <w:top w:val="none" w:sz="0" w:space="0" w:color="auto"/>
        <w:left w:val="none" w:sz="0" w:space="0" w:color="auto"/>
        <w:bottom w:val="none" w:sz="0" w:space="0" w:color="auto"/>
        <w:right w:val="none" w:sz="0" w:space="0" w:color="auto"/>
      </w:divBdr>
    </w:div>
    <w:div w:id="645621723">
      <w:bodyDiv w:val="1"/>
      <w:marLeft w:val="0"/>
      <w:marRight w:val="0"/>
      <w:marTop w:val="0"/>
      <w:marBottom w:val="0"/>
      <w:divBdr>
        <w:top w:val="none" w:sz="0" w:space="0" w:color="auto"/>
        <w:left w:val="none" w:sz="0" w:space="0" w:color="auto"/>
        <w:bottom w:val="none" w:sz="0" w:space="0" w:color="auto"/>
        <w:right w:val="none" w:sz="0" w:space="0" w:color="auto"/>
      </w:divBdr>
    </w:div>
    <w:div w:id="646784908">
      <w:bodyDiv w:val="1"/>
      <w:marLeft w:val="0"/>
      <w:marRight w:val="0"/>
      <w:marTop w:val="0"/>
      <w:marBottom w:val="0"/>
      <w:divBdr>
        <w:top w:val="none" w:sz="0" w:space="0" w:color="auto"/>
        <w:left w:val="none" w:sz="0" w:space="0" w:color="auto"/>
        <w:bottom w:val="none" w:sz="0" w:space="0" w:color="auto"/>
        <w:right w:val="none" w:sz="0" w:space="0" w:color="auto"/>
      </w:divBdr>
    </w:div>
    <w:div w:id="647367204">
      <w:bodyDiv w:val="1"/>
      <w:marLeft w:val="0"/>
      <w:marRight w:val="0"/>
      <w:marTop w:val="0"/>
      <w:marBottom w:val="0"/>
      <w:divBdr>
        <w:top w:val="none" w:sz="0" w:space="0" w:color="auto"/>
        <w:left w:val="none" w:sz="0" w:space="0" w:color="auto"/>
        <w:bottom w:val="none" w:sz="0" w:space="0" w:color="auto"/>
        <w:right w:val="none" w:sz="0" w:space="0" w:color="auto"/>
      </w:divBdr>
    </w:div>
    <w:div w:id="649821964">
      <w:bodyDiv w:val="1"/>
      <w:marLeft w:val="0"/>
      <w:marRight w:val="0"/>
      <w:marTop w:val="0"/>
      <w:marBottom w:val="0"/>
      <w:divBdr>
        <w:top w:val="none" w:sz="0" w:space="0" w:color="auto"/>
        <w:left w:val="none" w:sz="0" w:space="0" w:color="auto"/>
        <w:bottom w:val="none" w:sz="0" w:space="0" w:color="auto"/>
        <w:right w:val="none" w:sz="0" w:space="0" w:color="auto"/>
      </w:divBdr>
    </w:div>
    <w:div w:id="659230786">
      <w:bodyDiv w:val="1"/>
      <w:marLeft w:val="0"/>
      <w:marRight w:val="0"/>
      <w:marTop w:val="0"/>
      <w:marBottom w:val="0"/>
      <w:divBdr>
        <w:top w:val="none" w:sz="0" w:space="0" w:color="auto"/>
        <w:left w:val="none" w:sz="0" w:space="0" w:color="auto"/>
        <w:bottom w:val="none" w:sz="0" w:space="0" w:color="auto"/>
        <w:right w:val="none" w:sz="0" w:space="0" w:color="auto"/>
      </w:divBdr>
      <w:divsChild>
        <w:div w:id="1984918804">
          <w:marLeft w:val="0"/>
          <w:marRight w:val="0"/>
          <w:marTop w:val="0"/>
          <w:marBottom w:val="0"/>
          <w:divBdr>
            <w:top w:val="none" w:sz="0" w:space="0" w:color="auto"/>
            <w:left w:val="none" w:sz="0" w:space="0" w:color="auto"/>
            <w:bottom w:val="none" w:sz="0" w:space="0" w:color="auto"/>
            <w:right w:val="none" w:sz="0" w:space="0" w:color="auto"/>
          </w:divBdr>
          <w:divsChild>
            <w:div w:id="2124031085">
              <w:marLeft w:val="0"/>
              <w:marRight w:val="0"/>
              <w:marTop w:val="0"/>
              <w:marBottom w:val="0"/>
              <w:divBdr>
                <w:top w:val="none" w:sz="0" w:space="0" w:color="auto"/>
                <w:left w:val="none" w:sz="0" w:space="0" w:color="auto"/>
                <w:bottom w:val="none" w:sz="0" w:space="0" w:color="auto"/>
                <w:right w:val="none" w:sz="0" w:space="0" w:color="auto"/>
              </w:divBdr>
              <w:divsChild>
                <w:div w:id="1282758946">
                  <w:marLeft w:val="0"/>
                  <w:marRight w:val="0"/>
                  <w:marTop w:val="0"/>
                  <w:marBottom w:val="0"/>
                  <w:divBdr>
                    <w:top w:val="none" w:sz="0" w:space="0" w:color="auto"/>
                    <w:left w:val="none" w:sz="0" w:space="0" w:color="auto"/>
                    <w:bottom w:val="none" w:sz="0" w:space="0" w:color="auto"/>
                    <w:right w:val="none" w:sz="0" w:space="0" w:color="auto"/>
                  </w:divBdr>
                  <w:divsChild>
                    <w:div w:id="147148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985213">
      <w:bodyDiv w:val="1"/>
      <w:marLeft w:val="0"/>
      <w:marRight w:val="0"/>
      <w:marTop w:val="0"/>
      <w:marBottom w:val="0"/>
      <w:divBdr>
        <w:top w:val="none" w:sz="0" w:space="0" w:color="auto"/>
        <w:left w:val="none" w:sz="0" w:space="0" w:color="auto"/>
        <w:bottom w:val="none" w:sz="0" w:space="0" w:color="auto"/>
        <w:right w:val="none" w:sz="0" w:space="0" w:color="auto"/>
      </w:divBdr>
      <w:divsChild>
        <w:div w:id="526796029">
          <w:marLeft w:val="0"/>
          <w:marRight w:val="0"/>
          <w:marTop w:val="0"/>
          <w:marBottom w:val="0"/>
          <w:divBdr>
            <w:top w:val="none" w:sz="0" w:space="0" w:color="auto"/>
            <w:left w:val="none" w:sz="0" w:space="0" w:color="auto"/>
            <w:bottom w:val="none" w:sz="0" w:space="0" w:color="auto"/>
            <w:right w:val="none" w:sz="0" w:space="0" w:color="auto"/>
          </w:divBdr>
          <w:divsChild>
            <w:div w:id="1182816043">
              <w:marLeft w:val="0"/>
              <w:marRight w:val="0"/>
              <w:marTop w:val="0"/>
              <w:marBottom w:val="0"/>
              <w:divBdr>
                <w:top w:val="none" w:sz="0" w:space="0" w:color="auto"/>
                <w:left w:val="none" w:sz="0" w:space="0" w:color="auto"/>
                <w:bottom w:val="none" w:sz="0" w:space="0" w:color="auto"/>
                <w:right w:val="none" w:sz="0" w:space="0" w:color="auto"/>
              </w:divBdr>
              <w:divsChild>
                <w:div w:id="1109423985">
                  <w:marLeft w:val="0"/>
                  <w:marRight w:val="0"/>
                  <w:marTop w:val="0"/>
                  <w:marBottom w:val="0"/>
                  <w:divBdr>
                    <w:top w:val="none" w:sz="0" w:space="0" w:color="auto"/>
                    <w:left w:val="none" w:sz="0" w:space="0" w:color="auto"/>
                    <w:bottom w:val="none" w:sz="0" w:space="0" w:color="auto"/>
                    <w:right w:val="none" w:sz="0" w:space="0" w:color="auto"/>
                  </w:divBdr>
                  <w:divsChild>
                    <w:div w:id="12379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993289">
      <w:bodyDiv w:val="1"/>
      <w:marLeft w:val="0"/>
      <w:marRight w:val="0"/>
      <w:marTop w:val="0"/>
      <w:marBottom w:val="0"/>
      <w:divBdr>
        <w:top w:val="none" w:sz="0" w:space="0" w:color="auto"/>
        <w:left w:val="none" w:sz="0" w:space="0" w:color="auto"/>
        <w:bottom w:val="none" w:sz="0" w:space="0" w:color="auto"/>
        <w:right w:val="none" w:sz="0" w:space="0" w:color="auto"/>
      </w:divBdr>
      <w:divsChild>
        <w:div w:id="926379540">
          <w:marLeft w:val="0"/>
          <w:marRight w:val="0"/>
          <w:marTop w:val="0"/>
          <w:marBottom w:val="0"/>
          <w:divBdr>
            <w:top w:val="none" w:sz="0" w:space="0" w:color="auto"/>
            <w:left w:val="none" w:sz="0" w:space="0" w:color="auto"/>
            <w:bottom w:val="none" w:sz="0" w:space="0" w:color="auto"/>
            <w:right w:val="none" w:sz="0" w:space="0" w:color="auto"/>
          </w:divBdr>
          <w:divsChild>
            <w:div w:id="1996638711">
              <w:marLeft w:val="0"/>
              <w:marRight w:val="0"/>
              <w:marTop w:val="0"/>
              <w:marBottom w:val="0"/>
              <w:divBdr>
                <w:top w:val="none" w:sz="0" w:space="0" w:color="auto"/>
                <w:left w:val="none" w:sz="0" w:space="0" w:color="auto"/>
                <w:bottom w:val="none" w:sz="0" w:space="0" w:color="auto"/>
                <w:right w:val="none" w:sz="0" w:space="0" w:color="auto"/>
              </w:divBdr>
              <w:divsChild>
                <w:div w:id="2088652495">
                  <w:marLeft w:val="0"/>
                  <w:marRight w:val="0"/>
                  <w:marTop w:val="0"/>
                  <w:marBottom w:val="0"/>
                  <w:divBdr>
                    <w:top w:val="none" w:sz="0" w:space="0" w:color="auto"/>
                    <w:left w:val="none" w:sz="0" w:space="0" w:color="auto"/>
                    <w:bottom w:val="none" w:sz="0" w:space="0" w:color="auto"/>
                    <w:right w:val="none" w:sz="0" w:space="0" w:color="auto"/>
                  </w:divBdr>
                  <w:divsChild>
                    <w:div w:id="191805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335521">
      <w:bodyDiv w:val="1"/>
      <w:marLeft w:val="0"/>
      <w:marRight w:val="0"/>
      <w:marTop w:val="0"/>
      <w:marBottom w:val="0"/>
      <w:divBdr>
        <w:top w:val="none" w:sz="0" w:space="0" w:color="auto"/>
        <w:left w:val="none" w:sz="0" w:space="0" w:color="auto"/>
        <w:bottom w:val="none" w:sz="0" w:space="0" w:color="auto"/>
        <w:right w:val="none" w:sz="0" w:space="0" w:color="auto"/>
      </w:divBdr>
      <w:divsChild>
        <w:div w:id="904141870">
          <w:marLeft w:val="0"/>
          <w:marRight w:val="0"/>
          <w:marTop w:val="0"/>
          <w:marBottom w:val="0"/>
          <w:divBdr>
            <w:top w:val="none" w:sz="0" w:space="0" w:color="auto"/>
            <w:left w:val="none" w:sz="0" w:space="0" w:color="auto"/>
            <w:bottom w:val="none" w:sz="0" w:space="0" w:color="auto"/>
            <w:right w:val="none" w:sz="0" w:space="0" w:color="auto"/>
          </w:divBdr>
          <w:divsChild>
            <w:div w:id="1807550839">
              <w:marLeft w:val="0"/>
              <w:marRight w:val="0"/>
              <w:marTop w:val="0"/>
              <w:marBottom w:val="0"/>
              <w:divBdr>
                <w:top w:val="none" w:sz="0" w:space="0" w:color="auto"/>
                <w:left w:val="none" w:sz="0" w:space="0" w:color="auto"/>
                <w:bottom w:val="none" w:sz="0" w:space="0" w:color="auto"/>
                <w:right w:val="none" w:sz="0" w:space="0" w:color="auto"/>
              </w:divBdr>
              <w:divsChild>
                <w:div w:id="1154755273">
                  <w:marLeft w:val="0"/>
                  <w:marRight w:val="0"/>
                  <w:marTop w:val="0"/>
                  <w:marBottom w:val="0"/>
                  <w:divBdr>
                    <w:top w:val="none" w:sz="0" w:space="0" w:color="auto"/>
                    <w:left w:val="none" w:sz="0" w:space="0" w:color="auto"/>
                    <w:bottom w:val="none" w:sz="0" w:space="0" w:color="auto"/>
                    <w:right w:val="none" w:sz="0" w:space="0" w:color="auto"/>
                  </w:divBdr>
                  <w:divsChild>
                    <w:div w:id="59135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424389">
      <w:bodyDiv w:val="1"/>
      <w:marLeft w:val="0"/>
      <w:marRight w:val="0"/>
      <w:marTop w:val="0"/>
      <w:marBottom w:val="0"/>
      <w:divBdr>
        <w:top w:val="none" w:sz="0" w:space="0" w:color="auto"/>
        <w:left w:val="none" w:sz="0" w:space="0" w:color="auto"/>
        <w:bottom w:val="none" w:sz="0" w:space="0" w:color="auto"/>
        <w:right w:val="none" w:sz="0" w:space="0" w:color="auto"/>
      </w:divBdr>
    </w:div>
    <w:div w:id="678196002">
      <w:bodyDiv w:val="1"/>
      <w:marLeft w:val="0"/>
      <w:marRight w:val="0"/>
      <w:marTop w:val="0"/>
      <w:marBottom w:val="0"/>
      <w:divBdr>
        <w:top w:val="none" w:sz="0" w:space="0" w:color="auto"/>
        <w:left w:val="none" w:sz="0" w:space="0" w:color="auto"/>
        <w:bottom w:val="none" w:sz="0" w:space="0" w:color="auto"/>
        <w:right w:val="none" w:sz="0" w:space="0" w:color="auto"/>
      </w:divBdr>
    </w:div>
    <w:div w:id="682822340">
      <w:bodyDiv w:val="1"/>
      <w:marLeft w:val="0"/>
      <w:marRight w:val="0"/>
      <w:marTop w:val="0"/>
      <w:marBottom w:val="0"/>
      <w:divBdr>
        <w:top w:val="none" w:sz="0" w:space="0" w:color="auto"/>
        <w:left w:val="none" w:sz="0" w:space="0" w:color="auto"/>
        <w:bottom w:val="none" w:sz="0" w:space="0" w:color="auto"/>
        <w:right w:val="none" w:sz="0" w:space="0" w:color="auto"/>
      </w:divBdr>
    </w:div>
    <w:div w:id="687368533">
      <w:bodyDiv w:val="1"/>
      <w:marLeft w:val="0"/>
      <w:marRight w:val="0"/>
      <w:marTop w:val="0"/>
      <w:marBottom w:val="0"/>
      <w:divBdr>
        <w:top w:val="none" w:sz="0" w:space="0" w:color="auto"/>
        <w:left w:val="none" w:sz="0" w:space="0" w:color="auto"/>
        <w:bottom w:val="none" w:sz="0" w:space="0" w:color="auto"/>
        <w:right w:val="none" w:sz="0" w:space="0" w:color="auto"/>
      </w:divBdr>
    </w:div>
    <w:div w:id="715009878">
      <w:bodyDiv w:val="1"/>
      <w:marLeft w:val="0"/>
      <w:marRight w:val="0"/>
      <w:marTop w:val="0"/>
      <w:marBottom w:val="0"/>
      <w:divBdr>
        <w:top w:val="none" w:sz="0" w:space="0" w:color="auto"/>
        <w:left w:val="none" w:sz="0" w:space="0" w:color="auto"/>
        <w:bottom w:val="none" w:sz="0" w:space="0" w:color="auto"/>
        <w:right w:val="none" w:sz="0" w:space="0" w:color="auto"/>
      </w:divBdr>
    </w:div>
    <w:div w:id="715352810">
      <w:bodyDiv w:val="1"/>
      <w:marLeft w:val="0"/>
      <w:marRight w:val="0"/>
      <w:marTop w:val="0"/>
      <w:marBottom w:val="0"/>
      <w:divBdr>
        <w:top w:val="none" w:sz="0" w:space="0" w:color="auto"/>
        <w:left w:val="none" w:sz="0" w:space="0" w:color="auto"/>
        <w:bottom w:val="none" w:sz="0" w:space="0" w:color="auto"/>
        <w:right w:val="none" w:sz="0" w:space="0" w:color="auto"/>
      </w:divBdr>
    </w:div>
    <w:div w:id="728922688">
      <w:bodyDiv w:val="1"/>
      <w:marLeft w:val="0"/>
      <w:marRight w:val="0"/>
      <w:marTop w:val="0"/>
      <w:marBottom w:val="0"/>
      <w:divBdr>
        <w:top w:val="none" w:sz="0" w:space="0" w:color="auto"/>
        <w:left w:val="none" w:sz="0" w:space="0" w:color="auto"/>
        <w:bottom w:val="none" w:sz="0" w:space="0" w:color="auto"/>
        <w:right w:val="none" w:sz="0" w:space="0" w:color="auto"/>
      </w:divBdr>
      <w:divsChild>
        <w:div w:id="546919638">
          <w:marLeft w:val="0"/>
          <w:marRight w:val="0"/>
          <w:marTop w:val="0"/>
          <w:marBottom w:val="0"/>
          <w:divBdr>
            <w:top w:val="none" w:sz="0" w:space="0" w:color="auto"/>
            <w:left w:val="none" w:sz="0" w:space="0" w:color="auto"/>
            <w:bottom w:val="none" w:sz="0" w:space="0" w:color="auto"/>
            <w:right w:val="none" w:sz="0" w:space="0" w:color="auto"/>
          </w:divBdr>
          <w:divsChild>
            <w:div w:id="1379359091">
              <w:marLeft w:val="0"/>
              <w:marRight w:val="0"/>
              <w:marTop w:val="0"/>
              <w:marBottom w:val="0"/>
              <w:divBdr>
                <w:top w:val="none" w:sz="0" w:space="0" w:color="auto"/>
                <w:left w:val="none" w:sz="0" w:space="0" w:color="auto"/>
                <w:bottom w:val="none" w:sz="0" w:space="0" w:color="auto"/>
                <w:right w:val="none" w:sz="0" w:space="0" w:color="auto"/>
              </w:divBdr>
              <w:divsChild>
                <w:div w:id="2026398582">
                  <w:marLeft w:val="0"/>
                  <w:marRight w:val="0"/>
                  <w:marTop w:val="0"/>
                  <w:marBottom w:val="0"/>
                  <w:divBdr>
                    <w:top w:val="none" w:sz="0" w:space="0" w:color="auto"/>
                    <w:left w:val="none" w:sz="0" w:space="0" w:color="auto"/>
                    <w:bottom w:val="none" w:sz="0" w:space="0" w:color="auto"/>
                    <w:right w:val="none" w:sz="0" w:space="0" w:color="auto"/>
                  </w:divBdr>
                  <w:divsChild>
                    <w:div w:id="19474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154984">
      <w:bodyDiv w:val="1"/>
      <w:marLeft w:val="0"/>
      <w:marRight w:val="0"/>
      <w:marTop w:val="0"/>
      <w:marBottom w:val="0"/>
      <w:divBdr>
        <w:top w:val="none" w:sz="0" w:space="0" w:color="auto"/>
        <w:left w:val="none" w:sz="0" w:space="0" w:color="auto"/>
        <w:bottom w:val="none" w:sz="0" w:space="0" w:color="auto"/>
        <w:right w:val="none" w:sz="0" w:space="0" w:color="auto"/>
      </w:divBdr>
    </w:div>
    <w:div w:id="736898065">
      <w:bodyDiv w:val="1"/>
      <w:marLeft w:val="0"/>
      <w:marRight w:val="0"/>
      <w:marTop w:val="0"/>
      <w:marBottom w:val="0"/>
      <w:divBdr>
        <w:top w:val="none" w:sz="0" w:space="0" w:color="auto"/>
        <w:left w:val="none" w:sz="0" w:space="0" w:color="auto"/>
        <w:bottom w:val="none" w:sz="0" w:space="0" w:color="auto"/>
        <w:right w:val="none" w:sz="0" w:space="0" w:color="auto"/>
      </w:divBdr>
    </w:div>
    <w:div w:id="745686949">
      <w:bodyDiv w:val="1"/>
      <w:marLeft w:val="0"/>
      <w:marRight w:val="0"/>
      <w:marTop w:val="0"/>
      <w:marBottom w:val="0"/>
      <w:divBdr>
        <w:top w:val="none" w:sz="0" w:space="0" w:color="auto"/>
        <w:left w:val="none" w:sz="0" w:space="0" w:color="auto"/>
        <w:bottom w:val="none" w:sz="0" w:space="0" w:color="auto"/>
        <w:right w:val="none" w:sz="0" w:space="0" w:color="auto"/>
      </w:divBdr>
    </w:div>
    <w:div w:id="754739898">
      <w:bodyDiv w:val="1"/>
      <w:marLeft w:val="0"/>
      <w:marRight w:val="0"/>
      <w:marTop w:val="0"/>
      <w:marBottom w:val="0"/>
      <w:divBdr>
        <w:top w:val="none" w:sz="0" w:space="0" w:color="auto"/>
        <w:left w:val="none" w:sz="0" w:space="0" w:color="auto"/>
        <w:bottom w:val="none" w:sz="0" w:space="0" w:color="auto"/>
        <w:right w:val="none" w:sz="0" w:space="0" w:color="auto"/>
      </w:divBdr>
    </w:div>
    <w:div w:id="758211249">
      <w:bodyDiv w:val="1"/>
      <w:marLeft w:val="0"/>
      <w:marRight w:val="0"/>
      <w:marTop w:val="0"/>
      <w:marBottom w:val="0"/>
      <w:divBdr>
        <w:top w:val="none" w:sz="0" w:space="0" w:color="auto"/>
        <w:left w:val="none" w:sz="0" w:space="0" w:color="auto"/>
        <w:bottom w:val="none" w:sz="0" w:space="0" w:color="auto"/>
        <w:right w:val="none" w:sz="0" w:space="0" w:color="auto"/>
      </w:divBdr>
    </w:div>
    <w:div w:id="764035366">
      <w:bodyDiv w:val="1"/>
      <w:marLeft w:val="0"/>
      <w:marRight w:val="0"/>
      <w:marTop w:val="0"/>
      <w:marBottom w:val="0"/>
      <w:divBdr>
        <w:top w:val="none" w:sz="0" w:space="0" w:color="auto"/>
        <w:left w:val="none" w:sz="0" w:space="0" w:color="auto"/>
        <w:bottom w:val="none" w:sz="0" w:space="0" w:color="auto"/>
        <w:right w:val="none" w:sz="0" w:space="0" w:color="auto"/>
      </w:divBdr>
    </w:div>
    <w:div w:id="778910703">
      <w:bodyDiv w:val="1"/>
      <w:marLeft w:val="0"/>
      <w:marRight w:val="0"/>
      <w:marTop w:val="0"/>
      <w:marBottom w:val="0"/>
      <w:divBdr>
        <w:top w:val="none" w:sz="0" w:space="0" w:color="auto"/>
        <w:left w:val="none" w:sz="0" w:space="0" w:color="auto"/>
        <w:bottom w:val="none" w:sz="0" w:space="0" w:color="auto"/>
        <w:right w:val="none" w:sz="0" w:space="0" w:color="auto"/>
      </w:divBdr>
    </w:div>
    <w:div w:id="787430714">
      <w:bodyDiv w:val="1"/>
      <w:marLeft w:val="0"/>
      <w:marRight w:val="0"/>
      <w:marTop w:val="0"/>
      <w:marBottom w:val="0"/>
      <w:divBdr>
        <w:top w:val="none" w:sz="0" w:space="0" w:color="auto"/>
        <w:left w:val="none" w:sz="0" w:space="0" w:color="auto"/>
        <w:bottom w:val="none" w:sz="0" w:space="0" w:color="auto"/>
        <w:right w:val="none" w:sz="0" w:space="0" w:color="auto"/>
      </w:divBdr>
    </w:div>
    <w:div w:id="799879990">
      <w:bodyDiv w:val="1"/>
      <w:marLeft w:val="0"/>
      <w:marRight w:val="0"/>
      <w:marTop w:val="0"/>
      <w:marBottom w:val="0"/>
      <w:divBdr>
        <w:top w:val="none" w:sz="0" w:space="0" w:color="auto"/>
        <w:left w:val="none" w:sz="0" w:space="0" w:color="auto"/>
        <w:bottom w:val="none" w:sz="0" w:space="0" w:color="auto"/>
        <w:right w:val="none" w:sz="0" w:space="0" w:color="auto"/>
      </w:divBdr>
    </w:div>
    <w:div w:id="800076412">
      <w:bodyDiv w:val="1"/>
      <w:marLeft w:val="0"/>
      <w:marRight w:val="0"/>
      <w:marTop w:val="0"/>
      <w:marBottom w:val="0"/>
      <w:divBdr>
        <w:top w:val="none" w:sz="0" w:space="0" w:color="auto"/>
        <w:left w:val="none" w:sz="0" w:space="0" w:color="auto"/>
        <w:bottom w:val="none" w:sz="0" w:space="0" w:color="auto"/>
        <w:right w:val="none" w:sz="0" w:space="0" w:color="auto"/>
      </w:divBdr>
      <w:divsChild>
        <w:div w:id="666834790">
          <w:marLeft w:val="0"/>
          <w:marRight w:val="0"/>
          <w:marTop w:val="0"/>
          <w:marBottom w:val="0"/>
          <w:divBdr>
            <w:top w:val="none" w:sz="0" w:space="0" w:color="auto"/>
            <w:left w:val="none" w:sz="0" w:space="0" w:color="auto"/>
            <w:bottom w:val="none" w:sz="0" w:space="0" w:color="auto"/>
            <w:right w:val="none" w:sz="0" w:space="0" w:color="auto"/>
          </w:divBdr>
          <w:divsChild>
            <w:div w:id="1261717543">
              <w:marLeft w:val="0"/>
              <w:marRight w:val="0"/>
              <w:marTop w:val="0"/>
              <w:marBottom w:val="0"/>
              <w:divBdr>
                <w:top w:val="none" w:sz="0" w:space="0" w:color="auto"/>
                <w:left w:val="none" w:sz="0" w:space="0" w:color="auto"/>
                <w:bottom w:val="none" w:sz="0" w:space="0" w:color="auto"/>
                <w:right w:val="none" w:sz="0" w:space="0" w:color="auto"/>
              </w:divBdr>
              <w:divsChild>
                <w:div w:id="1947883491">
                  <w:marLeft w:val="0"/>
                  <w:marRight w:val="0"/>
                  <w:marTop w:val="0"/>
                  <w:marBottom w:val="0"/>
                  <w:divBdr>
                    <w:top w:val="none" w:sz="0" w:space="0" w:color="auto"/>
                    <w:left w:val="none" w:sz="0" w:space="0" w:color="auto"/>
                    <w:bottom w:val="none" w:sz="0" w:space="0" w:color="auto"/>
                    <w:right w:val="none" w:sz="0" w:space="0" w:color="auto"/>
                  </w:divBdr>
                  <w:divsChild>
                    <w:div w:id="13376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458000">
      <w:bodyDiv w:val="1"/>
      <w:marLeft w:val="0"/>
      <w:marRight w:val="0"/>
      <w:marTop w:val="0"/>
      <w:marBottom w:val="0"/>
      <w:divBdr>
        <w:top w:val="none" w:sz="0" w:space="0" w:color="auto"/>
        <w:left w:val="none" w:sz="0" w:space="0" w:color="auto"/>
        <w:bottom w:val="none" w:sz="0" w:space="0" w:color="auto"/>
        <w:right w:val="none" w:sz="0" w:space="0" w:color="auto"/>
      </w:divBdr>
    </w:div>
    <w:div w:id="805241883">
      <w:bodyDiv w:val="1"/>
      <w:marLeft w:val="0"/>
      <w:marRight w:val="0"/>
      <w:marTop w:val="0"/>
      <w:marBottom w:val="0"/>
      <w:divBdr>
        <w:top w:val="none" w:sz="0" w:space="0" w:color="auto"/>
        <w:left w:val="none" w:sz="0" w:space="0" w:color="auto"/>
        <w:bottom w:val="none" w:sz="0" w:space="0" w:color="auto"/>
        <w:right w:val="none" w:sz="0" w:space="0" w:color="auto"/>
      </w:divBdr>
    </w:div>
    <w:div w:id="807747157">
      <w:bodyDiv w:val="1"/>
      <w:marLeft w:val="0"/>
      <w:marRight w:val="0"/>
      <w:marTop w:val="0"/>
      <w:marBottom w:val="0"/>
      <w:divBdr>
        <w:top w:val="none" w:sz="0" w:space="0" w:color="auto"/>
        <w:left w:val="none" w:sz="0" w:space="0" w:color="auto"/>
        <w:bottom w:val="none" w:sz="0" w:space="0" w:color="auto"/>
        <w:right w:val="none" w:sz="0" w:space="0" w:color="auto"/>
      </w:divBdr>
    </w:div>
    <w:div w:id="814490412">
      <w:bodyDiv w:val="1"/>
      <w:marLeft w:val="0"/>
      <w:marRight w:val="0"/>
      <w:marTop w:val="0"/>
      <w:marBottom w:val="0"/>
      <w:divBdr>
        <w:top w:val="none" w:sz="0" w:space="0" w:color="auto"/>
        <w:left w:val="none" w:sz="0" w:space="0" w:color="auto"/>
        <w:bottom w:val="none" w:sz="0" w:space="0" w:color="auto"/>
        <w:right w:val="none" w:sz="0" w:space="0" w:color="auto"/>
      </w:divBdr>
    </w:div>
    <w:div w:id="819201012">
      <w:bodyDiv w:val="1"/>
      <w:marLeft w:val="0"/>
      <w:marRight w:val="0"/>
      <w:marTop w:val="0"/>
      <w:marBottom w:val="0"/>
      <w:divBdr>
        <w:top w:val="none" w:sz="0" w:space="0" w:color="auto"/>
        <w:left w:val="none" w:sz="0" w:space="0" w:color="auto"/>
        <w:bottom w:val="none" w:sz="0" w:space="0" w:color="auto"/>
        <w:right w:val="none" w:sz="0" w:space="0" w:color="auto"/>
      </w:divBdr>
    </w:div>
    <w:div w:id="824979210">
      <w:bodyDiv w:val="1"/>
      <w:marLeft w:val="0"/>
      <w:marRight w:val="0"/>
      <w:marTop w:val="0"/>
      <w:marBottom w:val="0"/>
      <w:divBdr>
        <w:top w:val="none" w:sz="0" w:space="0" w:color="auto"/>
        <w:left w:val="none" w:sz="0" w:space="0" w:color="auto"/>
        <w:bottom w:val="none" w:sz="0" w:space="0" w:color="auto"/>
        <w:right w:val="none" w:sz="0" w:space="0" w:color="auto"/>
      </w:divBdr>
    </w:div>
    <w:div w:id="825974514">
      <w:bodyDiv w:val="1"/>
      <w:marLeft w:val="0"/>
      <w:marRight w:val="0"/>
      <w:marTop w:val="0"/>
      <w:marBottom w:val="0"/>
      <w:divBdr>
        <w:top w:val="none" w:sz="0" w:space="0" w:color="auto"/>
        <w:left w:val="none" w:sz="0" w:space="0" w:color="auto"/>
        <w:bottom w:val="none" w:sz="0" w:space="0" w:color="auto"/>
        <w:right w:val="none" w:sz="0" w:space="0" w:color="auto"/>
      </w:divBdr>
      <w:divsChild>
        <w:div w:id="978076294">
          <w:marLeft w:val="0"/>
          <w:marRight w:val="0"/>
          <w:marTop w:val="0"/>
          <w:marBottom w:val="0"/>
          <w:divBdr>
            <w:top w:val="none" w:sz="0" w:space="0" w:color="auto"/>
            <w:left w:val="none" w:sz="0" w:space="0" w:color="auto"/>
            <w:bottom w:val="none" w:sz="0" w:space="0" w:color="auto"/>
            <w:right w:val="none" w:sz="0" w:space="0" w:color="auto"/>
          </w:divBdr>
          <w:divsChild>
            <w:div w:id="1919753399">
              <w:marLeft w:val="0"/>
              <w:marRight w:val="0"/>
              <w:marTop w:val="0"/>
              <w:marBottom w:val="0"/>
              <w:divBdr>
                <w:top w:val="none" w:sz="0" w:space="0" w:color="auto"/>
                <w:left w:val="none" w:sz="0" w:space="0" w:color="auto"/>
                <w:bottom w:val="none" w:sz="0" w:space="0" w:color="auto"/>
                <w:right w:val="none" w:sz="0" w:space="0" w:color="auto"/>
              </w:divBdr>
              <w:divsChild>
                <w:div w:id="1600136911">
                  <w:marLeft w:val="0"/>
                  <w:marRight w:val="0"/>
                  <w:marTop w:val="0"/>
                  <w:marBottom w:val="0"/>
                  <w:divBdr>
                    <w:top w:val="none" w:sz="0" w:space="0" w:color="auto"/>
                    <w:left w:val="none" w:sz="0" w:space="0" w:color="auto"/>
                    <w:bottom w:val="none" w:sz="0" w:space="0" w:color="auto"/>
                    <w:right w:val="none" w:sz="0" w:space="0" w:color="auto"/>
                  </w:divBdr>
                  <w:divsChild>
                    <w:div w:id="12659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822769">
      <w:bodyDiv w:val="1"/>
      <w:marLeft w:val="0"/>
      <w:marRight w:val="0"/>
      <w:marTop w:val="0"/>
      <w:marBottom w:val="0"/>
      <w:divBdr>
        <w:top w:val="none" w:sz="0" w:space="0" w:color="auto"/>
        <w:left w:val="none" w:sz="0" w:space="0" w:color="auto"/>
        <w:bottom w:val="none" w:sz="0" w:space="0" w:color="auto"/>
        <w:right w:val="none" w:sz="0" w:space="0" w:color="auto"/>
      </w:divBdr>
      <w:divsChild>
        <w:div w:id="475147218">
          <w:marLeft w:val="0"/>
          <w:marRight w:val="0"/>
          <w:marTop w:val="0"/>
          <w:marBottom w:val="0"/>
          <w:divBdr>
            <w:top w:val="none" w:sz="0" w:space="0" w:color="auto"/>
            <w:left w:val="none" w:sz="0" w:space="0" w:color="auto"/>
            <w:bottom w:val="none" w:sz="0" w:space="0" w:color="auto"/>
            <w:right w:val="none" w:sz="0" w:space="0" w:color="auto"/>
          </w:divBdr>
        </w:div>
      </w:divsChild>
    </w:div>
    <w:div w:id="844590689">
      <w:bodyDiv w:val="1"/>
      <w:marLeft w:val="0"/>
      <w:marRight w:val="0"/>
      <w:marTop w:val="0"/>
      <w:marBottom w:val="0"/>
      <w:divBdr>
        <w:top w:val="none" w:sz="0" w:space="0" w:color="auto"/>
        <w:left w:val="none" w:sz="0" w:space="0" w:color="auto"/>
        <w:bottom w:val="none" w:sz="0" w:space="0" w:color="auto"/>
        <w:right w:val="none" w:sz="0" w:space="0" w:color="auto"/>
      </w:divBdr>
    </w:div>
    <w:div w:id="845512090">
      <w:bodyDiv w:val="1"/>
      <w:marLeft w:val="0"/>
      <w:marRight w:val="0"/>
      <w:marTop w:val="0"/>
      <w:marBottom w:val="0"/>
      <w:divBdr>
        <w:top w:val="none" w:sz="0" w:space="0" w:color="auto"/>
        <w:left w:val="none" w:sz="0" w:space="0" w:color="auto"/>
        <w:bottom w:val="none" w:sz="0" w:space="0" w:color="auto"/>
        <w:right w:val="none" w:sz="0" w:space="0" w:color="auto"/>
      </w:divBdr>
      <w:divsChild>
        <w:div w:id="1113094988">
          <w:marLeft w:val="0"/>
          <w:marRight w:val="0"/>
          <w:marTop w:val="0"/>
          <w:marBottom w:val="0"/>
          <w:divBdr>
            <w:top w:val="none" w:sz="0" w:space="0" w:color="auto"/>
            <w:left w:val="none" w:sz="0" w:space="0" w:color="auto"/>
            <w:bottom w:val="none" w:sz="0" w:space="0" w:color="auto"/>
            <w:right w:val="none" w:sz="0" w:space="0" w:color="auto"/>
          </w:divBdr>
          <w:divsChild>
            <w:div w:id="1152526831">
              <w:marLeft w:val="0"/>
              <w:marRight w:val="0"/>
              <w:marTop w:val="0"/>
              <w:marBottom w:val="0"/>
              <w:divBdr>
                <w:top w:val="none" w:sz="0" w:space="0" w:color="auto"/>
                <w:left w:val="none" w:sz="0" w:space="0" w:color="auto"/>
                <w:bottom w:val="none" w:sz="0" w:space="0" w:color="auto"/>
                <w:right w:val="none" w:sz="0" w:space="0" w:color="auto"/>
              </w:divBdr>
              <w:divsChild>
                <w:div w:id="425615275">
                  <w:marLeft w:val="0"/>
                  <w:marRight w:val="0"/>
                  <w:marTop w:val="0"/>
                  <w:marBottom w:val="0"/>
                  <w:divBdr>
                    <w:top w:val="none" w:sz="0" w:space="0" w:color="auto"/>
                    <w:left w:val="none" w:sz="0" w:space="0" w:color="auto"/>
                    <w:bottom w:val="none" w:sz="0" w:space="0" w:color="auto"/>
                    <w:right w:val="none" w:sz="0" w:space="0" w:color="auto"/>
                  </w:divBdr>
                  <w:divsChild>
                    <w:div w:id="4248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746587">
      <w:bodyDiv w:val="1"/>
      <w:marLeft w:val="0"/>
      <w:marRight w:val="0"/>
      <w:marTop w:val="0"/>
      <w:marBottom w:val="0"/>
      <w:divBdr>
        <w:top w:val="none" w:sz="0" w:space="0" w:color="auto"/>
        <w:left w:val="none" w:sz="0" w:space="0" w:color="auto"/>
        <w:bottom w:val="none" w:sz="0" w:space="0" w:color="auto"/>
        <w:right w:val="none" w:sz="0" w:space="0" w:color="auto"/>
      </w:divBdr>
    </w:div>
    <w:div w:id="849949171">
      <w:bodyDiv w:val="1"/>
      <w:marLeft w:val="0"/>
      <w:marRight w:val="0"/>
      <w:marTop w:val="0"/>
      <w:marBottom w:val="0"/>
      <w:divBdr>
        <w:top w:val="none" w:sz="0" w:space="0" w:color="auto"/>
        <w:left w:val="none" w:sz="0" w:space="0" w:color="auto"/>
        <w:bottom w:val="none" w:sz="0" w:space="0" w:color="auto"/>
        <w:right w:val="none" w:sz="0" w:space="0" w:color="auto"/>
      </w:divBdr>
      <w:divsChild>
        <w:div w:id="1899365901">
          <w:marLeft w:val="0"/>
          <w:marRight w:val="0"/>
          <w:marTop w:val="0"/>
          <w:marBottom w:val="0"/>
          <w:divBdr>
            <w:top w:val="none" w:sz="0" w:space="0" w:color="auto"/>
            <w:left w:val="none" w:sz="0" w:space="0" w:color="auto"/>
            <w:bottom w:val="none" w:sz="0" w:space="0" w:color="auto"/>
            <w:right w:val="none" w:sz="0" w:space="0" w:color="auto"/>
          </w:divBdr>
          <w:divsChild>
            <w:div w:id="1000739274">
              <w:marLeft w:val="0"/>
              <w:marRight w:val="0"/>
              <w:marTop w:val="0"/>
              <w:marBottom w:val="0"/>
              <w:divBdr>
                <w:top w:val="none" w:sz="0" w:space="0" w:color="auto"/>
                <w:left w:val="none" w:sz="0" w:space="0" w:color="auto"/>
                <w:bottom w:val="none" w:sz="0" w:space="0" w:color="auto"/>
                <w:right w:val="none" w:sz="0" w:space="0" w:color="auto"/>
              </w:divBdr>
              <w:divsChild>
                <w:div w:id="1891306181">
                  <w:marLeft w:val="0"/>
                  <w:marRight w:val="0"/>
                  <w:marTop w:val="0"/>
                  <w:marBottom w:val="0"/>
                  <w:divBdr>
                    <w:top w:val="none" w:sz="0" w:space="0" w:color="auto"/>
                    <w:left w:val="none" w:sz="0" w:space="0" w:color="auto"/>
                    <w:bottom w:val="none" w:sz="0" w:space="0" w:color="auto"/>
                    <w:right w:val="none" w:sz="0" w:space="0" w:color="auto"/>
                  </w:divBdr>
                  <w:divsChild>
                    <w:div w:id="14328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413394">
      <w:bodyDiv w:val="1"/>
      <w:marLeft w:val="0"/>
      <w:marRight w:val="0"/>
      <w:marTop w:val="0"/>
      <w:marBottom w:val="0"/>
      <w:divBdr>
        <w:top w:val="none" w:sz="0" w:space="0" w:color="auto"/>
        <w:left w:val="none" w:sz="0" w:space="0" w:color="auto"/>
        <w:bottom w:val="none" w:sz="0" w:space="0" w:color="auto"/>
        <w:right w:val="none" w:sz="0" w:space="0" w:color="auto"/>
      </w:divBdr>
      <w:divsChild>
        <w:div w:id="624627758">
          <w:marLeft w:val="0"/>
          <w:marRight w:val="0"/>
          <w:marTop w:val="0"/>
          <w:marBottom w:val="0"/>
          <w:divBdr>
            <w:top w:val="none" w:sz="0" w:space="0" w:color="auto"/>
            <w:left w:val="none" w:sz="0" w:space="0" w:color="auto"/>
            <w:bottom w:val="none" w:sz="0" w:space="0" w:color="auto"/>
            <w:right w:val="none" w:sz="0" w:space="0" w:color="auto"/>
          </w:divBdr>
          <w:divsChild>
            <w:div w:id="671950938">
              <w:marLeft w:val="0"/>
              <w:marRight w:val="0"/>
              <w:marTop w:val="0"/>
              <w:marBottom w:val="0"/>
              <w:divBdr>
                <w:top w:val="none" w:sz="0" w:space="0" w:color="auto"/>
                <w:left w:val="none" w:sz="0" w:space="0" w:color="auto"/>
                <w:bottom w:val="none" w:sz="0" w:space="0" w:color="auto"/>
                <w:right w:val="none" w:sz="0" w:space="0" w:color="auto"/>
              </w:divBdr>
              <w:divsChild>
                <w:div w:id="7799782">
                  <w:marLeft w:val="0"/>
                  <w:marRight w:val="0"/>
                  <w:marTop w:val="0"/>
                  <w:marBottom w:val="0"/>
                  <w:divBdr>
                    <w:top w:val="none" w:sz="0" w:space="0" w:color="auto"/>
                    <w:left w:val="none" w:sz="0" w:space="0" w:color="auto"/>
                    <w:bottom w:val="none" w:sz="0" w:space="0" w:color="auto"/>
                    <w:right w:val="none" w:sz="0" w:space="0" w:color="auto"/>
                  </w:divBdr>
                  <w:divsChild>
                    <w:div w:id="16800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607290">
      <w:bodyDiv w:val="1"/>
      <w:marLeft w:val="0"/>
      <w:marRight w:val="0"/>
      <w:marTop w:val="0"/>
      <w:marBottom w:val="0"/>
      <w:divBdr>
        <w:top w:val="none" w:sz="0" w:space="0" w:color="auto"/>
        <w:left w:val="none" w:sz="0" w:space="0" w:color="auto"/>
        <w:bottom w:val="none" w:sz="0" w:space="0" w:color="auto"/>
        <w:right w:val="none" w:sz="0" w:space="0" w:color="auto"/>
      </w:divBdr>
      <w:divsChild>
        <w:div w:id="1232154168">
          <w:marLeft w:val="0"/>
          <w:marRight w:val="0"/>
          <w:marTop w:val="0"/>
          <w:marBottom w:val="0"/>
          <w:divBdr>
            <w:top w:val="none" w:sz="0" w:space="0" w:color="auto"/>
            <w:left w:val="none" w:sz="0" w:space="0" w:color="auto"/>
            <w:bottom w:val="none" w:sz="0" w:space="0" w:color="auto"/>
            <w:right w:val="none" w:sz="0" w:space="0" w:color="auto"/>
          </w:divBdr>
          <w:divsChild>
            <w:div w:id="971986325">
              <w:marLeft w:val="0"/>
              <w:marRight w:val="0"/>
              <w:marTop w:val="0"/>
              <w:marBottom w:val="0"/>
              <w:divBdr>
                <w:top w:val="none" w:sz="0" w:space="0" w:color="auto"/>
                <w:left w:val="none" w:sz="0" w:space="0" w:color="auto"/>
                <w:bottom w:val="none" w:sz="0" w:space="0" w:color="auto"/>
                <w:right w:val="none" w:sz="0" w:space="0" w:color="auto"/>
              </w:divBdr>
              <w:divsChild>
                <w:div w:id="281769263">
                  <w:marLeft w:val="0"/>
                  <w:marRight w:val="0"/>
                  <w:marTop w:val="0"/>
                  <w:marBottom w:val="0"/>
                  <w:divBdr>
                    <w:top w:val="none" w:sz="0" w:space="0" w:color="auto"/>
                    <w:left w:val="none" w:sz="0" w:space="0" w:color="auto"/>
                    <w:bottom w:val="none" w:sz="0" w:space="0" w:color="auto"/>
                    <w:right w:val="none" w:sz="0" w:space="0" w:color="auto"/>
                  </w:divBdr>
                  <w:divsChild>
                    <w:div w:id="190849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15563">
      <w:bodyDiv w:val="1"/>
      <w:marLeft w:val="0"/>
      <w:marRight w:val="0"/>
      <w:marTop w:val="0"/>
      <w:marBottom w:val="0"/>
      <w:divBdr>
        <w:top w:val="none" w:sz="0" w:space="0" w:color="auto"/>
        <w:left w:val="none" w:sz="0" w:space="0" w:color="auto"/>
        <w:bottom w:val="none" w:sz="0" w:space="0" w:color="auto"/>
        <w:right w:val="none" w:sz="0" w:space="0" w:color="auto"/>
      </w:divBdr>
      <w:divsChild>
        <w:div w:id="2007898038">
          <w:marLeft w:val="0"/>
          <w:marRight w:val="0"/>
          <w:marTop w:val="0"/>
          <w:marBottom w:val="0"/>
          <w:divBdr>
            <w:top w:val="none" w:sz="0" w:space="0" w:color="auto"/>
            <w:left w:val="none" w:sz="0" w:space="0" w:color="auto"/>
            <w:bottom w:val="none" w:sz="0" w:space="0" w:color="auto"/>
            <w:right w:val="none" w:sz="0" w:space="0" w:color="auto"/>
          </w:divBdr>
          <w:divsChild>
            <w:div w:id="1645429271">
              <w:marLeft w:val="0"/>
              <w:marRight w:val="0"/>
              <w:marTop w:val="0"/>
              <w:marBottom w:val="0"/>
              <w:divBdr>
                <w:top w:val="none" w:sz="0" w:space="0" w:color="auto"/>
                <w:left w:val="none" w:sz="0" w:space="0" w:color="auto"/>
                <w:bottom w:val="none" w:sz="0" w:space="0" w:color="auto"/>
                <w:right w:val="none" w:sz="0" w:space="0" w:color="auto"/>
              </w:divBdr>
              <w:divsChild>
                <w:div w:id="499539994">
                  <w:marLeft w:val="0"/>
                  <w:marRight w:val="0"/>
                  <w:marTop w:val="0"/>
                  <w:marBottom w:val="0"/>
                  <w:divBdr>
                    <w:top w:val="none" w:sz="0" w:space="0" w:color="auto"/>
                    <w:left w:val="none" w:sz="0" w:space="0" w:color="auto"/>
                    <w:bottom w:val="none" w:sz="0" w:space="0" w:color="auto"/>
                    <w:right w:val="none" w:sz="0" w:space="0" w:color="auto"/>
                  </w:divBdr>
                  <w:divsChild>
                    <w:div w:id="644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188834">
      <w:bodyDiv w:val="1"/>
      <w:marLeft w:val="0"/>
      <w:marRight w:val="0"/>
      <w:marTop w:val="0"/>
      <w:marBottom w:val="0"/>
      <w:divBdr>
        <w:top w:val="none" w:sz="0" w:space="0" w:color="auto"/>
        <w:left w:val="none" w:sz="0" w:space="0" w:color="auto"/>
        <w:bottom w:val="none" w:sz="0" w:space="0" w:color="auto"/>
        <w:right w:val="none" w:sz="0" w:space="0" w:color="auto"/>
      </w:divBdr>
    </w:div>
    <w:div w:id="853034210">
      <w:bodyDiv w:val="1"/>
      <w:marLeft w:val="0"/>
      <w:marRight w:val="0"/>
      <w:marTop w:val="0"/>
      <w:marBottom w:val="0"/>
      <w:divBdr>
        <w:top w:val="none" w:sz="0" w:space="0" w:color="auto"/>
        <w:left w:val="none" w:sz="0" w:space="0" w:color="auto"/>
        <w:bottom w:val="none" w:sz="0" w:space="0" w:color="auto"/>
        <w:right w:val="none" w:sz="0" w:space="0" w:color="auto"/>
      </w:divBdr>
    </w:div>
    <w:div w:id="856499556">
      <w:bodyDiv w:val="1"/>
      <w:marLeft w:val="0"/>
      <w:marRight w:val="0"/>
      <w:marTop w:val="0"/>
      <w:marBottom w:val="0"/>
      <w:divBdr>
        <w:top w:val="none" w:sz="0" w:space="0" w:color="auto"/>
        <w:left w:val="none" w:sz="0" w:space="0" w:color="auto"/>
        <w:bottom w:val="none" w:sz="0" w:space="0" w:color="auto"/>
        <w:right w:val="none" w:sz="0" w:space="0" w:color="auto"/>
      </w:divBdr>
      <w:divsChild>
        <w:div w:id="791169738">
          <w:marLeft w:val="0"/>
          <w:marRight w:val="0"/>
          <w:marTop w:val="0"/>
          <w:marBottom w:val="0"/>
          <w:divBdr>
            <w:top w:val="none" w:sz="0" w:space="0" w:color="auto"/>
            <w:left w:val="none" w:sz="0" w:space="0" w:color="auto"/>
            <w:bottom w:val="none" w:sz="0" w:space="0" w:color="auto"/>
            <w:right w:val="none" w:sz="0" w:space="0" w:color="auto"/>
          </w:divBdr>
          <w:divsChild>
            <w:div w:id="2041474183">
              <w:marLeft w:val="0"/>
              <w:marRight w:val="0"/>
              <w:marTop w:val="0"/>
              <w:marBottom w:val="0"/>
              <w:divBdr>
                <w:top w:val="none" w:sz="0" w:space="0" w:color="auto"/>
                <w:left w:val="none" w:sz="0" w:space="0" w:color="auto"/>
                <w:bottom w:val="none" w:sz="0" w:space="0" w:color="auto"/>
                <w:right w:val="none" w:sz="0" w:space="0" w:color="auto"/>
              </w:divBdr>
              <w:divsChild>
                <w:div w:id="93524619">
                  <w:marLeft w:val="0"/>
                  <w:marRight w:val="0"/>
                  <w:marTop w:val="0"/>
                  <w:marBottom w:val="0"/>
                  <w:divBdr>
                    <w:top w:val="none" w:sz="0" w:space="0" w:color="auto"/>
                    <w:left w:val="none" w:sz="0" w:space="0" w:color="auto"/>
                    <w:bottom w:val="none" w:sz="0" w:space="0" w:color="auto"/>
                    <w:right w:val="none" w:sz="0" w:space="0" w:color="auto"/>
                  </w:divBdr>
                  <w:divsChild>
                    <w:div w:id="19485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230379">
      <w:bodyDiv w:val="1"/>
      <w:marLeft w:val="0"/>
      <w:marRight w:val="0"/>
      <w:marTop w:val="0"/>
      <w:marBottom w:val="0"/>
      <w:divBdr>
        <w:top w:val="none" w:sz="0" w:space="0" w:color="auto"/>
        <w:left w:val="none" w:sz="0" w:space="0" w:color="auto"/>
        <w:bottom w:val="none" w:sz="0" w:space="0" w:color="auto"/>
        <w:right w:val="none" w:sz="0" w:space="0" w:color="auto"/>
      </w:divBdr>
    </w:div>
    <w:div w:id="864443182">
      <w:bodyDiv w:val="1"/>
      <w:marLeft w:val="0"/>
      <w:marRight w:val="0"/>
      <w:marTop w:val="0"/>
      <w:marBottom w:val="0"/>
      <w:divBdr>
        <w:top w:val="none" w:sz="0" w:space="0" w:color="auto"/>
        <w:left w:val="none" w:sz="0" w:space="0" w:color="auto"/>
        <w:bottom w:val="none" w:sz="0" w:space="0" w:color="auto"/>
        <w:right w:val="none" w:sz="0" w:space="0" w:color="auto"/>
      </w:divBdr>
    </w:div>
    <w:div w:id="876552686">
      <w:bodyDiv w:val="1"/>
      <w:marLeft w:val="0"/>
      <w:marRight w:val="0"/>
      <w:marTop w:val="0"/>
      <w:marBottom w:val="0"/>
      <w:divBdr>
        <w:top w:val="none" w:sz="0" w:space="0" w:color="auto"/>
        <w:left w:val="none" w:sz="0" w:space="0" w:color="auto"/>
        <w:bottom w:val="none" w:sz="0" w:space="0" w:color="auto"/>
        <w:right w:val="none" w:sz="0" w:space="0" w:color="auto"/>
      </w:divBdr>
      <w:divsChild>
        <w:div w:id="1554342470">
          <w:marLeft w:val="0"/>
          <w:marRight w:val="0"/>
          <w:marTop w:val="0"/>
          <w:marBottom w:val="0"/>
          <w:divBdr>
            <w:top w:val="none" w:sz="0" w:space="0" w:color="auto"/>
            <w:left w:val="none" w:sz="0" w:space="0" w:color="auto"/>
            <w:bottom w:val="none" w:sz="0" w:space="0" w:color="auto"/>
            <w:right w:val="none" w:sz="0" w:space="0" w:color="auto"/>
          </w:divBdr>
          <w:divsChild>
            <w:div w:id="162090816">
              <w:marLeft w:val="0"/>
              <w:marRight w:val="0"/>
              <w:marTop w:val="0"/>
              <w:marBottom w:val="0"/>
              <w:divBdr>
                <w:top w:val="none" w:sz="0" w:space="0" w:color="auto"/>
                <w:left w:val="none" w:sz="0" w:space="0" w:color="auto"/>
                <w:bottom w:val="none" w:sz="0" w:space="0" w:color="auto"/>
                <w:right w:val="none" w:sz="0" w:space="0" w:color="auto"/>
              </w:divBdr>
              <w:divsChild>
                <w:div w:id="1084495117">
                  <w:marLeft w:val="0"/>
                  <w:marRight w:val="0"/>
                  <w:marTop w:val="0"/>
                  <w:marBottom w:val="0"/>
                  <w:divBdr>
                    <w:top w:val="none" w:sz="0" w:space="0" w:color="auto"/>
                    <w:left w:val="none" w:sz="0" w:space="0" w:color="auto"/>
                    <w:bottom w:val="none" w:sz="0" w:space="0" w:color="auto"/>
                    <w:right w:val="none" w:sz="0" w:space="0" w:color="auto"/>
                  </w:divBdr>
                  <w:divsChild>
                    <w:div w:id="1780949847">
                      <w:marLeft w:val="0"/>
                      <w:marRight w:val="0"/>
                      <w:marTop w:val="0"/>
                      <w:marBottom w:val="0"/>
                      <w:divBdr>
                        <w:top w:val="none" w:sz="0" w:space="0" w:color="auto"/>
                        <w:left w:val="none" w:sz="0" w:space="0" w:color="auto"/>
                        <w:bottom w:val="none" w:sz="0" w:space="0" w:color="auto"/>
                        <w:right w:val="none" w:sz="0" w:space="0" w:color="auto"/>
                      </w:divBdr>
                    </w:div>
                  </w:divsChild>
                </w:div>
                <w:div w:id="808941374">
                  <w:marLeft w:val="0"/>
                  <w:marRight w:val="0"/>
                  <w:marTop w:val="0"/>
                  <w:marBottom w:val="0"/>
                  <w:divBdr>
                    <w:top w:val="none" w:sz="0" w:space="0" w:color="auto"/>
                    <w:left w:val="none" w:sz="0" w:space="0" w:color="auto"/>
                    <w:bottom w:val="none" w:sz="0" w:space="0" w:color="auto"/>
                    <w:right w:val="none" w:sz="0" w:space="0" w:color="auto"/>
                  </w:divBdr>
                  <w:divsChild>
                    <w:div w:id="458375474">
                      <w:marLeft w:val="0"/>
                      <w:marRight w:val="0"/>
                      <w:marTop w:val="0"/>
                      <w:marBottom w:val="0"/>
                      <w:divBdr>
                        <w:top w:val="none" w:sz="0" w:space="0" w:color="auto"/>
                        <w:left w:val="none" w:sz="0" w:space="0" w:color="auto"/>
                        <w:bottom w:val="none" w:sz="0" w:space="0" w:color="auto"/>
                        <w:right w:val="none" w:sz="0" w:space="0" w:color="auto"/>
                      </w:divBdr>
                    </w:div>
                  </w:divsChild>
                </w:div>
                <w:div w:id="1219588031">
                  <w:marLeft w:val="0"/>
                  <w:marRight w:val="0"/>
                  <w:marTop w:val="0"/>
                  <w:marBottom w:val="0"/>
                  <w:divBdr>
                    <w:top w:val="none" w:sz="0" w:space="0" w:color="auto"/>
                    <w:left w:val="none" w:sz="0" w:space="0" w:color="auto"/>
                    <w:bottom w:val="none" w:sz="0" w:space="0" w:color="auto"/>
                    <w:right w:val="none" w:sz="0" w:space="0" w:color="auto"/>
                  </w:divBdr>
                  <w:divsChild>
                    <w:div w:id="10533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480441">
      <w:bodyDiv w:val="1"/>
      <w:marLeft w:val="0"/>
      <w:marRight w:val="0"/>
      <w:marTop w:val="0"/>
      <w:marBottom w:val="0"/>
      <w:divBdr>
        <w:top w:val="none" w:sz="0" w:space="0" w:color="auto"/>
        <w:left w:val="none" w:sz="0" w:space="0" w:color="auto"/>
        <w:bottom w:val="none" w:sz="0" w:space="0" w:color="auto"/>
        <w:right w:val="none" w:sz="0" w:space="0" w:color="auto"/>
      </w:divBdr>
    </w:div>
    <w:div w:id="883055974">
      <w:bodyDiv w:val="1"/>
      <w:marLeft w:val="0"/>
      <w:marRight w:val="0"/>
      <w:marTop w:val="0"/>
      <w:marBottom w:val="0"/>
      <w:divBdr>
        <w:top w:val="none" w:sz="0" w:space="0" w:color="auto"/>
        <w:left w:val="none" w:sz="0" w:space="0" w:color="auto"/>
        <w:bottom w:val="none" w:sz="0" w:space="0" w:color="auto"/>
        <w:right w:val="none" w:sz="0" w:space="0" w:color="auto"/>
      </w:divBdr>
      <w:divsChild>
        <w:div w:id="116801889">
          <w:marLeft w:val="0"/>
          <w:marRight w:val="0"/>
          <w:marTop w:val="0"/>
          <w:marBottom w:val="0"/>
          <w:divBdr>
            <w:top w:val="none" w:sz="0" w:space="0" w:color="auto"/>
            <w:left w:val="none" w:sz="0" w:space="0" w:color="auto"/>
            <w:bottom w:val="none" w:sz="0" w:space="0" w:color="auto"/>
            <w:right w:val="none" w:sz="0" w:space="0" w:color="auto"/>
          </w:divBdr>
          <w:divsChild>
            <w:div w:id="1504124146">
              <w:marLeft w:val="0"/>
              <w:marRight w:val="0"/>
              <w:marTop w:val="0"/>
              <w:marBottom w:val="0"/>
              <w:divBdr>
                <w:top w:val="none" w:sz="0" w:space="0" w:color="auto"/>
                <w:left w:val="none" w:sz="0" w:space="0" w:color="auto"/>
                <w:bottom w:val="none" w:sz="0" w:space="0" w:color="auto"/>
                <w:right w:val="none" w:sz="0" w:space="0" w:color="auto"/>
              </w:divBdr>
              <w:divsChild>
                <w:div w:id="120390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944555">
      <w:bodyDiv w:val="1"/>
      <w:marLeft w:val="0"/>
      <w:marRight w:val="0"/>
      <w:marTop w:val="0"/>
      <w:marBottom w:val="0"/>
      <w:divBdr>
        <w:top w:val="none" w:sz="0" w:space="0" w:color="auto"/>
        <w:left w:val="none" w:sz="0" w:space="0" w:color="auto"/>
        <w:bottom w:val="none" w:sz="0" w:space="0" w:color="auto"/>
        <w:right w:val="none" w:sz="0" w:space="0" w:color="auto"/>
      </w:divBdr>
    </w:div>
    <w:div w:id="889538860">
      <w:bodyDiv w:val="1"/>
      <w:marLeft w:val="0"/>
      <w:marRight w:val="0"/>
      <w:marTop w:val="0"/>
      <w:marBottom w:val="0"/>
      <w:divBdr>
        <w:top w:val="none" w:sz="0" w:space="0" w:color="auto"/>
        <w:left w:val="none" w:sz="0" w:space="0" w:color="auto"/>
        <w:bottom w:val="none" w:sz="0" w:space="0" w:color="auto"/>
        <w:right w:val="none" w:sz="0" w:space="0" w:color="auto"/>
      </w:divBdr>
    </w:div>
    <w:div w:id="897861586">
      <w:bodyDiv w:val="1"/>
      <w:marLeft w:val="0"/>
      <w:marRight w:val="0"/>
      <w:marTop w:val="0"/>
      <w:marBottom w:val="0"/>
      <w:divBdr>
        <w:top w:val="none" w:sz="0" w:space="0" w:color="auto"/>
        <w:left w:val="none" w:sz="0" w:space="0" w:color="auto"/>
        <w:bottom w:val="none" w:sz="0" w:space="0" w:color="auto"/>
        <w:right w:val="none" w:sz="0" w:space="0" w:color="auto"/>
      </w:divBdr>
    </w:div>
    <w:div w:id="907690825">
      <w:bodyDiv w:val="1"/>
      <w:marLeft w:val="0"/>
      <w:marRight w:val="0"/>
      <w:marTop w:val="0"/>
      <w:marBottom w:val="0"/>
      <w:divBdr>
        <w:top w:val="none" w:sz="0" w:space="0" w:color="auto"/>
        <w:left w:val="none" w:sz="0" w:space="0" w:color="auto"/>
        <w:bottom w:val="none" w:sz="0" w:space="0" w:color="auto"/>
        <w:right w:val="none" w:sz="0" w:space="0" w:color="auto"/>
      </w:divBdr>
    </w:div>
    <w:div w:id="910579526">
      <w:bodyDiv w:val="1"/>
      <w:marLeft w:val="0"/>
      <w:marRight w:val="0"/>
      <w:marTop w:val="0"/>
      <w:marBottom w:val="0"/>
      <w:divBdr>
        <w:top w:val="none" w:sz="0" w:space="0" w:color="auto"/>
        <w:left w:val="none" w:sz="0" w:space="0" w:color="auto"/>
        <w:bottom w:val="none" w:sz="0" w:space="0" w:color="auto"/>
        <w:right w:val="none" w:sz="0" w:space="0" w:color="auto"/>
      </w:divBdr>
    </w:div>
    <w:div w:id="913128848">
      <w:bodyDiv w:val="1"/>
      <w:marLeft w:val="0"/>
      <w:marRight w:val="0"/>
      <w:marTop w:val="0"/>
      <w:marBottom w:val="0"/>
      <w:divBdr>
        <w:top w:val="none" w:sz="0" w:space="0" w:color="auto"/>
        <w:left w:val="none" w:sz="0" w:space="0" w:color="auto"/>
        <w:bottom w:val="none" w:sz="0" w:space="0" w:color="auto"/>
        <w:right w:val="none" w:sz="0" w:space="0" w:color="auto"/>
      </w:divBdr>
    </w:div>
    <w:div w:id="920602608">
      <w:bodyDiv w:val="1"/>
      <w:marLeft w:val="0"/>
      <w:marRight w:val="0"/>
      <w:marTop w:val="0"/>
      <w:marBottom w:val="0"/>
      <w:divBdr>
        <w:top w:val="none" w:sz="0" w:space="0" w:color="auto"/>
        <w:left w:val="none" w:sz="0" w:space="0" w:color="auto"/>
        <w:bottom w:val="none" w:sz="0" w:space="0" w:color="auto"/>
        <w:right w:val="none" w:sz="0" w:space="0" w:color="auto"/>
      </w:divBdr>
    </w:div>
    <w:div w:id="920872091">
      <w:bodyDiv w:val="1"/>
      <w:marLeft w:val="0"/>
      <w:marRight w:val="0"/>
      <w:marTop w:val="0"/>
      <w:marBottom w:val="0"/>
      <w:divBdr>
        <w:top w:val="none" w:sz="0" w:space="0" w:color="auto"/>
        <w:left w:val="none" w:sz="0" w:space="0" w:color="auto"/>
        <w:bottom w:val="none" w:sz="0" w:space="0" w:color="auto"/>
        <w:right w:val="none" w:sz="0" w:space="0" w:color="auto"/>
      </w:divBdr>
    </w:div>
    <w:div w:id="922226790">
      <w:bodyDiv w:val="1"/>
      <w:marLeft w:val="0"/>
      <w:marRight w:val="0"/>
      <w:marTop w:val="0"/>
      <w:marBottom w:val="0"/>
      <w:divBdr>
        <w:top w:val="none" w:sz="0" w:space="0" w:color="auto"/>
        <w:left w:val="none" w:sz="0" w:space="0" w:color="auto"/>
        <w:bottom w:val="none" w:sz="0" w:space="0" w:color="auto"/>
        <w:right w:val="none" w:sz="0" w:space="0" w:color="auto"/>
      </w:divBdr>
    </w:div>
    <w:div w:id="923686842">
      <w:bodyDiv w:val="1"/>
      <w:marLeft w:val="0"/>
      <w:marRight w:val="0"/>
      <w:marTop w:val="0"/>
      <w:marBottom w:val="0"/>
      <w:divBdr>
        <w:top w:val="none" w:sz="0" w:space="0" w:color="auto"/>
        <w:left w:val="none" w:sz="0" w:space="0" w:color="auto"/>
        <w:bottom w:val="none" w:sz="0" w:space="0" w:color="auto"/>
        <w:right w:val="none" w:sz="0" w:space="0" w:color="auto"/>
      </w:divBdr>
    </w:div>
    <w:div w:id="923958675">
      <w:bodyDiv w:val="1"/>
      <w:marLeft w:val="0"/>
      <w:marRight w:val="0"/>
      <w:marTop w:val="0"/>
      <w:marBottom w:val="0"/>
      <w:divBdr>
        <w:top w:val="none" w:sz="0" w:space="0" w:color="auto"/>
        <w:left w:val="none" w:sz="0" w:space="0" w:color="auto"/>
        <w:bottom w:val="none" w:sz="0" w:space="0" w:color="auto"/>
        <w:right w:val="none" w:sz="0" w:space="0" w:color="auto"/>
      </w:divBdr>
    </w:div>
    <w:div w:id="925961568">
      <w:bodyDiv w:val="1"/>
      <w:marLeft w:val="0"/>
      <w:marRight w:val="0"/>
      <w:marTop w:val="0"/>
      <w:marBottom w:val="0"/>
      <w:divBdr>
        <w:top w:val="none" w:sz="0" w:space="0" w:color="auto"/>
        <w:left w:val="none" w:sz="0" w:space="0" w:color="auto"/>
        <w:bottom w:val="none" w:sz="0" w:space="0" w:color="auto"/>
        <w:right w:val="none" w:sz="0" w:space="0" w:color="auto"/>
      </w:divBdr>
    </w:div>
    <w:div w:id="934359495">
      <w:bodyDiv w:val="1"/>
      <w:marLeft w:val="0"/>
      <w:marRight w:val="0"/>
      <w:marTop w:val="0"/>
      <w:marBottom w:val="0"/>
      <w:divBdr>
        <w:top w:val="none" w:sz="0" w:space="0" w:color="auto"/>
        <w:left w:val="none" w:sz="0" w:space="0" w:color="auto"/>
        <w:bottom w:val="none" w:sz="0" w:space="0" w:color="auto"/>
        <w:right w:val="none" w:sz="0" w:space="0" w:color="auto"/>
      </w:divBdr>
      <w:divsChild>
        <w:div w:id="493958022">
          <w:marLeft w:val="0"/>
          <w:marRight w:val="0"/>
          <w:marTop w:val="0"/>
          <w:marBottom w:val="0"/>
          <w:divBdr>
            <w:top w:val="none" w:sz="0" w:space="0" w:color="auto"/>
            <w:left w:val="none" w:sz="0" w:space="0" w:color="auto"/>
            <w:bottom w:val="none" w:sz="0" w:space="0" w:color="auto"/>
            <w:right w:val="none" w:sz="0" w:space="0" w:color="auto"/>
          </w:divBdr>
          <w:divsChild>
            <w:div w:id="424571499">
              <w:marLeft w:val="0"/>
              <w:marRight w:val="0"/>
              <w:marTop w:val="0"/>
              <w:marBottom w:val="0"/>
              <w:divBdr>
                <w:top w:val="none" w:sz="0" w:space="0" w:color="auto"/>
                <w:left w:val="none" w:sz="0" w:space="0" w:color="auto"/>
                <w:bottom w:val="none" w:sz="0" w:space="0" w:color="auto"/>
                <w:right w:val="none" w:sz="0" w:space="0" w:color="auto"/>
              </w:divBdr>
              <w:divsChild>
                <w:div w:id="973101970">
                  <w:marLeft w:val="0"/>
                  <w:marRight w:val="0"/>
                  <w:marTop w:val="0"/>
                  <w:marBottom w:val="0"/>
                  <w:divBdr>
                    <w:top w:val="none" w:sz="0" w:space="0" w:color="auto"/>
                    <w:left w:val="none" w:sz="0" w:space="0" w:color="auto"/>
                    <w:bottom w:val="none" w:sz="0" w:space="0" w:color="auto"/>
                    <w:right w:val="none" w:sz="0" w:space="0" w:color="auto"/>
                  </w:divBdr>
                  <w:divsChild>
                    <w:div w:id="1312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97092">
      <w:bodyDiv w:val="1"/>
      <w:marLeft w:val="0"/>
      <w:marRight w:val="0"/>
      <w:marTop w:val="0"/>
      <w:marBottom w:val="0"/>
      <w:divBdr>
        <w:top w:val="none" w:sz="0" w:space="0" w:color="auto"/>
        <w:left w:val="none" w:sz="0" w:space="0" w:color="auto"/>
        <w:bottom w:val="none" w:sz="0" w:space="0" w:color="auto"/>
        <w:right w:val="none" w:sz="0" w:space="0" w:color="auto"/>
      </w:divBdr>
    </w:div>
    <w:div w:id="939996708">
      <w:bodyDiv w:val="1"/>
      <w:marLeft w:val="0"/>
      <w:marRight w:val="0"/>
      <w:marTop w:val="0"/>
      <w:marBottom w:val="0"/>
      <w:divBdr>
        <w:top w:val="none" w:sz="0" w:space="0" w:color="auto"/>
        <w:left w:val="none" w:sz="0" w:space="0" w:color="auto"/>
        <w:bottom w:val="none" w:sz="0" w:space="0" w:color="auto"/>
        <w:right w:val="none" w:sz="0" w:space="0" w:color="auto"/>
      </w:divBdr>
    </w:div>
    <w:div w:id="943226366">
      <w:bodyDiv w:val="1"/>
      <w:marLeft w:val="0"/>
      <w:marRight w:val="0"/>
      <w:marTop w:val="0"/>
      <w:marBottom w:val="0"/>
      <w:divBdr>
        <w:top w:val="none" w:sz="0" w:space="0" w:color="auto"/>
        <w:left w:val="none" w:sz="0" w:space="0" w:color="auto"/>
        <w:bottom w:val="none" w:sz="0" w:space="0" w:color="auto"/>
        <w:right w:val="none" w:sz="0" w:space="0" w:color="auto"/>
      </w:divBdr>
      <w:divsChild>
        <w:div w:id="668602701">
          <w:marLeft w:val="0"/>
          <w:marRight w:val="0"/>
          <w:marTop w:val="0"/>
          <w:marBottom w:val="0"/>
          <w:divBdr>
            <w:top w:val="none" w:sz="0" w:space="0" w:color="auto"/>
            <w:left w:val="none" w:sz="0" w:space="0" w:color="auto"/>
            <w:bottom w:val="none" w:sz="0" w:space="0" w:color="auto"/>
            <w:right w:val="none" w:sz="0" w:space="0" w:color="auto"/>
          </w:divBdr>
          <w:divsChild>
            <w:div w:id="1926919898">
              <w:marLeft w:val="0"/>
              <w:marRight w:val="0"/>
              <w:marTop w:val="0"/>
              <w:marBottom w:val="0"/>
              <w:divBdr>
                <w:top w:val="none" w:sz="0" w:space="0" w:color="auto"/>
                <w:left w:val="none" w:sz="0" w:space="0" w:color="auto"/>
                <w:bottom w:val="none" w:sz="0" w:space="0" w:color="auto"/>
                <w:right w:val="none" w:sz="0" w:space="0" w:color="auto"/>
              </w:divBdr>
              <w:divsChild>
                <w:div w:id="1729062939">
                  <w:marLeft w:val="0"/>
                  <w:marRight w:val="0"/>
                  <w:marTop w:val="0"/>
                  <w:marBottom w:val="0"/>
                  <w:divBdr>
                    <w:top w:val="none" w:sz="0" w:space="0" w:color="auto"/>
                    <w:left w:val="none" w:sz="0" w:space="0" w:color="auto"/>
                    <w:bottom w:val="none" w:sz="0" w:space="0" w:color="auto"/>
                    <w:right w:val="none" w:sz="0" w:space="0" w:color="auto"/>
                  </w:divBdr>
                  <w:divsChild>
                    <w:div w:id="139789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61493">
      <w:bodyDiv w:val="1"/>
      <w:marLeft w:val="0"/>
      <w:marRight w:val="0"/>
      <w:marTop w:val="0"/>
      <w:marBottom w:val="0"/>
      <w:divBdr>
        <w:top w:val="none" w:sz="0" w:space="0" w:color="auto"/>
        <w:left w:val="none" w:sz="0" w:space="0" w:color="auto"/>
        <w:bottom w:val="none" w:sz="0" w:space="0" w:color="auto"/>
        <w:right w:val="none" w:sz="0" w:space="0" w:color="auto"/>
      </w:divBdr>
    </w:div>
    <w:div w:id="948004803">
      <w:bodyDiv w:val="1"/>
      <w:marLeft w:val="0"/>
      <w:marRight w:val="0"/>
      <w:marTop w:val="0"/>
      <w:marBottom w:val="0"/>
      <w:divBdr>
        <w:top w:val="none" w:sz="0" w:space="0" w:color="auto"/>
        <w:left w:val="none" w:sz="0" w:space="0" w:color="auto"/>
        <w:bottom w:val="none" w:sz="0" w:space="0" w:color="auto"/>
        <w:right w:val="none" w:sz="0" w:space="0" w:color="auto"/>
      </w:divBdr>
    </w:div>
    <w:div w:id="948512607">
      <w:bodyDiv w:val="1"/>
      <w:marLeft w:val="0"/>
      <w:marRight w:val="0"/>
      <w:marTop w:val="0"/>
      <w:marBottom w:val="0"/>
      <w:divBdr>
        <w:top w:val="none" w:sz="0" w:space="0" w:color="auto"/>
        <w:left w:val="none" w:sz="0" w:space="0" w:color="auto"/>
        <w:bottom w:val="none" w:sz="0" w:space="0" w:color="auto"/>
        <w:right w:val="none" w:sz="0" w:space="0" w:color="auto"/>
      </w:divBdr>
      <w:divsChild>
        <w:div w:id="190382165">
          <w:marLeft w:val="0"/>
          <w:marRight w:val="0"/>
          <w:marTop w:val="0"/>
          <w:marBottom w:val="0"/>
          <w:divBdr>
            <w:top w:val="none" w:sz="0" w:space="0" w:color="auto"/>
            <w:left w:val="none" w:sz="0" w:space="0" w:color="auto"/>
            <w:bottom w:val="none" w:sz="0" w:space="0" w:color="auto"/>
            <w:right w:val="none" w:sz="0" w:space="0" w:color="auto"/>
          </w:divBdr>
          <w:divsChild>
            <w:div w:id="943999378">
              <w:marLeft w:val="0"/>
              <w:marRight w:val="0"/>
              <w:marTop w:val="0"/>
              <w:marBottom w:val="0"/>
              <w:divBdr>
                <w:top w:val="none" w:sz="0" w:space="0" w:color="auto"/>
                <w:left w:val="none" w:sz="0" w:space="0" w:color="auto"/>
                <w:bottom w:val="none" w:sz="0" w:space="0" w:color="auto"/>
                <w:right w:val="none" w:sz="0" w:space="0" w:color="auto"/>
              </w:divBdr>
              <w:divsChild>
                <w:div w:id="2074884772">
                  <w:marLeft w:val="0"/>
                  <w:marRight w:val="0"/>
                  <w:marTop w:val="0"/>
                  <w:marBottom w:val="0"/>
                  <w:divBdr>
                    <w:top w:val="none" w:sz="0" w:space="0" w:color="auto"/>
                    <w:left w:val="none" w:sz="0" w:space="0" w:color="auto"/>
                    <w:bottom w:val="none" w:sz="0" w:space="0" w:color="auto"/>
                    <w:right w:val="none" w:sz="0" w:space="0" w:color="auto"/>
                  </w:divBdr>
                  <w:divsChild>
                    <w:div w:id="12581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888005">
      <w:bodyDiv w:val="1"/>
      <w:marLeft w:val="0"/>
      <w:marRight w:val="0"/>
      <w:marTop w:val="0"/>
      <w:marBottom w:val="0"/>
      <w:divBdr>
        <w:top w:val="none" w:sz="0" w:space="0" w:color="auto"/>
        <w:left w:val="none" w:sz="0" w:space="0" w:color="auto"/>
        <w:bottom w:val="none" w:sz="0" w:space="0" w:color="auto"/>
        <w:right w:val="none" w:sz="0" w:space="0" w:color="auto"/>
      </w:divBdr>
    </w:div>
    <w:div w:id="974412859">
      <w:bodyDiv w:val="1"/>
      <w:marLeft w:val="0"/>
      <w:marRight w:val="0"/>
      <w:marTop w:val="0"/>
      <w:marBottom w:val="0"/>
      <w:divBdr>
        <w:top w:val="none" w:sz="0" w:space="0" w:color="auto"/>
        <w:left w:val="none" w:sz="0" w:space="0" w:color="auto"/>
        <w:bottom w:val="none" w:sz="0" w:space="0" w:color="auto"/>
        <w:right w:val="none" w:sz="0" w:space="0" w:color="auto"/>
      </w:divBdr>
    </w:div>
    <w:div w:id="980184550">
      <w:bodyDiv w:val="1"/>
      <w:marLeft w:val="0"/>
      <w:marRight w:val="0"/>
      <w:marTop w:val="0"/>
      <w:marBottom w:val="0"/>
      <w:divBdr>
        <w:top w:val="none" w:sz="0" w:space="0" w:color="auto"/>
        <w:left w:val="none" w:sz="0" w:space="0" w:color="auto"/>
        <w:bottom w:val="none" w:sz="0" w:space="0" w:color="auto"/>
        <w:right w:val="none" w:sz="0" w:space="0" w:color="auto"/>
      </w:divBdr>
    </w:div>
    <w:div w:id="984549171">
      <w:bodyDiv w:val="1"/>
      <w:marLeft w:val="0"/>
      <w:marRight w:val="0"/>
      <w:marTop w:val="0"/>
      <w:marBottom w:val="0"/>
      <w:divBdr>
        <w:top w:val="none" w:sz="0" w:space="0" w:color="auto"/>
        <w:left w:val="none" w:sz="0" w:space="0" w:color="auto"/>
        <w:bottom w:val="none" w:sz="0" w:space="0" w:color="auto"/>
        <w:right w:val="none" w:sz="0" w:space="0" w:color="auto"/>
      </w:divBdr>
      <w:divsChild>
        <w:div w:id="131994463">
          <w:marLeft w:val="0"/>
          <w:marRight w:val="0"/>
          <w:marTop w:val="0"/>
          <w:marBottom w:val="0"/>
          <w:divBdr>
            <w:top w:val="none" w:sz="0" w:space="0" w:color="auto"/>
            <w:left w:val="none" w:sz="0" w:space="0" w:color="auto"/>
            <w:bottom w:val="none" w:sz="0" w:space="0" w:color="auto"/>
            <w:right w:val="none" w:sz="0" w:space="0" w:color="auto"/>
          </w:divBdr>
          <w:divsChild>
            <w:div w:id="1820271211">
              <w:marLeft w:val="0"/>
              <w:marRight w:val="0"/>
              <w:marTop w:val="0"/>
              <w:marBottom w:val="0"/>
              <w:divBdr>
                <w:top w:val="none" w:sz="0" w:space="0" w:color="auto"/>
                <w:left w:val="none" w:sz="0" w:space="0" w:color="auto"/>
                <w:bottom w:val="none" w:sz="0" w:space="0" w:color="auto"/>
                <w:right w:val="none" w:sz="0" w:space="0" w:color="auto"/>
              </w:divBdr>
              <w:divsChild>
                <w:div w:id="1432779711">
                  <w:marLeft w:val="0"/>
                  <w:marRight w:val="0"/>
                  <w:marTop w:val="0"/>
                  <w:marBottom w:val="0"/>
                  <w:divBdr>
                    <w:top w:val="none" w:sz="0" w:space="0" w:color="auto"/>
                    <w:left w:val="none" w:sz="0" w:space="0" w:color="auto"/>
                    <w:bottom w:val="none" w:sz="0" w:space="0" w:color="auto"/>
                    <w:right w:val="none" w:sz="0" w:space="0" w:color="auto"/>
                  </w:divBdr>
                  <w:divsChild>
                    <w:div w:id="6677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159256">
      <w:bodyDiv w:val="1"/>
      <w:marLeft w:val="0"/>
      <w:marRight w:val="0"/>
      <w:marTop w:val="0"/>
      <w:marBottom w:val="0"/>
      <w:divBdr>
        <w:top w:val="none" w:sz="0" w:space="0" w:color="auto"/>
        <w:left w:val="none" w:sz="0" w:space="0" w:color="auto"/>
        <w:bottom w:val="none" w:sz="0" w:space="0" w:color="auto"/>
        <w:right w:val="none" w:sz="0" w:space="0" w:color="auto"/>
      </w:divBdr>
    </w:div>
    <w:div w:id="989678576">
      <w:bodyDiv w:val="1"/>
      <w:marLeft w:val="0"/>
      <w:marRight w:val="0"/>
      <w:marTop w:val="0"/>
      <w:marBottom w:val="0"/>
      <w:divBdr>
        <w:top w:val="none" w:sz="0" w:space="0" w:color="auto"/>
        <w:left w:val="none" w:sz="0" w:space="0" w:color="auto"/>
        <w:bottom w:val="none" w:sz="0" w:space="0" w:color="auto"/>
        <w:right w:val="none" w:sz="0" w:space="0" w:color="auto"/>
      </w:divBdr>
    </w:div>
    <w:div w:id="990209010">
      <w:bodyDiv w:val="1"/>
      <w:marLeft w:val="0"/>
      <w:marRight w:val="0"/>
      <w:marTop w:val="0"/>
      <w:marBottom w:val="0"/>
      <w:divBdr>
        <w:top w:val="none" w:sz="0" w:space="0" w:color="auto"/>
        <w:left w:val="none" w:sz="0" w:space="0" w:color="auto"/>
        <w:bottom w:val="none" w:sz="0" w:space="0" w:color="auto"/>
        <w:right w:val="none" w:sz="0" w:space="0" w:color="auto"/>
      </w:divBdr>
    </w:div>
    <w:div w:id="1003363026">
      <w:bodyDiv w:val="1"/>
      <w:marLeft w:val="0"/>
      <w:marRight w:val="0"/>
      <w:marTop w:val="0"/>
      <w:marBottom w:val="0"/>
      <w:divBdr>
        <w:top w:val="none" w:sz="0" w:space="0" w:color="auto"/>
        <w:left w:val="none" w:sz="0" w:space="0" w:color="auto"/>
        <w:bottom w:val="none" w:sz="0" w:space="0" w:color="auto"/>
        <w:right w:val="none" w:sz="0" w:space="0" w:color="auto"/>
      </w:divBdr>
      <w:divsChild>
        <w:div w:id="176507954">
          <w:marLeft w:val="0"/>
          <w:marRight w:val="0"/>
          <w:marTop w:val="0"/>
          <w:marBottom w:val="0"/>
          <w:divBdr>
            <w:top w:val="none" w:sz="0" w:space="0" w:color="auto"/>
            <w:left w:val="none" w:sz="0" w:space="0" w:color="auto"/>
            <w:bottom w:val="none" w:sz="0" w:space="0" w:color="auto"/>
            <w:right w:val="none" w:sz="0" w:space="0" w:color="auto"/>
          </w:divBdr>
          <w:divsChild>
            <w:div w:id="361976307">
              <w:marLeft w:val="0"/>
              <w:marRight w:val="0"/>
              <w:marTop w:val="0"/>
              <w:marBottom w:val="0"/>
              <w:divBdr>
                <w:top w:val="none" w:sz="0" w:space="0" w:color="auto"/>
                <w:left w:val="none" w:sz="0" w:space="0" w:color="auto"/>
                <w:bottom w:val="none" w:sz="0" w:space="0" w:color="auto"/>
                <w:right w:val="none" w:sz="0" w:space="0" w:color="auto"/>
              </w:divBdr>
              <w:divsChild>
                <w:div w:id="1827434174">
                  <w:marLeft w:val="0"/>
                  <w:marRight w:val="0"/>
                  <w:marTop w:val="0"/>
                  <w:marBottom w:val="0"/>
                  <w:divBdr>
                    <w:top w:val="none" w:sz="0" w:space="0" w:color="auto"/>
                    <w:left w:val="none" w:sz="0" w:space="0" w:color="auto"/>
                    <w:bottom w:val="none" w:sz="0" w:space="0" w:color="auto"/>
                    <w:right w:val="none" w:sz="0" w:space="0" w:color="auto"/>
                  </w:divBdr>
                  <w:divsChild>
                    <w:div w:id="9427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711378">
      <w:bodyDiv w:val="1"/>
      <w:marLeft w:val="0"/>
      <w:marRight w:val="0"/>
      <w:marTop w:val="0"/>
      <w:marBottom w:val="0"/>
      <w:divBdr>
        <w:top w:val="none" w:sz="0" w:space="0" w:color="auto"/>
        <w:left w:val="none" w:sz="0" w:space="0" w:color="auto"/>
        <w:bottom w:val="none" w:sz="0" w:space="0" w:color="auto"/>
        <w:right w:val="none" w:sz="0" w:space="0" w:color="auto"/>
      </w:divBdr>
    </w:div>
    <w:div w:id="1007636050">
      <w:bodyDiv w:val="1"/>
      <w:marLeft w:val="0"/>
      <w:marRight w:val="0"/>
      <w:marTop w:val="0"/>
      <w:marBottom w:val="0"/>
      <w:divBdr>
        <w:top w:val="none" w:sz="0" w:space="0" w:color="auto"/>
        <w:left w:val="none" w:sz="0" w:space="0" w:color="auto"/>
        <w:bottom w:val="none" w:sz="0" w:space="0" w:color="auto"/>
        <w:right w:val="none" w:sz="0" w:space="0" w:color="auto"/>
      </w:divBdr>
      <w:divsChild>
        <w:div w:id="716709755">
          <w:marLeft w:val="0"/>
          <w:marRight w:val="0"/>
          <w:marTop w:val="0"/>
          <w:marBottom w:val="0"/>
          <w:divBdr>
            <w:top w:val="none" w:sz="0" w:space="0" w:color="auto"/>
            <w:left w:val="none" w:sz="0" w:space="0" w:color="auto"/>
            <w:bottom w:val="none" w:sz="0" w:space="0" w:color="auto"/>
            <w:right w:val="none" w:sz="0" w:space="0" w:color="auto"/>
          </w:divBdr>
          <w:divsChild>
            <w:div w:id="1464230857">
              <w:marLeft w:val="0"/>
              <w:marRight w:val="0"/>
              <w:marTop w:val="0"/>
              <w:marBottom w:val="0"/>
              <w:divBdr>
                <w:top w:val="none" w:sz="0" w:space="0" w:color="auto"/>
                <w:left w:val="none" w:sz="0" w:space="0" w:color="auto"/>
                <w:bottom w:val="none" w:sz="0" w:space="0" w:color="auto"/>
                <w:right w:val="none" w:sz="0" w:space="0" w:color="auto"/>
              </w:divBdr>
              <w:divsChild>
                <w:div w:id="554202436">
                  <w:marLeft w:val="0"/>
                  <w:marRight w:val="0"/>
                  <w:marTop w:val="0"/>
                  <w:marBottom w:val="0"/>
                  <w:divBdr>
                    <w:top w:val="none" w:sz="0" w:space="0" w:color="auto"/>
                    <w:left w:val="none" w:sz="0" w:space="0" w:color="auto"/>
                    <w:bottom w:val="none" w:sz="0" w:space="0" w:color="auto"/>
                    <w:right w:val="none" w:sz="0" w:space="0" w:color="auto"/>
                  </w:divBdr>
                  <w:divsChild>
                    <w:div w:id="12527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194074">
      <w:bodyDiv w:val="1"/>
      <w:marLeft w:val="0"/>
      <w:marRight w:val="0"/>
      <w:marTop w:val="0"/>
      <w:marBottom w:val="0"/>
      <w:divBdr>
        <w:top w:val="none" w:sz="0" w:space="0" w:color="auto"/>
        <w:left w:val="none" w:sz="0" w:space="0" w:color="auto"/>
        <w:bottom w:val="none" w:sz="0" w:space="0" w:color="auto"/>
        <w:right w:val="none" w:sz="0" w:space="0" w:color="auto"/>
      </w:divBdr>
    </w:div>
    <w:div w:id="1020426703">
      <w:bodyDiv w:val="1"/>
      <w:marLeft w:val="0"/>
      <w:marRight w:val="0"/>
      <w:marTop w:val="0"/>
      <w:marBottom w:val="0"/>
      <w:divBdr>
        <w:top w:val="none" w:sz="0" w:space="0" w:color="auto"/>
        <w:left w:val="none" w:sz="0" w:space="0" w:color="auto"/>
        <w:bottom w:val="none" w:sz="0" w:space="0" w:color="auto"/>
        <w:right w:val="none" w:sz="0" w:space="0" w:color="auto"/>
      </w:divBdr>
    </w:div>
    <w:div w:id="1021198507">
      <w:bodyDiv w:val="1"/>
      <w:marLeft w:val="0"/>
      <w:marRight w:val="0"/>
      <w:marTop w:val="0"/>
      <w:marBottom w:val="0"/>
      <w:divBdr>
        <w:top w:val="none" w:sz="0" w:space="0" w:color="auto"/>
        <w:left w:val="none" w:sz="0" w:space="0" w:color="auto"/>
        <w:bottom w:val="none" w:sz="0" w:space="0" w:color="auto"/>
        <w:right w:val="none" w:sz="0" w:space="0" w:color="auto"/>
      </w:divBdr>
      <w:divsChild>
        <w:div w:id="1293443140">
          <w:marLeft w:val="0"/>
          <w:marRight w:val="0"/>
          <w:marTop w:val="0"/>
          <w:marBottom w:val="0"/>
          <w:divBdr>
            <w:top w:val="none" w:sz="0" w:space="0" w:color="auto"/>
            <w:left w:val="none" w:sz="0" w:space="0" w:color="auto"/>
            <w:bottom w:val="none" w:sz="0" w:space="0" w:color="auto"/>
            <w:right w:val="none" w:sz="0" w:space="0" w:color="auto"/>
          </w:divBdr>
          <w:divsChild>
            <w:div w:id="129442540">
              <w:marLeft w:val="0"/>
              <w:marRight w:val="0"/>
              <w:marTop w:val="0"/>
              <w:marBottom w:val="0"/>
              <w:divBdr>
                <w:top w:val="none" w:sz="0" w:space="0" w:color="auto"/>
                <w:left w:val="none" w:sz="0" w:space="0" w:color="auto"/>
                <w:bottom w:val="none" w:sz="0" w:space="0" w:color="auto"/>
                <w:right w:val="none" w:sz="0" w:space="0" w:color="auto"/>
              </w:divBdr>
              <w:divsChild>
                <w:div w:id="1392920418">
                  <w:marLeft w:val="0"/>
                  <w:marRight w:val="0"/>
                  <w:marTop w:val="0"/>
                  <w:marBottom w:val="0"/>
                  <w:divBdr>
                    <w:top w:val="none" w:sz="0" w:space="0" w:color="auto"/>
                    <w:left w:val="none" w:sz="0" w:space="0" w:color="auto"/>
                    <w:bottom w:val="none" w:sz="0" w:space="0" w:color="auto"/>
                    <w:right w:val="none" w:sz="0" w:space="0" w:color="auto"/>
                  </w:divBdr>
                  <w:divsChild>
                    <w:div w:id="76646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394485">
      <w:bodyDiv w:val="1"/>
      <w:marLeft w:val="0"/>
      <w:marRight w:val="0"/>
      <w:marTop w:val="0"/>
      <w:marBottom w:val="0"/>
      <w:divBdr>
        <w:top w:val="none" w:sz="0" w:space="0" w:color="auto"/>
        <w:left w:val="none" w:sz="0" w:space="0" w:color="auto"/>
        <w:bottom w:val="none" w:sz="0" w:space="0" w:color="auto"/>
        <w:right w:val="none" w:sz="0" w:space="0" w:color="auto"/>
      </w:divBdr>
    </w:div>
    <w:div w:id="1023828083">
      <w:bodyDiv w:val="1"/>
      <w:marLeft w:val="0"/>
      <w:marRight w:val="0"/>
      <w:marTop w:val="0"/>
      <w:marBottom w:val="0"/>
      <w:divBdr>
        <w:top w:val="none" w:sz="0" w:space="0" w:color="auto"/>
        <w:left w:val="none" w:sz="0" w:space="0" w:color="auto"/>
        <w:bottom w:val="none" w:sz="0" w:space="0" w:color="auto"/>
        <w:right w:val="none" w:sz="0" w:space="0" w:color="auto"/>
      </w:divBdr>
    </w:div>
    <w:div w:id="1026171519">
      <w:bodyDiv w:val="1"/>
      <w:marLeft w:val="0"/>
      <w:marRight w:val="0"/>
      <w:marTop w:val="0"/>
      <w:marBottom w:val="0"/>
      <w:divBdr>
        <w:top w:val="none" w:sz="0" w:space="0" w:color="auto"/>
        <w:left w:val="none" w:sz="0" w:space="0" w:color="auto"/>
        <w:bottom w:val="none" w:sz="0" w:space="0" w:color="auto"/>
        <w:right w:val="none" w:sz="0" w:space="0" w:color="auto"/>
      </w:divBdr>
    </w:div>
    <w:div w:id="1026904512">
      <w:bodyDiv w:val="1"/>
      <w:marLeft w:val="0"/>
      <w:marRight w:val="0"/>
      <w:marTop w:val="0"/>
      <w:marBottom w:val="0"/>
      <w:divBdr>
        <w:top w:val="none" w:sz="0" w:space="0" w:color="auto"/>
        <w:left w:val="none" w:sz="0" w:space="0" w:color="auto"/>
        <w:bottom w:val="none" w:sz="0" w:space="0" w:color="auto"/>
        <w:right w:val="none" w:sz="0" w:space="0" w:color="auto"/>
      </w:divBdr>
      <w:divsChild>
        <w:div w:id="93210537">
          <w:marLeft w:val="0"/>
          <w:marRight w:val="0"/>
          <w:marTop w:val="0"/>
          <w:marBottom w:val="0"/>
          <w:divBdr>
            <w:top w:val="none" w:sz="0" w:space="0" w:color="auto"/>
            <w:left w:val="none" w:sz="0" w:space="0" w:color="auto"/>
            <w:bottom w:val="none" w:sz="0" w:space="0" w:color="auto"/>
            <w:right w:val="none" w:sz="0" w:space="0" w:color="auto"/>
          </w:divBdr>
          <w:divsChild>
            <w:div w:id="982272776">
              <w:marLeft w:val="0"/>
              <w:marRight w:val="0"/>
              <w:marTop w:val="0"/>
              <w:marBottom w:val="0"/>
              <w:divBdr>
                <w:top w:val="none" w:sz="0" w:space="0" w:color="auto"/>
                <w:left w:val="none" w:sz="0" w:space="0" w:color="auto"/>
                <w:bottom w:val="none" w:sz="0" w:space="0" w:color="auto"/>
                <w:right w:val="none" w:sz="0" w:space="0" w:color="auto"/>
              </w:divBdr>
              <w:divsChild>
                <w:div w:id="913735640">
                  <w:marLeft w:val="0"/>
                  <w:marRight w:val="0"/>
                  <w:marTop w:val="0"/>
                  <w:marBottom w:val="0"/>
                  <w:divBdr>
                    <w:top w:val="none" w:sz="0" w:space="0" w:color="auto"/>
                    <w:left w:val="none" w:sz="0" w:space="0" w:color="auto"/>
                    <w:bottom w:val="none" w:sz="0" w:space="0" w:color="auto"/>
                    <w:right w:val="none" w:sz="0" w:space="0" w:color="auto"/>
                  </w:divBdr>
                  <w:divsChild>
                    <w:div w:id="1535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959105">
      <w:bodyDiv w:val="1"/>
      <w:marLeft w:val="0"/>
      <w:marRight w:val="0"/>
      <w:marTop w:val="0"/>
      <w:marBottom w:val="0"/>
      <w:divBdr>
        <w:top w:val="none" w:sz="0" w:space="0" w:color="auto"/>
        <w:left w:val="none" w:sz="0" w:space="0" w:color="auto"/>
        <w:bottom w:val="none" w:sz="0" w:space="0" w:color="auto"/>
        <w:right w:val="none" w:sz="0" w:space="0" w:color="auto"/>
      </w:divBdr>
    </w:div>
    <w:div w:id="1044600483">
      <w:bodyDiv w:val="1"/>
      <w:marLeft w:val="0"/>
      <w:marRight w:val="0"/>
      <w:marTop w:val="0"/>
      <w:marBottom w:val="0"/>
      <w:divBdr>
        <w:top w:val="none" w:sz="0" w:space="0" w:color="auto"/>
        <w:left w:val="none" w:sz="0" w:space="0" w:color="auto"/>
        <w:bottom w:val="none" w:sz="0" w:space="0" w:color="auto"/>
        <w:right w:val="none" w:sz="0" w:space="0" w:color="auto"/>
      </w:divBdr>
    </w:div>
    <w:div w:id="1044721524">
      <w:bodyDiv w:val="1"/>
      <w:marLeft w:val="0"/>
      <w:marRight w:val="0"/>
      <w:marTop w:val="0"/>
      <w:marBottom w:val="0"/>
      <w:divBdr>
        <w:top w:val="none" w:sz="0" w:space="0" w:color="auto"/>
        <w:left w:val="none" w:sz="0" w:space="0" w:color="auto"/>
        <w:bottom w:val="none" w:sz="0" w:space="0" w:color="auto"/>
        <w:right w:val="none" w:sz="0" w:space="0" w:color="auto"/>
      </w:divBdr>
    </w:div>
    <w:div w:id="1047224897">
      <w:bodyDiv w:val="1"/>
      <w:marLeft w:val="0"/>
      <w:marRight w:val="0"/>
      <w:marTop w:val="0"/>
      <w:marBottom w:val="0"/>
      <w:divBdr>
        <w:top w:val="none" w:sz="0" w:space="0" w:color="auto"/>
        <w:left w:val="none" w:sz="0" w:space="0" w:color="auto"/>
        <w:bottom w:val="none" w:sz="0" w:space="0" w:color="auto"/>
        <w:right w:val="none" w:sz="0" w:space="0" w:color="auto"/>
      </w:divBdr>
    </w:div>
    <w:div w:id="1050691718">
      <w:bodyDiv w:val="1"/>
      <w:marLeft w:val="0"/>
      <w:marRight w:val="0"/>
      <w:marTop w:val="0"/>
      <w:marBottom w:val="0"/>
      <w:divBdr>
        <w:top w:val="none" w:sz="0" w:space="0" w:color="auto"/>
        <w:left w:val="none" w:sz="0" w:space="0" w:color="auto"/>
        <w:bottom w:val="none" w:sz="0" w:space="0" w:color="auto"/>
        <w:right w:val="none" w:sz="0" w:space="0" w:color="auto"/>
      </w:divBdr>
    </w:div>
    <w:div w:id="1053575031">
      <w:bodyDiv w:val="1"/>
      <w:marLeft w:val="0"/>
      <w:marRight w:val="0"/>
      <w:marTop w:val="0"/>
      <w:marBottom w:val="0"/>
      <w:divBdr>
        <w:top w:val="none" w:sz="0" w:space="0" w:color="auto"/>
        <w:left w:val="none" w:sz="0" w:space="0" w:color="auto"/>
        <w:bottom w:val="none" w:sz="0" w:space="0" w:color="auto"/>
        <w:right w:val="none" w:sz="0" w:space="0" w:color="auto"/>
      </w:divBdr>
    </w:div>
    <w:div w:id="1055010936">
      <w:bodyDiv w:val="1"/>
      <w:marLeft w:val="0"/>
      <w:marRight w:val="0"/>
      <w:marTop w:val="0"/>
      <w:marBottom w:val="0"/>
      <w:divBdr>
        <w:top w:val="none" w:sz="0" w:space="0" w:color="auto"/>
        <w:left w:val="none" w:sz="0" w:space="0" w:color="auto"/>
        <w:bottom w:val="none" w:sz="0" w:space="0" w:color="auto"/>
        <w:right w:val="none" w:sz="0" w:space="0" w:color="auto"/>
      </w:divBdr>
      <w:divsChild>
        <w:div w:id="1095980897">
          <w:marLeft w:val="0"/>
          <w:marRight w:val="0"/>
          <w:marTop w:val="0"/>
          <w:marBottom w:val="0"/>
          <w:divBdr>
            <w:top w:val="none" w:sz="0" w:space="0" w:color="auto"/>
            <w:left w:val="none" w:sz="0" w:space="0" w:color="auto"/>
            <w:bottom w:val="none" w:sz="0" w:space="0" w:color="auto"/>
            <w:right w:val="none" w:sz="0" w:space="0" w:color="auto"/>
          </w:divBdr>
          <w:divsChild>
            <w:div w:id="1527014072">
              <w:marLeft w:val="0"/>
              <w:marRight w:val="0"/>
              <w:marTop w:val="0"/>
              <w:marBottom w:val="0"/>
              <w:divBdr>
                <w:top w:val="none" w:sz="0" w:space="0" w:color="auto"/>
                <w:left w:val="none" w:sz="0" w:space="0" w:color="auto"/>
                <w:bottom w:val="none" w:sz="0" w:space="0" w:color="auto"/>
                <w:right w:val="none" w:sz="0" w:space="0" w:color="auto"/>
              </w:divBdr>
              <w:divsChild>
                <w:div w:id="372582785">
                  <w:marLeft w:val="0"/>
                  <w:marRight w:val="0"/>
                  <w:marTop w:val="0"/>
                  <w:marBottom w:val="0"/>
                  <w:divBdr>
                    <w:top w:val="none" w:sz="0" w:space="0" w:color="auto"/>
                    <w:left w:val="none" w:sz="0" w:space="0" w:color="auto"/>
                    <w:bottom w:val="none" w:sz="0" w:space="0" w:color="auto"/>
                    <w:right w:val="none" w:sz="0" w:space="0" w:color="auto"/>
                  </w:divBdr>
                  <w:divsChild>
                    <w:div w:id="10841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356918">
      <w:bodyDiv w:val="1"/>
      <w:marLeft w:val="0"/>
      <w:marRight w:val="0"/>
      <w:marTop w:val="0"/>
      <w:marBottom w:val="0"/>
      <w:divBdr>
        <w:top w:val="none" w:sz="0" w:space="0" w:color="auto"/>
        <w:left w:val="none" w:sz="0" w:space="0" w:color="auto"/>
        <w:bottom w:val="none" w:sz="0" w:space="0" w:color="auto"/>
        <w:right w:val="none" w:sz="0" w:space="0" w:color="auto"/>
      </w:divBdr>
    </w:div>
    <w:div w:id="1067612501">
      <w:bodyDiv w:val="1"/>
      <w:marLeft w:val="0"/>
      <w:marRight w:val="0"/>
      <w:marTop w:val="0"/>
      <w:marBottom w:val="0"/>
      <w:divBdr>
        <w:top w:val="none" w:sz="0" w:space="0" w:color="auto"/>
        <w:left w:val="none" w:sz="0" w:space="0" w:color="auto"/>
        <w:bottom w:val="none" w:sz="0" w:space="0" w:color="auto"/>
        <w:right w:val="none" w:sz="0" w:space="0" w:color="auto"/>
      </w:divBdr>
    </w:div>
    <w:div w:id="1069575933">
      <w:bodyDiv w:val="1"/>
      <w:marLeft w:val="0"/>
      <w:marRight w:val="0"/>
      <w:marTop w:val="0"/>
      <w:marBottom w:val="0"/>
      <w:divBdr>
        <w:top w:val="none" w:sz="0" w:space="0" w:color="auto"/>
        <w:left w:val="none" w:sz="0" w:space="0" w:color="auto"/>
        <w:bottom w:val="none" w:sz="0" w:space="0" w:color="auto"/>
        <w:right w:val="none" w:sz="0" w:space="0" w:color="auto"/>
      </w:divBdr>
    </w:div>
    <w:div w:id="1076168349">
      <w:bodyDiv w:val="1"/>
      <w:marLeft w:val="0"/>
      <w:marRight w:val="0"/>
      <w:marTop w:val="0"/>
      <w:marBottom w:val="0"/>
      <w:divBdr>
        <w:top w:val="none" w:sz="0" w:space="0" w:color="auto"/>
        <w:left w:val="none" w:sz="0" w:space="0" w:color="auto"/>
        <w:bottom w:val="none" w:sz="0" w:space="0" w:color="auto"/>
        <w:right w:val="none" w:sz="0" w:space="0" w:color="auto"/>
      </w:divBdr>
    </w:div>
    <w:div w:id="1083649178">
      <w:bodyDiv w:val="1"/>
      <w:marLeft w:val="0"/>
      <w:marRight w:val="0"/>
      <w:marTop w:val="0"/>
      <w:marBottom w:val="0"/>
      <w:divBdr>
        <w:top w:val="none" w:sz="0" w:space="0" w:color="auto"/>
        <w:left w:val="none" w:sz="0" w:space="0" w:color="auto"/>
        <w:bottom w:val="none" w:sz="0" w:space="0" w:color="auto"/>
        <w:right w:val="none" w:sz="0" w:space="0" w:color="auto"/>
      </w:divBdr>
    </w:div>
    <w:div w:id="1090076939">
      <w:bodyDiv w:val="1"/>
      <w:marLeft w:val="0"/>
      <w:marRight w:val="0"/>
      <w:marTop w:val="0"/>
      <w:marBottom w:val="0"/>
      <w:divBdr>
        <w:top w:val="none" w:sz="0" w:space="0" w:color="auto"/>
        <w:left w:val="none" w:sz="0" w:space="0" w:color="auto"/>
        <w:bottom w:val="none" w:sz="0" w:space="0" w:color="auto"/>
        <w:right w:val="none" w:sz="0" w:space="0" w:color="auto"/>
      </w:divBdr>
    </w:div>
    <w:div w:id="1097867927">
      <w:bodyDiv w:val="1"/>
      <w:marLeft w:val="0"/>
      <w:marRight w:val="0"/>
      <w:marTop w:val="0"/>
      <w:marBottom w:val="0"/>
      <w:divBdr>
        <w:top w:val="none" w:sz="0" w:space="0" w:color="auto"/>
        <w:left w:val="none" w:sz="0" w:space="0" w:color="auto"/>
        <w:bottom w:val="none" w:sz="0" w:space="0" w:color="auto"/>
        <w:right w:val="none" w:sz="0" w:space="0" w:color="auto"/>
      </w:divBdr>
    </w:div>
    <w:div w:id="1107189265">
      <w:bodyDiv w:val="1"/>
      <w:marLeft w:val="0"/>
      <w:marRight w:val="0"/>
      <w:marTop w:val="0"/>
      <w:marBottom w:val="0"/>
      <w:divBdr>
        <w:top w:val="none" w:sz="0" w:space="0" w:color="auto"/>
        <w:left w:val="none" w:sz="0" w:space="0" w:color="auto"/>
        <w:bottom w:val="none" w:sz="0" w:space="0" w:color="auto"/>
        <w:right w:val="none" w:sz="0" w:space="0" w:color="auto"/>
      </w:divBdr>
      <w:divsChild>
        <w:div w:id="884416386">
          <w:marLeft w:val="0"/>
          <w:marRight w:val="0"/>
          <w:marTop w:val="0"/>
          <w:marBottom w:val="0"/>
          <w:divBdr>
            <w:top w:val="none" w:sz="0" w:space="0" w:color="auto"/>
            <w:left w:val="none" w:sz="0" w:space="0" w:color="auto"/>
            <w:bottom w:val="none" w:sz="0" w:space="0" w:color="auto"/>
            <w:right w:val="none" w:sz="0" w:space="0" w:color="auto"/>
          </w:divBdr>
          <w:divsChild>
            <w:div w:id="1564557558">
              <w:marLeft w:val="0"/>
              <w:marRight w:val="0"/>
              <w:marTop w:val="0"/>
              <w:marBottom w:val="0"/>
              <w:divBdr>
                <w:top w:val="none" w:sz="0" w:space="0" w:color="auto"/>
                <w:left w:val="none" w:sz="0" w:space="0" w:color="auto"/>
                <w:bottom w:val="none" w:sz="0" w:space="0" w:color="auto"/>
                <w:right w:val="none" w:sz="0" w:space="0" w:color="auto"/>
              </w:divBdr>
              <w:divsChild>
                <w:div w:id="566384508">
                  <w:marLeft w:val="0"/>
                  <w:marRight w:val="0"/>
                  <w:marTop w:val="0"/>
                  <w:marBottom w:val="0"/>
                  <w:divBdr>
                    <w:top w:val="none" w:sz="0" w:space="0" w:color="auto"/>
                    <w:left w:val="none" w:sz="0" w:space="0" w:color="auto"/>
                    <w:bottom w:val="none" w:sz="0" w:space="0" w:color="auto"/>
                    <w:right w:val="none" w:sz="0" w:space="0" w:color="auto"/>
                  </w:divBdr>
                  <w:divsChild>
                    <w:div w:id="15393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283">
      <w:bodyDiv w:val="1"/>
      <w:marLeft w:val="0"/>
      <w:marRight w:val="0"/>
      <w:marTop w:val="0"/>
      <w:marBottom w:val="0"/>
      <w:divBdr>
        <w:top w:val="none" w:sz="0" w:space="0" w:color="auto"/>
        <w:left w:val="none" w:sz="0" w:space="0" w:color="auto"/>
        <w:bottom w:val="none" w:sz="0" w:space="0" w:color="auto"/>
        <w:right w:val="none" w:sz="0" w:space="0" w:color="auto"/>
      </w:divBdr>
      <w:divsChild>
        <w:div w:id="1382560246">
          <w:marLeft w:val="0"/>
          <w:marRight w:val="0"/>
          <w:marTop w:val="0"/>
          <w:marBottom w:val="0"/>
          <w:divBdr>
            <w:top w:val="none" w:sz="0" w:space="0" w:color="auto"/>
            <w:left w:val="none" w:sz="0" w:space="0" w:color="auto"/>
            <w:bottom w:val="none" w:sz="0" w:space="0" w:color="auto"/>
            <w:right w:val="none" w:sz="0" w:space="0" w:color="auto"/>
          </w:divBdr>
          <w:divsChild>
            <w:div w:id="1647201297">
              <w:marLeft w:val="0"/>
              <w:marRight w:val="0"/>
              <w:marTop w:val="0"/>
              <w:marBottom w:val="0"/>
              <w:divBdr>
                <w:top w:val="none" w:sz="0" w:space="0" w:color="auto"/>
                <w:left w:val="none" w:sz="0" w:space="0" w:color="auto"/>
                <w:bottom w:val="none" w:sz="0" w:space="0" w:color="auto"/>
                <w:right w:val="none" w:sz="0" w:space="0" w:color="auto"/>
              </w:divBdr>
              <w:divsChild>
                <w:div w:id="160972263">
                  <w:marLeft w:val="0"/>
                  <w:marRight w:val="0"/>
                  <w:marTop w:val="0"/>
                  <w:marBottom w:val="0"/>
                  <w:divBdr>
                    <w:top w:val="none" w:sz="0" w:space="0" w:color="auto"/>
                    <w:left w:val="none" w:sz="0" w:space="0" w:color="auto"/>
                    <w:bottom w:val="none" w:sz="0" w:space="0" w:color="auto"/>
                    <w:right w:val="none" w:sz="0" w:space="0" w:color="auto"/>
                  </w:divBdr>
                  <w:divsChild>
                    <w:div w:id="20873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124034">
      <w:bodyDiv w:val="1"/>
      <w:marLeft w:val="0"/>
      <w:marRight w:val="0"/>
      <w:marTop w:val="0"/>
      <w:marBottom w:val="0"/>
      <w:divBdr>
        <w:top w:val="none" w:sz="0" w:space="0" w:color="auto"/>
        <w:left w:val="none" w:sz="0" w:space="0" w:color="auto"/>
        <w:bottom w:val="none" w:sz="0" w:space="0" w:color="auto"/>
        <w:right w:val="none" w:sz="0" w:space="0" w:color="auto"/>
      </w:divBdr>
      <w:divsChild>
        <w:div w:id="1276210542">
          <w:marLeft w:val="0"/>
          <w:marRight w:val="0"/>
          <w:marTop w:val="0"/>
          <w:marBottom w:val="0"/>
          <w:divBdr>
            <w:top w:val="none" w:sz="0" w:space="0" w:color="auto"/>
            <w:left w:val="none" w:sz="0" w:space="0" w:color="auto"/>
            <w:bottom w:val="none" w:sz="0" w:space="0" w:color="auto"/>
            <w:right w:val="none" w:sz="0" w:space="0" w:color="auto"/>
          </w:divBdr>
          <w:divsChild>
            <w:div w:id="1327972302">
              <w:marLeft w:val="0"/>
              <w:marRight w:val="0"/>
              <w:marTop w:val="0"/>
              <w:marBottom w:val="0"/>
              <w:divBdr>
                <w:top w:val="none" w:sz="0" w:space="0" w:color="auto"/>
                <w:left w:val="none" w:sz="0" w:space="0" w:color="auto"/>
                <w:bottom w:val="none" w:sz="0" w:space="0" w:color="auto"/>
                <w:right w:val="none" w:sz="0" w:space="0" w:color="auto"/>
              </w:divBdr>
              <w:divsChild>
                <w:div w:id="603851245">
                  <w:marLeft w:val="0"/>
                  <w:marRight w:val="0"/>
                  <w:marTop w:val="0"/>
                  <w:marBottom w:val="0"/>
                  <w:divBdr>
                    <w:top w:val="none" w:sz="0" w:space="0" w:color="auto"/>
                    <w:left w:val="none" w:sz="0" w:space="0" w:color="auto"/>
                    <w:bottom w:val="none" w:sz="0" w:space="0" w:color="auto"/>
                    <w:right w:val="none" w:sz="0" w:space="0" w:color="auto"/>
                  </w:divBdr>
                  <w:divsChild>
                    <w:div w:id="5881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171654">
      <w:bodyDiv w:val="1"/>
      <w:marLeft w:val="0"/>
      <w:marRight w:val="0"/>
      <w:marTop w:val="0"/>
      <w:marBottom w:val="0"/>
      <w:divBdr>
        <w:top w:val="none" w:sz="0" w:space="0" w:color="auto"/>
        <w:left w:val="none" w:sz="0" w:space="0" w:color="auto"/>
        <w:bottom w:val="none" w:sz="0" w:space="0" w:color="auto"/>
        <w:right w:val="none" w:sz="0" w:space="0" w:color="auto"/>
      </w:divBdr>
      <w:divsChild>
        <w:div w:id="1893928389">
          <w:marLeft w:val="0"/>
          <w:marRight w:val="0"/>
          <w:marTop w:val="0"/>
          <w:marBottom w:val="0"/>
          <w:divBdr>
            <w:top w:val="none" w:sz="0" w:space="0" w:color="auto"/>
            <w:left w:val="none" w:sz="0" w:space="0" w:color="auto"/>
            <w:bottom w:val="none" w:sz="0" w:space="0" w:color="auto"/>
            <w:right w:val="none" w:sz="0" w:space="0" w:color="auto"/>
          </w:divBdr>
          <w:divsChild>
            <w:div w:id="187988943">
              <w:marLeft w:val="0"/>
              <w:marRight w:val="0"/>
              <w:marTop w:val="0"/>
              <w:marBottom w:val="0"/>
              <w:divBdr>
                <w:top w:val="none" w:sz="0" w:space="0" w:color="auto"/>
                <w:left w:val="none" w:sz="0" w:space="0" w:color="auto"/>
                <w:bottom w:val="none" w:sz="0" w:space="0" w:color="auto"/>
                <w:right w:val="none" w:sz="0" w:space="0" w:color="auto"/>
              </w:divBdr>
              <w:divsChild>
                <w:div w:id="963923260">
                  <w:marLeft w:val="0"/>
                  <w:marRight w:val="0"/>
                  <w:marTop w:val="0"/>
                  <w:marBottom w:val="0"/>
                  <w:divBdr>
                    <w:top w:val="none" w:sz="0" w:space="0" w:color="auto"/>
                    <w:left w:val="none" w:sz="0" w:space="0" w:color="auto"/>
                    <w:bottom w:val="none" w:sz="0" w:space="0" w:color="auto"/>
                    <w:right w:val="none" w:sz="0" w:space="0" w:color="auto"/>
                  </w:divBdr>
                  <w:divsChild>
                    <w:div w:id="12887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61290">
      <w:bodyDiv w:val="1"/>
      <w:marLeft w:val="0"/>
      <w:marRight w:val="0"/>
      <w:marTop w:val="0"/>
      <w:marBottom w:val="0"/>
      <w:divBdr>
        <w:top w:val="none" w:sz="0" w:space="0" w:color="auto"/>
        <w:left w:val="none" w:sz="0" w:space="0" w:color="auto"/>
        <w:bottom w:val="none" w:sz="0" w:space="0" w:color="auto"/>
        <w:right w:val="none" w:sz="0" w:space="0" w:color="auto"/>
      </w:divBdr>
      <w:divsChild>
        <w:div w:id="887106842">
          <w:marLeft w:val="0"/>
          <w:marRight w:val="0"/>
          <w:marTop w:val="0"/>
          <w:marBottom w:val="0"/>
          <w:divBdr>
            <w:top w:val="none" w:sz="0" w:space="0" w:color="auto"/>
            <w:left w:val="none" w:sz="0" w:space="0" w:color="auto"/>
            <w:bottom w:val="none" w:sz="0" w:space="0" w:color="auto"/>
            <w:right w:val="none" w:sz="0" w:space="0" w:color="auto"/>
          </w:divBdr>
          <w:divsChild>
            <w:div w:id="1768648800">
              <w:marLeft w:val="0"/>
              <w:marRight w:val="0"/>
              <w:marTop w:val="0"/>
              <w:marBottom w:val="0"/>
              <w:divBdr>
                <w:top w:val="none" w:sz="0" w:space="0" w:color="auto"/>
                <w:left w:val="none" w:sz="0" w:space="0" w:color="auto"/>
                <w:bottom w:val="none" w:sz="0" w:space="0" w:color="auto"/>
                <w:right w:val="none" w:sz="0" w:space="0" w:color="auto"/>
              </w:divBdr>
              <w:divsChild>
                <w:div w:id="1939634948">
                  <w:marLeft w:val="0"/>
                  <w:marRight w:val="0"/>
                  <w:marTop w:val="0"/>
                  <w:marBottom w:val="0"/>
                  <w:divBdr>
                    <w:top w:val="none" w:sz="0" w:space="0" w:color="auto"/>
                    <w:left w:val="none" w:sz="0" w:space="0" w:color="auto"/>
                    <w:bottom w:val="none" w:sz="0" w:space="0" w:color="auto"/>
                    <w:right w:val="none" w:sz="0" w:space="0" w:color="auto"/>
                  </w:divBdr>
                  <w:divsChild>
                    <w:div w:id="14781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692354">
      <w:bodyDiv w:val="1"/>
      <w:marLeft w:val="0"/>
      <w:marRight w:val="0"/>
      <w:marTop w:val="0"/>
      <w:marBottom w:val="0"/>
      <w:divBdr>
        <w:top w:val="none" w:sz="0" w:space="0" w:color="auto"/>
        <w:left w:val="none" w:sz="0" w:space="0" w:color="auto"/>
        <w:bottom w:val="none" w:sz="0" w:space="0" w:color="auto"/>
        <w:right w:val="none" w:sz="0" w:space="0" w:color="auto"/>
      </w:divBdr>
      <w:divsChild>
        <w:div w:id="2102213337">
          <w:marLeft w:val="0"/>
          <w:marRight w:val="0"/>
          <w:marTop w:val="0"/>
          <w:marBottom w:val="0"/>
          <w:divBdr>
            <w:top w:val="none" w:sz="0" w:space="0" w:color="auto"/>
            <w:left w:val="none" w:sz="0" w:space="0" w:color="auto"/>
            <w:bottom w:val="none" w:sz="0" w:space="0" w:color="auto"/>
            <w:right w:val="none" w:sz="0" w:space="0" w:color="auto"/>
          </w:divBdr>
          <w:divsChild>
            <w:div w:id="1643652986">
              <w:marLeft w:val="0"/>
              <w:marRight w:val="0"/>
              <w:marTop w:val="0"/>
              <w:marBottom w:val="0"/>
              <w:divBdr>
                <w:top w:val="none" w:sz="0" w:space="0" w:color="auto"/>
                <w:left w:val="none" w:sz="0" w:space="0" w:color="auto"/>
                <w:bottom w:val="none" w:sz="0" w:space="0" w:color="auto"/>
                <w:right w:val="none" w:sz="0" w:space="0" w:color="auto"/>
              </w:divBdr>
              <w:divsChild>
                <w:div w:id="1667896357">
                  <w:marLeft w:val="0"/>
                  <w:marRight w:val="0"/>
                  <w:marTop w:val="0"/>
                  <w:marBottom w:val="0"/>
                  <w:divBdr>
                    <w:top w:val="none" w:sz="0" w:space="0" w:color="auto"/>
                    <w:left w:val="none" w:sz="0" w:space="0" w:color="auto"/>
                    <w:bottom w:val="none" w:sz="0" w:space="0" w:color="auto"/>
                    <w:right w:val="none" w:sz="0" w:space="0" w:color="auto"/>
                  </w:divBdr>
                  <w:divsChild>
                    <w:div w:id="66062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854887">
      <w:bodyDiv w:val="1"/>
      <w:marLeft w:val="0"/>
      <w:marRight w:val="0"/>
      <w:marTop w:val="0"/>
      <w:marBottom w:val="0"/>
      <w:divBdr>
        <w:top w:val="none" w:sz="0" w:space="0" w:color="auto"/>
        <w:left w:val="none" w:sz="0" w:space="0" w:color="auto"/>
        <w:bottom w:val="none" w:sz="0" w:space="0" w:color="auto"/>
        <w:right w:val="none" w:sz="0" w:space="0" w:color="auto"/>
      </w:divBdr>
      <w:divsChild>
        <w:div w:id="738405681">
          <w:marLeft w:val="0"/>
          <w:marRight w:val="0"/>
          <w:marTop w:val="0"/>
          <w:marBottom w:val="0"/>
          <w:divBdr>
            <w:top w:val="none" w:sz="0" w:space="0" w:color="auto"/>
            <w:left w:val="none" w:sz="0" w:space="0" w:color="auto"/>
            <w:bottom w:val="none" w:sz="0" w:space="0" w:color="auto"/>
            <w:right w:val="none" w:sz="0" w:space="0" w:color="auto"/>
          </w:divBdr>
          <w:divsChild>
            <w:div w:id="597064650">
              <w:marLeft w:val="0"/>
              <w:marRight w:val="0"/>
              <w:marTop w:val="0"/>
              <w:marBottom w:val="0"/>
              <w:divBdr>
                <w:top w:val="none" w:sz="0" w:space="0" w:color="auto"/>
                <w:left w:val="none" w:sz="0" w:space="0" w:color="auto"/>
                <w:bottom w:val="none" w:sz="0" w:space="0" w:color="auto"/>
                <w:right w:val="none" w:sz="0" w:space="0" w:color="auto"/>
              </w:divBdr>
              <w:divsChild>
                <w:div w:id="925462503">
                  <w:marLeft w:val="0"/>
                  <w:marRight w:val="0"/>
                  <w:marTop w:val="0"/>
                  <w:marBottom w:val="0"/>
                  <w:divBdr>
                    <w:top w:val="none" w:sz="0" w:space="0" w:color="auto"/>
                    <w:left w:val="none" w:sz="0" w:space="0" w:color="auto"/>
                    <w:bottom w:val="none" w:sz="0" w:space="0" w:color="auto"/>
                    <w:right w:val="none" w:sz="0" w:space="0" w:color="auto"/>
                  </w:divBdr>
                  <w:divsChild>
                    <w:div w:id="6342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177596">
      <w:bodyDiv w:val="1"/>
      <w:marLeft w:val="0"/>
      <w:marRight w:val="0"/>
      <w:marTop w:val="0"/>
      <w:marBottom w:val="0"/>
      <w:divBdr>
        <w:top w:val="none" w:sz="0" w:space="0" w:color="auto"/>
        <w:left w:val="none" w:sz="0" w:space="0" w:color="auto"/>
        <w:bottom w:val="none" w:sz="0" w:space="0" w:color="auto"/>
        <w:right w:val="none" w:sz="0" w:space="0" w:color="auto"/>
      </w:divBdr>
    </w:div>
    <w:div w:id="1134641261">
      <w:bodyDiv w:val="1"/>
      <w:marLeft w:val="0"/>
      <w:marRight w:val="0"/>
      <w:marTop w:val="0"/>
      <w:marBottom w:val="0"/>
      <w:divBdr>
        <w:top w:val="none" w:sz="0" w:space="0" w:color="auto"/>
        <w:left w:val="none" w:sz="0" w:space="0" w:color="auto"/>
        <w:bottom w:val="none" w:sz="0" w:space="0" w:color="auto"/>
        <w:right w:val="none" w:sz="0" w:space="0" w:color="auto"/>
      </w:divBdr>
    </w:div>
    <w:div w:id="1141776594">
      <w:bodyDiv w:val="1"/>
      <w:marLeft w:val="0"/>
      <w:marRight w:val="0"/>
      <w:marTop w:val="0"/>
      <w:marBottom w:val="0"/>
      <w:divBdr>
        <w:top w:val="none" w:sz="0" w:space="0" w:color="auto"/>
        <w:left w:val="none" w:sz="0" w:space="0" w:color="auto"/>
        <w:bottom w:val="none" w:sz="0" w:space="0" w:color="auto"/>
        <w:right w:val="none" w:sz="0" w:space="0" w:color="auto"/>
      </w:divBdr>
    </w:div>
    <w:div w:id="1143307365">
      <w:bodyDiv w:val="1"/>
      <w:marLeft w:val="0"/>
      <w:marRight w:val="0"/>
      <w:marTop w:val="0"/>
      <w:marBottom w:val="0"/>
      <w:divBdr>
        <w:top w:val="none" w:sz="0" w:space="0" w:color="auto"/>
        <w:left w:val="none" w:sz="0" w:space="0" w:color="auto"/>
        <w:bottom w:val="none" w:sz="0" w:space="0" w:color="auto"/>
        <w:right w:val="none" w:sz="0" w:space="0" w:color="auto"/>
      </w:divBdr>
    </w:div>
    <w:div w:id="1149252506">
      <w:bodyDiv w:val="1"/>
      <w:marLeft w:val="0"/>
      <w:marRight w:val="0"/>
      <w:marTop w:val="0"/>
      <w:marBottom w:val="0"/>
      <w:divBdr>
        <w:top w:val="none" w:sz="0" w:space="0" w:color="auto"/>
        <w:left w:val="none" w:sz="0" w:space="0" w:color="auto"/>
        <w:bottom w:val="none" w:sz="0" w:space="0" w:color="auto"/>
        <w:right w:val="none" w:sz="0" w:space="0" w:color="auto"/>
      </w:divBdr>
      <w:divsChild>
        <w:div w:id="1557666953">
          <w:marLeft w:val="0"/>
          <w:marRight w:val="0"/>
          <w:marTop w:val="0"/>
          <w:marBottom w:val="0"/>
          <w:divBdr>
            <w:top w:val="none" w:sz="0" w:space="0" w:color="auto"/>
            <w:left w:val="none" w:sz="0" w:space="0" w:color="auto"/>
            <w:bottom w:val="none" w:sz="0" w:space="0" w:color="auto"/>
            <w:right w:val="none" w:sz="0" w:space="0" w:color="auto"/>
          </w:divBdr>
          <w:divsChild>
            <w:div w:id="1653412524">
              <w:marLeft w:val="0"/>
              <w:marRight w:val="0"/>
              <w:marTop w:val="0"/>
              <w:marBottom w:val="0"/>
              <w:divBdr>
                <w:top w:val="none" w:sz="0" w:space="0" w:color="auto"/>
                <w:left w:val="none" w:sz="0" w:space="0" w:color="auto"/>
                <w:bottom w:val="none" w:sz="0" w:space="0" w:color="auto"/>
                <w:right w:val="none" w:sz="0" w:space="0" w:color="auto"/>
              </w:divBdr>
              <w:divsChild>
                <w:div w:id="960693337">
                  <w:marLeft w:val="0"/>
                  <w:marRight w:val="0"/>
                  <w:marTop w:val="0"/>
                  <w:marBottom w:val="0"/>
                  <w:divBdr>
                    <w:top w:val="none" w:sz="0" w:space="0" w:color="auto"/>
                    <w:left w:val="none" w:sz="0" w:space="0" w:color="auto"/>
                    <w:bottom w:val="none" w:sz="0" w:space="0" w:color="auto"/>
                    <w:right w:val="none" w:sz="0" w:space="0" w:color="auto"/>
                  </w:divBdr>
                  <w:divsChild>
                    <w:div w:id="19997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027566">
      <w:bodyDiv w:val="1"/>
      <w:marLeft w:val="0"/>
      <w:marRight w:val="0"/>
      <w:marTop w:val="0"/>
      <w:marBottom w:val="0"/>
      <w:divBdr>
        <w:top w:val="none" w:sz="0" w:space="0" w:color="auto"/>
        <w:left w:val="none" w:sz="0" w:space="0" w:color="auto"/>
        <w:bottom w:val="none" w:sz="0" w:space="0" w:color="auto"/>
        <w:right w:val="none" w:sz="0" w:space="0" w:color="auto"/>
      </w:divBdr>
    </w:div>
    <w:div w:id="1169371042">
      <w:bodyDiv w:val="1"/>
      <w:marLeft w:val="0"/>
      <w:marRight w:val="0"/>
      <w:marTop w:val="0"/>
      <w:marBottom w:val="0"/>
      <w:divBdr>
        <w:top w:val="none" w:sz="0" w:space="0" w:color="auto"/>
        <w:left w:val="none" w:sz="0" w:space="0" w:color="auto"/>
        <w:bottom w:val="none" w:sz="0" w:space="0" w:color="auto"/>
        <w:right w:val="none" w:sz="0" w:space="0" w:color="auto"/>
      </w:divBdr>
      <w:divsChild>
        <w:div w:id="259989568">
          <w:marLeft w:val="0"/>
          <w:marRight w:val="0"/>
          <w:marTop w:val="0"/>
          <w:marBottom w:val="0"/>
          <w:divBdr>
            <w:top w:val="none" w:sz="0" w:space="0" w:color="auto"/>
            <w:left w:val="none" w:sz="0" w:space="0" w:color="auto"/>
            <w:bottom w:val="none" w:sz="0" w:space="0" w:color="auto"/>
            <w:right w:val="none" w:sz="0" w:space="0" w:color="auto"/>
          </w:divBdr>
          <w:divsChild>
            <w:div w:id="1194923290">
              <w:marLeft w:val="0"/>
              <w:marRight w:val="0"/>
              <w:marTop w:val="0"/>
              <w:marBottom w:val="0"/>
              <w:divBdr>
                <w:top w:val="none" w:sz="0" w:space="0" w:color="auto"/>
                <w:left w:val="none" w:sz="0" w:space="0" w:color="auto"/>
                <w:bottom w:val="none" w:sz="0" w:space="0" w:color="auto"/>
                <w:right w:val="none" w:sz="0" w:space="0" w:color="auto"/>
              </w:divBdr>
              <w:divsChild>
                <w:div w:id="827674841">
                  <w:marLeft w:val="0"/>
                  <w:marRight w:val="0"/>
                  <w:marTop w:val="0"/>
                  <w:marBottom w:val="0"/>
                  <w:divBdr>
                    <w:top w:val="none" w:sz="0" w:space="0" w:color="auto"/>
                    <w:left w:val="none" w:sz="0" w:space="0" w:color="auto"/>
                    <w:bottom w:val="none" w:sz="0" w:space="0" w:color="auto"/>
                    <w:right w:val="none" w:sz="0" w:space="0" w:color="auto"/>
                  </w:divBdr>
                  <w:divsChild>
                    <w:div w:id="9059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118356">
      <w:bodyDiv w:val="1"/>
      <w:marLeft w:val="0"/>
      <w:marRight w:val="0"/>
      <w:marTop w:val="0"/>
      <w:marBottom w:val="0"/>
      <w:divBdr>
        <w:top w:val="none" w:sz="0" w:space="0" w:color="auto"/>
        <w:left w:val="none" w:sz="0" w:space="0" w:color="auto"/>
        <w:bottom w:val="none" w:sz="0" w:space="0" w:color="auto"/>
        <w:right w:val="none" w:sz="0" w:space="0" w:color="auto"/>
      </w:divBdr>
      <w:divsChild>
        <w:div w:id="389571329">
          <w:marLeft w:val="0"/>
          <w:marRight w:val="0"/>
          <w:marTop w:val="0"/>
          <w:marBottom w:val="0"/>
          <w:divBdr>
            <w:top w:val="none" w:sz="0" w:space="0" w:color="auto"/>
            <w:left w:val="none" w:sz="0" w:space="0" w:color="auto"/>
            <w:bottom w:val="none" w:sz="0" w:space="0" w:color="auto"/>
            <w:right w:val="none" w:sz="0" w:space="0" w:color="auto"/>
          </w:divBdr>
          <w:divsChild>
            <w:div w:id="1790393482">
              <w:marLeft w:val="0"/>
              <w:marRight w:val="0"/>
              <w:marTop w:val="0"/>
              <w:marBottom w:val="0"/>
              <w:divBdr>
                <w:top w:val="none" w:sz="0" w:space="0" w:color="auto"/>
                <w:left w:val="none" w:sz="0" w:space="0" w:color="auto"/>
                <w:bottom w:val="none" w:sz="0" w:space="0" w:color="auto"/>
                <w:right w:val="none" w:sz="0" w:space="0" w:color="auto"/>
              </w:divBdr>
              <w:divsChild>
                <w:div w:id="567692353">
                  <w:marLeft w:val="0"/>
                  <w:marRight w:val="0"/>
                  <w:marTop w:val="0"/>
                  <w:marBottom w:val="0"/>
                  <w:divBdr>
                    <w:top w:val="none" w:sz="0" w:space="0" w:color="auto"/>
                    <w:left w:val="none" w:sz="0" w:space="0" w:color="auto"/>
                    <w:bottom w:val="none" w:sz="0" w:space="0" w:color="auto"/>
                    <w:right w:val="none" w:sz="0" w:space="0" w:color="auto"/>
                  </w:divBdr>
                  <w:divsChild>
                    <w:div w:id="16921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967456">
      <w:bodyDiv w:val="1"/>
      <w:marLeft w:val="0"/>
      <w:marRight w:val="0"/>
      <w:marTop w:val="0"/>
      <w:marBottom w:val="0"/>
      <w:divBdr>
        <w:top w:val="none" w:sz="0" w:space="0" w:color="auto"/>
        <w:left w:val="none" w:sz="0" w:space="0" w:color="auto"/>
        <w:bottom w:val="none" w:sz="0" w:space="0" w:color="auto"/>
        <w:right w:val="none" w:sz="0" w:space="0" w:color="auto"/>
      </w:divBdr>
      <w:divsChild>
        <w:div w:id="1573000509">
          <w:marLeft w:val="0"/>
          <w:marRight w:val="0"/>
          <w:marTop w:val="0"/>
          <w:marBottom w:val="0"/>
          <w:divBdr>
            <w:top w:val="none" w:sz="0" w:space="0" w:color="auto"/>
            <w:left w:val="none" w:sz="0" w:space="0" w:color="auto"/>
            <w:bottom w:val="none" w:sz="0" w:space="0" w:color="auto"/>
            <w:right w:val="none" w:sz="0" w:space="0" w:color="auto"/>
          </w:divBdr>
          <w:divsChild>
            <w:div w:id="19020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3666">
      <w:bodyDiv w:val="1"/>
      <w:marLeft w:val="0"/>
      <w:marRight w:val="0"/>
      <w:marTop w:val="0"/>
      <w:marBottom w:val="0"/>
      <w:divBdr>
        <w:top w:val="none" w:sz="0" w:space="0" w:color="auto"/>
        <w:left w:val="none" w:sz="0" w:space="0" w:color="auto"/>
        <w:bottom w:val="none" w:sz="0" w:space="0" w:color="auto"/>
        <w:right w:val="none" w:sz="0" w:space="0" w:color="auto"/>
      </w:divBdr>
    </w:div>
    <w:div w:id="1184393460">
      <w:bodyDiv w:val="1"/>
      <w:marLeft w:val="0"/>
      <w:marRight w:val="0"/>
      <w:marTop w:val="0"/>
      <w:marBottom w:val="0"/>
      <w:divBdr>
        <w:top w:val="none" w:sz="0" w:space="0" w:color="auto"/>
        <w:left w:val="none" w:sz="0" w:space="0" w:color="auto"/>
        <w:bottom w:val="none" w:sz="0" w:space="0" w:color="auto"/>
        <w:right w:val="none" w:sz="0" w:space="0" w:color="auto"/>
      </w:divBdr>
      <w:divsChild>
        <w:div w:id="1529947991">
          <w:marLeft w:val="0"/>
          <w:marRight w:val="0"/>
          <w:marTop w:val="0"/>
          <w:marBottom w:val="0"/>
          <w:divBdr>
            <w:top w:val="none" w:sz="0" w:space="0" w:color="auto"/>
            <w:left w:val="none" w:sz="0" w:space="0" w:color="auto"/>
            <w:bottom w:val="none" w:sz="0" w:space="0" w:color="auto"/>
            <w:right w:val="none" w:sz="0" w:space="0" w:color="auto"/>
          </w:divBdr>
          <w:divsChild>
            <w:div w:id="1365210162">
              <w:marLeft w:val="0"/>
              <w:marRight w:val="0"/>
              <w:marTop w:val="0"/>
              <w:marBottom w:val="0"/>
              <w:divBdr>
                <w:top w:val="none" w:sz="0" w:space="0" w:color="auto"/>
                <w:left w:val="none" w:sz="0" w:space="0" w:color="auto"/>
                <w:bottom w:val="none" w:sz="0" w:space="0" w:color="auto"/>
                <w:right w:val="none" w:sz="0" w:space="0" w:color="auto"/>
              </w:divBdr>
              <w:divsChild>
                <w:div w:id="1469274190">
                  <w:marLeft w:val="0"/>
                  <w:marRight w:val="0"/>
                  <w:marTop w:val="0"/>
                  <w:marBottom w:val="0"/>
                  <w:divBdr>
                    <w:top w:val="none" w:sz="0" w:space="0" w:color="auto"/>
                    <w:left w:val="none" w:sz="0" w:space="0" w:color="auto"/>
                    <w:bottom w:val="none" w:sz="0" w:space="0" w:color="auto"/>
                    <w:right w:val="none" w:sz="0" w:space="0" w:color="auto"/>
                  </w:divBdr>
                  <w:divsChild>
                    <w:div w:id="148847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336858">
      <w:bodyDiv w:val="1"/>
      <w:marLeft w:val="0"/>
      <w:marRight w:val="0"/>
      <w:marTop w:val="0"/>
      <w:marBottom w:val="0"/>
      <w:divBdr>
        <w:top w:val="none" w:sz="0" w:space="0" w:color="auto"/>
        <w:left w:val="none" w:sz="0" w:space="0" w:color="auto"/>
        <w:bottom w:val="none" w:sz="0" w:space="0" w:color="auto"/>
        <w:right w:val="none" w:sz="0" w:space="0" w:color="auto"/>
      </w:divBdr>
    </w:div>
    <w:div w:id="1193766127">
      <w:bodyDiv w:val="1"/>
      <w:marLeft w:val="0"/>
      <w:marRight w:val="0"/>
      <w:marTop w:val="0"/>
      <w:marBottom w:val="0"/>
      <w:divBdr>
        <w:top w:val="none" w:sz="0" w:space="0" w:color="auto"/>
        <w:left w:val="none" w:sz="0" w:space="0" w:color="auto"/>
        <w:bottom w:val="none" w:sz="0" w:space="0" w:color="auto"/>
        <w:right w:val="none" w:sz="0" w:space="0" w:color="auto"/>
      </w:divBdr>
      <w:divsChild>
        <w:div w:id="1265923539">
          <w:marLeft w:val="0"/>
          <w:marRight w:val="0"/>
          <w:marTop w:val="0"/>
          <w:marBottom w:val="0"/>
          <w:divBdr>
            <w:top w:val="none" w:sz="0" w:space="0" w:color="auto"/>
            <w:left w:val="none" w:sz="0" w:space="0" w:color="auto"/>
            <w:bottom w:val="none" w:sz="0" w:space="0" w:color="auto"/>
            <w:right w:val="none" w:sz="0" w:space="0" w:color="auto"/>
          </w:divBdr>
          <w:divsChild>
            <w:div w:id="712771850">
              <w:marLeft w:val="0"/>
              <w:marRight w:val="0"/>
              <w:marTop w:val="0"/>
              <w:marBottom w:val="0"/>
              <w:divBdr>
                <w:top w:val="none" w:sz="0" w:space="0" w:color="auto"/>
                <w:left w:val="none" w:sz="0" w:space="0" w:color="auto"/>
                <w:bottom w:val="none" w:sz="0" w:space="0" w:color="auto"/>
                <w:right w:val="none" w:sz="0" w:space="0" w:color="auto"/>
              </w:divBdr>
              <w:divsChild>
                <w:div w:id="748649795">
                  <w:marLeft w:val="0"/>
                  <w:marRight w:val="0"/>
                  <w:marTop w:val="0"/>
                  <w:marBottom w:val="0"/>
                  <w:divBdr>
                    <w:top w:val="none" w:sz="0" w:space="0" w:color="auto"/>
                    <w:left w:val="none" w:sz="0" w:space="0" w:color="auto"/>
                    <w:bottom w:val="none" w:sz="0" w:space="0" w:color="auto"/>
                    <w:right w:val="none" w:sz="0" w:space="0" w:color="auto"/>
                  </w:divBdr>
                  <w:divsChild>
                    <w:div w:id="13259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84280">
      <w:bodyDiv w:val="1"/>
      <w:marLeft w:val="0"/>
      <w:marRight w:val="0"/>
      <w:marTop w:val="0"/>
      <w:marBottom w:val="0"/>
      <w:divBdr>
        <w:top w:val="none" w:sz="0" w:space="0" w:color="auto"/>
        <w:left w:val="none" w:sz="0" w:space="0" w:color="auto"/>
        <w:bottom w:val="none" w:sz="0" w:space="0" w:color="auto"/>
        <w:right w:val="none" w:sz="0" w:space="0" w:color="auto"/>
      </w:divBdr>
    </w:div>
    <w:div w:id="1196775036">
      <w:bodyDiv w:val="1"/>
      <w:marLeft w:val="0"/>
      <w:marRight w:val="0"/>
      <w:marTop w:val="0"/>
      <w:marBottom w:val="0"/>
      <w:divBdr>
        <w:top w:val="none" w:sz="0" w:space="0" w:color="auto"/>
        <w:left w:val="none" w:sz="0" w:space="0" w:color="auto"/>
        <w:bottom w:val="none" w:sz="0" w:space="0" w:color="auto"/>
        <w:right w:val="none" w:sz="0" w:space="0" w:color="auto"/>
      </w:divBdr>
    </w:div>
    <w:div w:id="1197160810">
      <w:bodyDiv w:val="1"/>
      <w:marLeft w:val="0"/>
      <w:marRight w:val="0"/>
      <w:marTop w:val="0"/>
      <w:marBottom w:val="0"/>
      <w:divBdr>
        <w:top w:val="none" w:sz="0" w:space="0" w:color="auto"/>
        <w:left w:val="none" w:sz="0" w:space="0" w:color="auto"/>
        <w:bottom w:val="none" w:sz="0" w:space="0" w:color="auto"/>
        <w:right w:val="none" w:sz="0" w:space="0" w:color="auto"/>
      </w:divBdr>
      <w:divsChild>
        <w:div w:id="1800030465">
          <w:marLeft w:val="0"/>
          <w:marRight w:val="0"/>
          <w:marTop w:val="0"/>
          <w:marBottom w:val="0"/>
          <w:divBdr>
            <w:top w:val="none" w:sz="0" w:space="0" w:color="auto"/>
            <w:left w:val="none" w:sz="0" w:space="0" w:color="auto"/>
            <w:bottom w:val="none" w:sz="0" w:space="0" w:color="auto"/>
            <w:right w:val="none" w:sz="0" w:space="0" w:color="auto"/>
          </w:divBdr>
          <w:divsChild>
            <w:div w:id="1489438650">
              <w:marLeft w:val="0"/>
              <w:marRight w:val="0"/>
              <w:marTop w:val="0"/>
              <w:marBottom w:val="0"/>
              <w:divBdr>
                <w:top w:val="none" w:sz="0" w:space="0" w:color="auto"/>
                <w:left w:val="none" w:sz="0" w:space="0" w:color="auto"/>
                <w:bottom w:val="none" w:sz="0" w:space="0" w:color="auto"/>
                <w:right w:val="none" w:sz="0" w:space="0" w:color="auto"/>
              </w:divBdr>
              <w:divsChild>
                <w:div w:id="2037927547">
                  <w:marLeft w:val="0"/>
                  <w:marRight w:val="0"/>
                  <w:marTop w:val="0"/>
                  <w:marBottom w:val="0"/>
                  <w:divBdr>
                    <w:top w:val="none" w:sz="0" w:space="0" w:color="auto"/>
                    <w:left w:val="none" w:sz="0" w:space="0" w:color="auto"/>
                    <w:bottom w:val="none" w:sz="0" w:space="0" w:color="auto"/>
                    <w:right w:val="none" w:sz="0" w:space="0" w:color="auto"/>
                  </w:divBdr>
                  <w:divsChild>
                    <w:div w:id="7047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3662">
      <w:bodyDiv w:val="1"/>
      <w:marLeft w:val="0"/>
      <w:marRight w:val="0"/>
      <w:marTop w:val="0"/>
      <w:marBottom w:val="0"/>
      <w:divBdr>
        <w:top w:val="none" w:sz="0" w:space="0" w:color="auto"/>
        <w:left w:val="none" w:sz="0" w:space="0" w:color="auto"/>
        <w:bottom w:val="none" w:sz="0" w:space="0" w:color="auto"/>
        <w:right w:val="none" w:sz="0" w:space="0" w:color="auto"/>
      </w:divBdr>
    </w:div>
    <w:div w:id="1210653605">
      <w:bodyDiv w:val="1"/>
      <w:marLeft w:val="0"/>
      <w:marRight w:val="0"/>
      <w:marTop w:val="0"/>
      <w:marBottom w:val="0"/>
      <w:divBdr>
        <w:top w:val="none" w:sz="0" w:space="0" w:color="auto"/>
        <w:left w:val="none" w:sz="0" w:space="0" w:color="auto"/>
        <w:bottom w:val="none" w:sz="0" w:space="0" w:color="auto"/>
        <w:right w:val="none" w:sz="0" w:space="0" w:color="auto"/>
      </w:divBdr>
      <w:divsChild>
        <w:div w:id="1613396809">
          <w:marLeft w:val="0"/>
          <w:marRight w:val="0"/>
          <w:marTop w:val="0"/>
          <w:marBottom w:val="0"/>
          <w:divBdr>
            <w:top w:val="none" w:sz="0" w:space="0" w:color="auto"/>
            <w:left w:val="none" w:sz="0" w:space="0" w:color="auto"/>
            <w:bottom w:val="none" w:sz="0" w:space="0" w:color="auto"/>
            <w:right w:val="none" w:sz="0" w:space="0" w:color="auto"/>
          </w:divBdr>
          <w:divsChild>
            <w:div w:id="1530069308">
              <w:marLeft w:val="0"/>
              <w:marRight w:val="0"/>
              <w:marTop w:val="0"/>
              <w:marBottom w:val="0"/>
              <w:divBdr>
                <w:top w:val="none" w:sz="0" w:space="0" w:color="auto"/>
                <w:left w:val="none" w:sz="0" w:space="0" w:color="auto"/>
                <w:bottom w:val="none" w:sz="0" w:space="0" w:color="auto"/>
                <w:right w:val="none" w:sz="0" w:space="0" w:color="auto"/>
              </w:divBdr>
              <w:divsChild>
                <w:div w:id="1035233630">
                  <w:marLeft w:val="0"/>
                  <w:marRight w:val="0"/>
                  <w:marTop w:val="0"/>
                  <w:marBottom w:val="0"/>
                  <w:divBdr>
                    <w:top w:val="none" w:sz="0" w:space="0" w:color="auto"/>
                    <w:left w:val="none" w:sz="0" w:space="0" w:color="auto"/>
                    <w:bottom w:val="none" w:sz="0" w:space="0" w:color="auto"/>
                    <w:right w:val="none" w:sz="0" w:space="0" w:color="auto"/>
                  </w:divBdr>
                  <w:divsChild>
                    <w:div w:id="1520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921458">
      <w:bodyDiv w:val="1"/>
      <w:marLeft w:val="0"/>
      <w:marRight w:val="0"/>
      <w:marTop w:val="0"/>
      <w:marBottom w:val="0"/>
      <w:divBdr>
        <w:top w:val="none" w:sz="0" w:space="0" w:color="auto"/>
        <w:left w:val="none" w:sz="0" w:space="0" w:color="auto"/>
        <w:bottom w:val="none" w:sz="0" w:space="0" w:color="auto"/>
        <w:right w:val="none" w:sz="0" w:space="0" w:color="auto"/>
      </w:divBdr>
    </w:div>
    <w:div w:id="1226264115">
      <w:bodyDiv w:val="1"/>
      <w:marLeft w:val="0"/>
      <w:marRight w:val="0"/>
      <w:marTop w:val="0"/>
      <w:marBottom w:val="0"/>
      <w:divBdr>
        <w:top w:val="none" w:sz="0" w:space="0" w:color="auto"/>
        <w:left w:val="none" w:sz="0" w:space="0" w:color="auto"/>
        <w:bottom w:val="none" w:sz="0" w:space="0" w:color="auto"/>
        <w:right w:val="none" w:sz="0" w:space="0" w:color="auto"/>
      </w:divBdr>
      <w:divsChild>
        <w:div w:id="2043939726">
          <w:marLeft w:val="0"/>
          <w:marRight w:val="0"/>
          <w:marTop w:val="0"/>
          <w:marBottom w:val="0"/>
          <w:divBdr>
            <w:top w:val="none" w:sz="0" w:space="0" w:color="auto"/>
            <w:left w:val="none" w:sz="0" w:space="0" w:color="auto"/>
            <w:bottom w:val="none" w:sz="0" w:space="0" w:color="auto"/>
            <w:right w:val="none" w:sz="0" w:space="0" w:color="auto"/>
          </w:divBdr>
          <w:divsChild>
            <w:div w:id="852449780">
              <w:marLeft w:val="0"/>
              <w:marRight w:val="0"/>
              <w:marTop w:val="0"/>
              <w:marBottom w:val="0"/>
              <w:divBdr>
                <w:top w:val="none" w:sz="0" w:space="0" w:color="auto"/>
                <w:left w:val="none" w:sz="0" w:space="0" w:color="auto"/>
                <w:bottom w:val="none" w:sz="0" w:space="0" w:color="auto"/>
                <w:right w:val="none" w:sz="0" w:space="0" w:color="auto"/>
              </w:divBdr>
              <w:divsChild>
                <w:div w:id="141894186">
                  <w:marLeft w:val="0"/>
                  <w:marRight w:val="0"/>
                  <w:marTop w:val="0"/>
                  <w:marBottom w:val="0"/>
                  <w:divBdr>
                    <w:top w:val="none" w:sz="0" w:space="0" w:color="auto"/>
                    <w:left w:val="none" w:sz="0" w:space="0" w:color="auto"/>
                    <w:bottom w:val="none" w:sz="0" w:space="0" w:color="auto"/>
                    <w:right w:val="none" w:sz="0" w:space="0" w:color="auto"/>
                  </w:divBdr>
                  <w:divsChild>
                    <w:div w:id="5099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06511">
      <w:bodyDiv w:val="1"/>
      <w:marLeft w:val="0"/>
      <w:marRight w:val="0"/>
      <w:marTop w:val="0"/>
      <w:marBottom w:val="0"/>
      <w:divBdr>
        <w:top w:val="none" w:sz="0" w:space="0" w:color="auto"/>
        <w:left w:val="none" w:sz="0" w:space="0" w:color="auto"/>
        <w:bottom w:val="none" w:sz="0" w:space="0" w:color="auto"/>
        <w:right w:val="none" w:sz="0" w:space="0" w:color="auto"/>
      </w:divBdr>
      <w:divsChild>
        <w:div w:id="1855262780">
          <w:marLeft w:val="0"/>
          <w:marRight w:val="0"/>
          <w:marTop w:val="0"/>
          <w:marBottom w:val="0"/>
          <w:divBdr>
            <w:top w:val="none" w:sz="0" w:space="0" w:color="auto"/>
            <w:left w:val="none" w:sz="0" w:space="0" w:color="auto"/>
            <w:bottom w:val="none" w:sz="0" w:space="0" w:color="auto"/>
            <w:right w:val="none" w:sz="0" w:space="0" w:color="auto"/>
          </w:divBdr>
          <w:divsChild>
            <w:div w:id="785855871">
              <w:marLeft w:val="0"/>
              <w:marRight w:val="0"/>
              <w:marTop w:val="0"/>
              <w:marBottom w:val="0"/>
              <w:divBdr>
                <w:top w:val="none" w:sz="0" w:space="0" w:color="auto"/>
                <w:left w:val="none" w:sz="0" w:space="0" w:color="auto"/>
                <w:bottom w:val="none" w:sz="0" w:space="0" w:color="auto"/>
                <w:right w:val="none" w:sz="0" w:space="0" w:color="auto"/>
              </w:divBdr>
              <w:divsChild>
                <w:div w:id="212692884">
                  <w:marLeft w:val="0"/>
                  <w:marRight w:val="0"/>
                  <w:marTop w:val="0"/>
                  <w:marBottom w:val="0"/>
                  <w:divBdr>
                    <w:top w:val="none" w:sz="0" w:space="0" w:color="auto"/>
                    <w:left w:val="none" w:sz="0" w:space="0" w:color="auto"/>
                    <w:bottom w:val="none" w:sz="0" w:space="0" w:color="auto"/>
                    <w:right w:val="none" w:sz="0" w:space="0" w:color="auto"/>
                  </w:divBdr>
                  <w:divsChild>
                    <w:div w:id="21189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694482">
      <w:bodyDiv w:val="1"/>
      <w:marLeft w:val="0"/>
      <w:marRight w:val="0"/>
      <w:marTop w:val="0"/>
      <w:marBottom w:val="0"/>
      <w:divBdr>
        <w:top w:val="none" w:sz="0" w:space="0" w:color="auto"/>
        <w:left w:val="none" w:sz="0" w:space="0" w:color="auto"/>
        <w:bottom w:val="none" w:sz="0" w:space="0" w:color="auto"/>
        <w:right w:val="none" w:sz="0" w:space="0" w:color="auto"/>
      </w:divBdr>
      <w:divsChild>
        <w:div w:id="587811553">
          <w:marLeft w:val="0"/>
          <w:marRight w:val="0"/>
          <w:marTop w:val="0"/>
          <w:marBottom w:val="0"/>
          <w:divBdr>
            <w:top w:val="none" w:sz="0" w:space="0" w:color="auto"/>
            <w:left w:val="none" w:sz="0" w:space="0" w:color="auto"/>
            <w:bottom w:val="none" w:sz="0" w:space="0" w:color="auto"/>
            <w:right w:val="none" w:sz="0" w:space="0" w:color="auto"/>
          </w:divBdr>
          <w:divsChild>
            <w:div w:id="614215421">
              <w:marLeft w:val="0"/>
              <w:marRight w:val="0"/>
              <w:marTop w:val="0"/>
              <w:marBottom w:val="0"/>
              <w:divBdr>
                <w:top w:val="none" w:sz="0" w:space="0" w:color="auto"/>
                <w:left w:val="none" w:sz="0" w:space="0" w:color="auto"/>
                <w:bottom w:val="none" w:sz="0" w:space="0" w:color="auto"/>
                <w:right w:val="none" w:sz="0" w:space="0" w:color="auto"/>
              </w:divBdr>
              <w:divsChild>
                <w:div w:id="77544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214144">
      <w:bodyDiv w:val="1"/>
      <w:marLeft w:val="0"/>
      <w:marRight w:val="0"/>
      <w:marTop w:val="0"/>
      <w:marBottom w:val="0"/>
      <w:divBdr>
        <w:top w:val="none" w:sz="0" w:space="0" w:color="auto"/>
        <w:left w:val="none" w:sz="0" w:space="0" w:color="auto"/>
        <w:bottom w:val="none" w:sz="0" w:space="0" w:color="auto"/>
        <w:right w:val="none" w:sz="0" w:space="0" w:color="auto"/>
      </w:divBdr>
      <w:divsChild>
        <w:div w:id="505561171">
          <w:marLeft w:val="0"/>
          <w:marRight w:val="0"/>
          <w:marTop w:val="0"/>
          <w:marBottom w:val="0"/>
          <w:divBdr>
            <w:top w:val="none" w:sz="0" w:space="0" w:color="auto"/>
            <w:left w:val="none" w:sz="0" w:space="0" w:color="auto"/>
            <w:bottom w:val="none" w:sz="0" w:space="0" w:color="auto"/>
            <w:right w:val="none" w:sz="0" w:space="0" w:color="auto"/>
          </w:divBdr>
          <w:divsChild>
            <w:div w:id="674765486">
              <w:marLeft w:val="0"/>
              <w:marRight w:val="0"/>
              <w:marTop w:val="0"/>
              <w:marBottom w:val="0"/>
              <w:divBdr>
                <w:top w:val="none" w:sz="0" w:space="0" w:color="auto"/>
                <w:left w:val="none" w:sz="0" w:space="0" w:color="auto"/>
                <w:bottom w:val="none" w:sz="0" w:space="0" w:color="auto"/>
                <w:right w:val="none" w:sz="0" w:space="0" w:color="auto"/>
              </w:divBdr>
              <w:divsChild>
                <w:div w:id="273219825">
                  <w:marLeft w:val="0"/>
                  <w:marRight w:val="0"/>
                  <w:marTop w:val="0"/>
                  <w:marBottom w:val="0"/>
                  <w:divBdr>
                    <w:top w:val="none" w:sz="0" w:space="0" w:color="auto"/>
                    <w:left w:val="none" w:sz="0" w:space="0" w:color="auto"/>
                    <w:bottom w:val="none" w:sz="0" w:space="0" w:color="auto"/>
                    <w:right w:val="none" w:sz="0" w:space="0" w:color="auto"/>
                  </w:divBdr>
                  <w:divsChild>
                    <w:div w:id="96974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6282">
      <w:bodyDiv w:val="1"/>
      <w:marLeft w:val="0"/>
      <w:marRight w:val="0"/>
      <w:marTop w:val="0"/>
      <w:marBottom w:val="0"/>
      <w:divBdr>
        <w:top w:val="none" w:sz="0" w:space="0" w:color="auto"/>
        <w:left w:val="none" w:sz="0" w:space="0" w:color="auto"/>
        <w:bottom w:val="none" w:sz="0" w:space="0" w:color="auto"/>
        <w:right w:val="none" w:sz="0" w:space="0" w:color="auto"/>
      </w:divBdr>
    </w:div>
    <w:div w:id="1243683682">
      <w:bodyDiv w:val="1"/>
      <w:marLeft w:val="0"/>
      <w:marRight w:val="0"/>
      <w:marTop w:val="0"/>
      <w:marBottom w:val="0"/>
      <w:divBdr>
        <w:top w:val="none" w:sz="0" w:space="0" w:color="auto"/>
        <w:left w:val="none" w:sz="0" w:space="0" w:color="auto"/>
        <w:bottom w:val="none" w:sz="0" w:space="0" w:color="auto"/>
        <w:right w:val="none" w:sz="0" w:space="0" w:color="auto"/>
      </w:divBdr>
    </w:div>
    <w:div w:id="1244292566">
      <w:bodyDiv w:val="1"/>
      <w:marLeft w:val="0"/>
      <w:marRight w:val="0"/>
      <w:marTop w:val="0"/>
      <w:marBottom w:val="0"/>
      <w:divBdr>
        <w:top w:val="none" w:sz="0" w:space="0" w:color="auto"/>
        <w:left w:val="none" w:sz="0" w:space="0" w:color="auto"/>
        <w:bottom w:val="none" w:sz="0" w:space="0" w:color="auto"/>
        <w:right w:val="none" w:sz="0" w:space="0" w:color="auto"/>
      </w:divBdr>
      <w:divsChild>
        <w:div w:id="621572699">
          <w:marLeft w:val="0"/>
          <w:marRight w:val="0"/>
          <w:marTop w:val="0"/>
          <w:marBottom w:val="0"/>
          <w:divBdr>
            <w:top w:val="none" w:sz="0" w:space="0" w:color="auto"/>
            <w:left w:val="none" w:sz="0" w:space="0" w:color="auto"/>
            <w:bottom w:val="none" w:sz="0" w:space="0" w:color="auto"/>
            <w:right w:val="none" w:sz="0" w:space="0" w:color="auto"/>
          </w:divBdr>
          <w:divsChild>
            <w:div w:id="635329643">
              <w:marLeft w:val="0"/>
              <w:marRight w:val="0"/>
              <w:marTop w:val="0"/>
              <w:marBottom w:val="0"/>
              <w:divBdr>
                <w:top w:val="none" w:sz="0" w:space="0" w:color="auto"/>
                <w:left w:val="none" w:sz="0" w:space="0" w:color="auto"/>
                <w:bottom w:val="none" w:sz="0" w:space="0" w:color="auto"/>
                <w:right w:val="none" w:sz="0" w:space="0" w:color="auto"/>
              </w:divBdr>
              <w:divsChild>
                <w:div w:id="1274243834">
                  <w:marLeft w:val="0"/>
                  <w:marRight w:val="0"/>
                  <w:marTop w:val="0"/>
                  <w:marBottom w:val="0"/>
                  <w:divBdr>
                    <w:top w:val="none" w:sz="0" w:space="0" w:color="auto"/>
                    <w:left w:val="none" w:sz="0" w:space="0" w:color="auto"/>
                    <w:bottom w:val="none" w:sz="0" w:space="0" w:color="auto"/>
                    <w:right w:val="none" w:sz="0" w:space="0" w:color="auto"/>
                  </w:divBdr>
                  <w:divsChild>
                    <w:div w:id="4779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268241">
      <w:bodyDiv w:val="1"/>
      <w:marLeft w:val="0"/>
      <w:marRight w:val="0"/>
      <w:marTop w:val="0"/>
      <w:marBottom w:val="0"/>
      <w:divBdr>
        <w:top w:val="none" w:sz="0" w:space="0" w:color="auto"/>
        <w:left w:val="none" w:sz="0" w:space="0" w:color="auto"/>
        <w:bottom w:val="none" w:sz="0" w:space="0" w:color="auto"/>
        <w:right w:val="none" w:sz="0" w:space="0" w:color="auto"/>
      </w:divBdr>
    </w:div>
    <w:div w:id="1254976992">
      <w:bodyDiv w:val="1"/>
      <w:marLeft w:val="0"/>
      <w:marRight w:val="0"/>
      <w:marTop w:val="0"/>
      <w:marBottom w:val="0"/>
      <w:divBdr>
        <w:top w:val="none" w:sz="0" w:space="0" w:color="auto"/>
        <w:left w:val="none" w:sz="0" w:space="0" w:color="auto"/>
        <w:bottom w:val="none" w:sz="0" w:space="0" w:color="auto"/>
        <w:right w:val="none" w:sz="0" w:space="0" w:color="auto"/>
      </w:divBdr>
    </w:div>
    <w:div w:id="1265578013">
      <w:bodyDiv w:val="1"/>
      <w:marLeft w:val="0"/>
      <w:marRight w:val="0"/>
      <w:marTop w:val="0"/>
      <w:marBottom w:val="0"/>
      <w:divBdr>
        <w:top w:val="none" w:sz="0" w:space="0" w:color="auto"/>
        <w:left w:val="none" w:sz="0" w:space="0" w:color="auto"/>
        <w:bottom w:val="none" w:sz="0" w:space="0" w:color="auto"/>
        <w:right w:val="none" w:sz="0" w:space="0" w:color="auto"/>
      </w:divBdr>
    </w:div>
    <w:div w:id="1267231435">
      <w:bodyDiv w:val="1"/>
      <w:marLeft w:val="0"/>
      <w:marRight w:val="0"/>
      <w:marTop w:val="0"/>
      <w:marBottom w:val="0"/>
      <w:divBdr>
        <w:top w:val="none" w:sz="0" w:space="0" w:color="auto"/>
        <w:left w:val="none" w:sz="0" w:space="0" w:color="auto"/>
        <w:bottom w:val="none" w:sz="0" w:space="0" w:color="auto"/>
        <w:right w:val="none" w:sz="0" w:space="0" w:color="auto"/>
      </w:divBdr>
    </w:div>
    <w:div w:id="1272937387">
      <w:bodyDiv w:val="1"/>
      <w:marLeft w:val="0"/>
      <w:marRight w:val="0"/>
      <w:marTop w:val="0"/>
      <w:marBottom w:val="0"/>
      <w:divBdr>
        <w:top w:val="none" w:sz="0" w:space="0" w:color="auto"/>
        <w:left w:val="none" w:sz="0" w:space="0" w:color="auto"/>
        <w:bottom w:val="none" w:sz="0" w:space="0" w:color="auto"/>
        <w:right w:val="none" w:sz="0" w:space="0" w:color="auto"/>
      </w:divBdr>
    </w:div>
    <w:div w:id="1273050033">
      <w:bodyDiv w:val="1"/>
      <w:marLeft w:val="0"/>
      <w:marRight w:val="0"/>
      <w:marTop w:val="0"/>
      <w:marBottom w:val="0"/>
      <w:divBdr>
        <w:top w:val="none" w:sz="0" w:space="0" w:color="auto"/>
        <w:left w:val="none" w:sz="0" w:space="0" w:color="auto"/>
        <w:bottom w:val="none" w:sz="0" w:space="0" w:color="auto"/>
        <w:right w:val="none" w:sz="0" w:space="0" w:color="auto"/>
      </w:divBdr>
      <w:divsChild>
        <w:div w:id="224415211">
          <w:marLeft w:val="0"/>
          <w:marRight w:val="0"/>
          <w:marTop w:val="0"/>
          <w:marBottom w:val="0"/>
          <w:divBdr>
            <w:top w:val="none" w:sz="0" w:space="0" w:color="auto"/>
            <w:left w:val="none" w:sz="0" w:space="0" w:color="auto"/>
            <w:bottom w:val="none" w:sz="0" w:space="0" w:color="auto"/>
            <w:right w:val="none" w:sz="0" w:space="0" w:color="auto"/>
          </w:divBdr>
          <w:divsChild>
            <w:div w:id="662047028">
              <w:marLeft w:val="0"/>
              <w:marRight w:val="0"/>
              <w:marTop w:val="0"/>
              <w:marBottom w:val="0"/>
              <w:divBdr>
                <w:top w:val="none" w:sz="0" w:space="0" w:color="auto"/>
                <w:left w:val="none" w:sz="0" w:space="0" w:color="auto"/>
                <w:bottom w:val="none" w:sz="0" w:space="0" w:color="auto"/>
                <w:right w:val="none" w:sz="0" w:space="0" w:color="auto"/>
              </w:divBdr>
              <w:divsChild>
                <w:div w:id="431122190">
                  <w:marLeft w:val="0"/>
                  <w:marRight w:val="0"/>
                  <w:marTop w:val="0"/>
                  <w:marBottom w:val="0"/>
                  <w:divBdr>
                    <w:top w:val="none" w:sz="0" w:space="0" w:color="auto"/>
                    <w:left w:val="none" w:sz="0" w:space="0" w:color="auto"/>
                    <w:bottom w:val="none" w:sz="0" w:space="0" w:color="auto"/>
                    <w:right w:val="none" w:sz="0" w:space="0" w:color="auto"/>
                  </w:divBdr>
                  <w:divsChild>
                    <w:div w:id="159836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93407">
      <w:bodyDiv w:val="1"/>
      <w:marLeft w:val="0"/>
      <w:marRight w:val="0"/>
      <w:marTop w:val="0"/>
      <w:marBottom w:val="0"/>
      <w:divBdr>
        <w:top w:val="none" w:sz="0" w:space="0" w:color="auto"/>
        <w:left w:val="none" w:sz="0" w:space="0" w:color="auto"/>
        <w:bottom w:val="none" w:sz="0" w:space="0" w:color="auto"/>
        <w:right w:val="none" w:sz="0" w:space="0" w:color="auto"/>
      </w:divBdr>
      <w:divsChild>
        <w:div w:id="1629311921">
          <w:marLeft w:val="0"/>
          <w:marRight w:val="0"/>
          <w:marTop w:val="0"/>
          <w:marBottom w:val="0"/>
          <w:divBdr>
            <w:top w:val="none" w:sz="0" w:space="0" w:color="auto"/>
            <w:left w:val="none" w:sz="0" w:space="0" w:color="auto"/>
            <w:bottom w:val="none" w:sz="0" w:space="0" w:color="auto"/>
            <w:right w:val="none" w:sz="0" w:space="0" w:color="auto"/>
          </w:divBdr>
          <w:divsChild>
            <w:div w:id="1054697632">
              <w:marLeft w:val="0"/>
              <w:marRight w:val="0"/>
              <w:marTop w:val="0"/>
              <w:marBottom w:val="0"/>
              <w:divBdr>
                <w:top w:val="none" w:sz="0" w:space="0" w:color="auto"/>
                <w:left w:val="none" w:sz="0" w:space="0" w:color="auto"/>
                <w:bottom w:val="none" w:sz="0" w:space="0" w:color="auto"/>
                <w:right w:val="none" w:sz="0" w:space="0" w:color="auto"/>
              </w:divBdr>
              <w:divsChild>
                <w:div w:id="1572890393">
                  <w:marLeft w:val="0"/>
                  <w:marRight w:val="0"/>
                  <w:marTop w:val="0"/>
                  <w:marBottom w:val="0"/>
                  <w:divBdr>
                    <w:top w:val="none" w:sz="0" w:space="0" w:color="auto"/>
                    <w:left w:val="none" w:sz="0" w:space="0" w:color="auto"/>
                    <w:bottom w:val="none" w:sz="0" w:space="0" w:color="auto"/>
                    <w:right w:val="none" w:sz="0" w:space="0" w:color="auto"/>
                  </w:divBdr>
                  <w:divsChild>
                    <w:div w:id="2482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043863">
      <w:bodyDiv w:val="1"/>
      <w:marLeft w:val="0"/>
      <w:marRight w:val="0"/>
      <w:marTop w:val="0"/>
      <w:marBottom w:val="0"/>
      <w:divBdr>
        <w:top w:val="none" w:sz="0" w:space="0" w:color="auto"/>
        <w:left w:val="none" w:sz="0" w:space="0" w:color="auto"/>
        <w:bottom w:val="none" w:sz="0" w:space="0" w:color="auto"/>
        <w:right w:val="none" w:sz="0" w:space="0" w:color="auto"/>
      </w:divBdr>
    </w:div>
    <w:div w:id="1288242279">
      <w:bodyDiv w:val="1"/>
      <w:marLeft w:val="0"/>
      <w:marRight w:val="0"/>
      <w:marTop w:val="0"/>
      <w:marBottom w:val="0"/>
      <w:divBdr>
        <w:top w:val="none" w:sz="0" w:space="0" w:color="auto"/>
        <w:left w:val="none" w:sz="0" w:space="0" w:color="auto"/>
        <w:bottom w:val="none" w:sz="0" w:space="0" w:color="auto"/>
        <w:right w:val="none" w:sz="0" w:space="0" w:color="auto"/>
      </w:divBdr>
    </w:div>
    <w:div w:id="1289582100">
      <w:bodyDiv w:val="1"/>
      <w:marLeft w:val="0"/>
      <w:marRight w:val="0"/>
      <w:marTop w:val="0"/>
      <w:marBottom w:val="0"/>
      <w:divBdr>
        <w:top w:val="none" w:sz="0" w:space="0" w:color="auto"/>
        <w:left w:val="none" w:sz="0" w:space="0" w:color="auto"/>
        <w:bottom w:val="none" w:sz="0" w:space="0" w:color="auto"/>
        <w:right w:val="none" w:sz="0" w:space="0" w:color="auto"/>
      </w:divBdr>
    </w:div>
    <w:div w:id="1296136365">
      <w:bodyDiv w:val="1"/>
      <w:marLeft w:val="0"/>
      <w:marRight w:val="0"/>
      <w:marTop w:val="0"/>
      <w:marBottom w:val="0"/>
      <w:divBdr>
        <w:top w:val="none" w:sz="0" w:space="0" w:color="auto"/>
        <w:left w:val="none" w:sz="0" w:space="0" w:color="auto"/>
        <w:bottom w:val="none" w:sz="0" w:space="0" w:color="auto"/>
        <w:right w:val="none" w:sz="0" w:space="0" w:color="auto"/>
      </w:divBdr>
    </w:div>
    <w:div w:id="1296988363">
      <w:bodyDiv w:val="1"/>
      <w:marLeft w:val="0"/>
      <w:marRight w:val="0"/>
      <w:marTop w:val="0"/>
      <w:marBottom w:val="0"/>
      <w:divBdr>
        <w:top w:val="none" w:sz="0" w:space="0" w:color="auto"/>
        <w:left w:val="none" w:sz="0" w:space="0" w:color="auto"/>
        <w:bottom w:val="none" w:sz="0" w:space="0" w:color="auto"/>
        <w:right w:val="none" w:sz="0" w:space="0" w:color="auto"/>
      </w:divBdr>
      <w:divsChild>
        <w:div w:id="157813372">
          <w:marLeft w:val="0"/>
          <w:marRight w:val="0"/>
          <w:marTop w:val="0"/>
          <w:marBottom w:val="0"/>
          <w:divBdr>
            <w:top w:val="none" w:sz="0" w:space="0" w:color="auto"/>
            <w:left w:val="none" w:sz="0" w:space="0" w:color="auto"/>
            <w:bottom w:val="none" w:sz="0" w:space="0" w:color="auto"/>
            <w:right w:val="none" w:sz="0" w:space="0" w:color="auto"/>
          </w:divBdr>
          <w:divsChild>
            <w:div w:id="1529369783">
              <w:marLeft w:val="0"/>
              <w:marRight w:val="0"/>
              <w:marTop w:val="0"/>
              <w:marBottom w:val="0"/>
              <w:divBdr>
                <w:top w:val="none" w:sz="0" w:space="0" w:color="auto"/>
                <w:left w:val="none" w:sz="0" w:space="0" w:color="auto"/>
                <w:bottom w:val="none" w:sz="0" w:space="0" w:color="auto"/>
                <w:right w:val="none" w:sz="0" w:space="0" w:color="auto"/>
              </w:divBdr>
              <w:divsChild>
                <w:div w:id="937055944">
                  <w:marLeft w:val="0"/>
                  <w:marRight w:val="0"/>
                  <w:marTop w:val="0"/>
                  <w:marBottom w:val="0"/>
                  <w:divBdr>
                    <w:top w:val="none" w:sz="0" w:space="0" w:color="auto"/>
                    <w:left w:val="none" w:sz="0" w:space="0" w:color="auto"/>
                    <w:bottom w:val="none" w:sz="0" w:space="0" w:color="auto"/>
                    <w:right w:val="none" w:sz="0" w:space="0" w:color="auto"/>
                  </w:divBdr>
                  <w:divsChild>
                    <w:div w:id="16862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78892">
      <w:bodyDiv w:val="1"/>
      <w:marLeft w:val="0"/>
      <w:marRight w:val="0"/>
      <w:marTop w:val="0"/>
      <w:marBottom w:val="0"/>
      <w:divBdr>
        <w:top w:val="none" w:sz="0" w:space="0" w:color="auto"/>
        <w:left w:val="none" w:sz="0" w:space="0" w:color="auto"/>
        <w:bottom w:val="none" w:sz="0" w:space="0" w:color="auto"/>
        <w:right w:val="none" w:sz="0" w:space="0" w:color="auto"/>
      </w:divBdr>
      <w:divsChild>
        <w:div w:id="490172332">
          <w:marLeft w:val="0"/>
          <w:marRight w:val="0"/>
          <w:marTop w:val="0"/>
          <w:marBottom w:val="0"/>
          <w:divBdr>
            <w:top w:val="none" w:sz="0" w:space="0" w:color="auto"/>
            <w:left w:val="none" w:sz="0" w:space="0" w:color="auto"/>
            <w:bottom w:val="none" w:sz="0" w:space="0" w:color="auto"/>
            <w:right w:val="none" w:sz="0" w:space="0" w:color="auto"/>
          </w:divBdr>
          <w:divsChild>
            <w:div w:id="1703942503">
              <w:marLeft w:val="0"/>
              <w:marRight w:val="0"/>
              <w:marTop w:val="0"/>
              <w:marBottom w:val="0"/>
              <w:divBdr>
                <w:top w:val="none" w:sz="0" w:space="0" w:color="auto"/>
                <w:left w:val="none" w:sz="0" w:space="0" w:color="auto"/>
                <w:bottom w:val="none" w:sz="0" w:space="0" w:color="auto"/>
                <w:right w:val="none" w:sz="0" w:space="0" w:color="auto"/>
              </w:divBdr>
              <w:divsChild>
                <w:div w:id="459224621">
                  <w:marLeft w:val="0"/>
                  <w:marRight w:val="0"/>
                  <w:marTop w:val="0"/>
                  <w:marBottom w:val="0"/>
                  <w:divBdr>
                    <w:top w:val="none" w:sz="0" w:space="0" w:color="auto"/>
                    <w:left w:val="none" w:sz="0" w:space="0" w:color="auto"/>
                    <w:bottom w:val="none" w:sz="0" w:space="0" w:color="auto"/>
                    <w:right w:val="none" w:sz="0" w:space="0" w:color="auto"/>
                  </w:divBdr>
                  <w:divsChild>
                    <w:div w:id="83606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984538">
      <w:bodyDiv w:val="1"/>
      <w:marLeft w:val="0"/>
      <w:marRight w:val="0"/>
      <w:marTop w:val="0"/>
      <w:marBottom w:val="0"/>
      <w:divBdr>
        <w:top w:val="none" w:sz="0" w:space="0" w:color="auto"/>
        <w:left w:val="none" w:sz="0" w:space="0" w:color="auto"/>
        <w:bottom w:val="none" w:sz="0" w:space="0" w:color="auto"/>
        <w:right w:val="none" w:sz="0" w:space="0" w:color="auto"/>
      </w:divBdr>
    </w:div>
    <w:div w:id="1317301193">
      <w:bodyDiv w:val="1"/>
      <w:marLeft w:val="0"/>
      <w:marRight w:val="0"/>
      <w:marTop w:val="0"/>
      <w:marBottom w:val="0"/>
      <w:divBdr>
        <w:top w:val="none" w:sz="0" w:space="0" w:color="auto"/>
        <w:left w:val="none" w:sz="0" w:space="0" w:color="auto"/>
        <w:bottom w:val="none" w:sz="0" w:space="0" w:color="auto"/>
        <w:right w:val="none" w:sz="0" w:space="0" w:color="auto"/>
      </w:divBdr>
      <w:divsChild>
        <w:div w:id="1530753127">
          <w:marLeft w:val="0"/>
          <w:marRight w:val="0"/>
          <w:marTop w:val="0"/>
          <w:marBottom w:val="0"/>
          <w:divBdr>
            <w:top w:val="none" w:sz="0" w:space="0" w:color="auto"/>
            <w:left w:val="none" w:sz="0" w:space="0" w:color="auto"/>
            <w:bottom w:val="none" w:sz="0" w:space="0" w:color="auto"/>
            <w:right w:val="none" w:sz="0" w:space="0" w:color="auto"/>
          </w:divBdr>
          <w:divsChild>
            <w:div w:id="1029451605">
              <w:marLeft w:val="0"/>
              <w:marRight w:val="0"/>
              <w:marTop w:val="0"/>
              <w:marBottom w:val="0"/>
              <w:divBdr>
                <w:top w:val="none" w:sz="0" w:space="0" w:color="auto"/>
                <w:left w:val="none" w:sz="0" w:space="0" w:color="auto"/>
                <w:bottom w:val="none" w:sz="0" w:space="0" w:color="auto"/>
                <w:right w:val="none" w:sz="0" w:space="0" w:color="auto"/>
              </w:divBdr>
              <w:divsChild>
                <w:div w:id="1173956539">
                  <w:marLeft w:val="0"/>
                  <w:marRight w:val="0"/>
                  <w:marTop w:val="0"/>
                  <w:marBottom w:val="0"/>
                  <w:divBdr>
                    <w:top w:val="none" w:sz="0" w:space="0" w:color="auto"/>
                    <w:left w:val="none" w:sz="0" w:space="0" w:color="auto"/>
                    <w:bottom w:val="none" w:sz="0" w:space="0" w:color="auto"/>
                    <w:right w:val="none" w:sz="0" w:space="0" w:color="auto"/>
                  </w:divBdr>
                  <w:divsChild>
                    <w:div w:id="8565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456896">
      <w:bodyDiv w:val="1"/>
      <w:marLeft w:val="0"/>
      <w:marRight w:val="0"/>
      <w:marTop w:val="0"/>
      <w:marBottom w:val="0"/>
      <w:divBdr>
        <w:top w:val="none" w:sz="0" w:space="0" w:color="auto"/>
        <w:left w:val="none" w:sz="0" w:space="0" w:color="auto"/>
        <w:bottom w:val="none" w:sz="0" w:space="0" w:color="auto"/>
        <w:right w:val="none" w:sz="0" w:space="0" w:color="auto"/>
      </w:divBdr>
    </w:div>
    <w:div w:id="1330981031">
      <w:bodyDiv w:val="1"/>
      <w:marLeft w:val="0"/>
      <w:marRight w:val="0"/>
      <w:marTop w:val="0"/>
      <w:marBottom w:val="0"/>
      <w:divBdr>
        <w:top w:val="none" w:sz="0" w:space="0" w:color="auto"/>
        <w:left w:val="none" w:sz="0" w:space="0" w:color="auto"/>
        <w:bottom w:val="none" w:sz="0" w:space="0" w:color="auto"/>
        <w:right w:val="none" w:sz="0" w:space="0" w:color="auto"/>
      </w:divBdr>
    </w:div>
    <w:div w:id="1332873528">
      <w:bodyDiv w:val="1"/>
      <w:marLeft w:val="0"/>
      <w:marRight w:val="0"/>
      <w:marTop w:val="0"/>
      <w:marBottom w:val="0"/>
      <w:divBdr>
        <w:top w:val="none" w:sz="0" w:space="0" w:color="auto"/>
        <w:left w:val="none" w:sz="0" w:space="0" w:color="auto"/>
        <w:bottom w:val="none" w:sz="0" w:space="0" w:color="auto"/>
        <w:right w:val="none" w:sz="0" w:space="0" w:color="auto"/>
      </w:divBdr>
    </w:div>
    <w:div w:id="1335644981">
      <w:bodyDiv w:val="1"/>
      <w:marLeft w:val="0"/>
      <w:marRight w:val="0"/>
      <w:marTop w:val="0"/>
      <w:marBottom w:val="0"/>
      <w:divBdr>
        <w:top w:val="none" w:sz="0" w:space="0" w:color="auto"/>
        <w:left w:val="none" w:sz="0" w:space="0" w:color="auto"/>
        <w:bottom w:val="none" w:sz="0" w:space="0" w:color="auto"/>
        <w:right w:val="none" w:sz="0" w:space="0" w:color="auto"/>
      </w:divBdr>
    </w:div>
    <w:div w:id="1338383825">
      <w:bodyDiv w:val="1"/>
      <w:marLeft w:val="0"/>
      <w:marRight w:val="0"/>
      <w:marTop w:val="0"/>
      <w:marBottom w:val="0"/>
      <w:divBdr>
        <w:top w:val="none" w:sz="0" w:space="0" w:color="auto"/>
        <w:left w:val="none" w:sz="0" w:space="0" w:color="auto"/>
        <w:bottom w:val="none" w:sz="0" w:space="0" w:color="auto"/>
        <w:right w:val="none" w:sz="0" w:space="0" w:color="auto"/>
      </w:divBdr>
    </w:div>
    <w:div w:id="1345135643">
      <w:bodyDiv w:val="1"/>
      <w:marLeft w:val="0"/>
      <w:marRight w:val="0"/>
      <w:marTop w:val="0"/>
      <w:marBottom w:val="0"/>
      <w:divBdr>
        <w:top w:val="none" w:sz="0" w:space="0" w:color="auto"/>
        <w:left w:val="none" w:sz="0" w:space="0" w:color="auto"/>
        <w:bottom w:val="none" w:sz="0" w:space="0" w:color="auto"/>
        <w:right w:val="none" w:sz="0" w:space="0" w:color="auto"/>
      </w:divBdr>
    </w:div>
    <w:div w:id="1348096516">
      <w:bodyDiv w:val="1"/>
      <w:marLeft w:val="0"/>
      <w:marRight w:val="0"/>
      <w:marTop w:val="0"/>
      <w:marBottom w:val="0"/>
      <w:divBdr>
        <w:top w:val="none" w:sz="0" w:space="0" w:color="auto"/>
        <w:left w:val="none" w:sz="0" w:space="0" w:color="auto"/>
        <w:bottom w:val="none" w:sz="0" w:space="0" w:color="auto"/>
        <w:right w:val="none" w:sz="0" w:space="0" w:color="auto"/>
      </w:divBdr>
    </w:div>
    <w:div w:id="1366908786">
      <w:bodyDiv w:val="1"/>
      <w:marLeft w:val="0"/>
      <w:marRight w:val="0"/>
      <w:marTop w:val="0"/>
      <w:marBottom w:val="0"/>
      <w:divBdr>
        <w:top w:val="none" w:sz="0" w:space="0" w:color="auto"/>
        <w:left w:val="none" w:sz="0" w:space="0" w:color="auto"/>
        <w:bottom w:val="none" w:sz="0" w:space="0" w:color="auto"/>
        <w:right w:val="none" w:sz="0" w:space="0" w:color="auto"/>
      </w:divBdr>
      <w:divsChild>
        <w:div w:id="2115206875">
          <w:marLeft w:val="0"/>
          <w:marRight w:val="0"/>
          <w:marTop w:val="0"/>
          <w:marBottom w:val="0"/>
          <w:divBdr>
            <w:top w:val="none" w:sz="0" w:space="0" w:color="auto"/>
            <w:left w:val="none" w:sz="0" w:space="0" w:color="auto"/>
            <w:bottom w:val="none" w:sz="0" w:space="0" w:color="auto"/>
            <w:right w:val="none" w:sz="0" w:space="0" w:color="auto"/>
          </w:divBdr>
          <w:divsChild>
            <w:div w:id="1866626049">
              <w:marLeft w:val="0"/>
              <w:marRight w:val="0"/>
              <w:marTop w:val="0"/>
              <w:marBottom w:val="0"/>
              <w:divBdr>
                <w:top w:val="none" w:sz="0" w:space="0" w:color="auto"/>
                <w:left w:val="none" w:sz="0" w:space="0" w:color="auto"/>
                <w:bottom w:val="none" w:sz="0" w:space="0" w:color="auto"/>
                <w:right w:val="none" w:sz="0" w:space="0" w:color="auto"/>
              </w:divBdr>
              <w:divsChild>
                <w:div w:id="9533681">
                  <w:marLeft w:val="0"/>
                  <w:marRight w:val="0"/>
                  <w:marTop w:val="0"/>
                  <w:marBottom w:val="0"/>
                  <w:divBdr>
                    <w:top w:val="none" w:sz="0" w:space="0" w:color="auto"/>
                    <w:left w:val="none" w:sz="0" w:space="0" w:color="auto"/>
                    <w:bottom w:val="none" w:sz="0" w:space="0" w:color="auto"/>
                    <w:right w:val="none" w:sz="0" w:space="0" w:color="auto"/>
                  </w:divBdr>
                  <w:divsChild>
                    <w:div w:id="148755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92633">
      <w:bodyDiv w:val="1"/>
      <w:marLeft w:val="0"/>
      <w:marRight w:val="0"/>
      <w:marTop w:val="0"/>
      <w:marBottom w:val="0"/>
      <w:divBdr>
        <w:top w:val="none" w:sz="0" w:space="0" w:color="auto"/>
        <w:left w:val="none" w:sz="0" w:space="0" w:color="auto"/>
        <w:bottom w:val="none" w:sz="0" w:space="0" w:color="auto"/>
        <w:right w:val="none" w:sz="0" w:space="0" w:color="auto"/>
      </w:divBdr>
      <w:divsChild>
        <w:div w:id="1362129336">
          <w:marLeft w:val="0"/>
          <w:marRight w:val="0"/>
          <w:marTop w:val="0"/>
          <w:marBottom w:val="0"/>
          <w:divBdr>
            <w:top w:val="none" w:sz="0" w:space="0" w:color="auto"/>
            <w:left w:val="none" w:sz="0" w:space="0" w:color="auto"/>
            <w:bottom w:val="none" w:sz="0" w:space="0" w:color="auto"/>
            <w:right w:val="none" w:sz="0" w:space="0" w:color="auto"/>
          </w:divBdr>
          <w:divsChild>
            <w:div w:id="654453962">
              <w:marLeft w:val="0"/>
              <w:marRight w:val="0"/>
              <w:marTop w:val="0"/>
              <w:marBottom w:val="0"/>
              <w:divBdr>
                <w:top w:val="none" w:sz="0" w:space="0" w:color="auto"/>
                <w:left w:val="none" w:sz="0" w:space="0" w:color="auto"/>
                <w:bottom w:val="none" w:sz="0" w:space="0" w:color="auto"/>
                <w:right w:val="none" w:sz="0" w:space="0" w:color="auto"/>
              </w:divBdr>
              <w:divsChild>
                <w:div w:id="1556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484918">
      <w:bodyDiv w:val="1"/>
      <w:marLeft w:val="0"/>
      <w:marRight w:val="0"/>
      <w:marTop w:val="0"/>
      <w:marBottom w:val="0"/>
      <w:divBdr>
        <w:top w:val="none" w:sz="0" w:space="0" w:color="auto"/>
        <w:left w:val="none" w:sz="0" w:space="0" w:color="auto"/>
        <w:bottom w:val="none" w:sz="0" w:space="0" w:color="auto"/>
        <w:right w:val="none" w:sz="0" w:space="0" w:color="auto"/>
      </w:divBdr>
    </w:div>
    <w:div w:id="1388263282">
      <w:bodyDiv w:val="1"/>
      <w:marLeft w:val="0"/>
      <w:marRight w:val="0"/>
      <w:marTop w:val="0"/>
      <w:marBottom w:val="0"/>
      <w:divBdr>
        <w:top w:val="none" w:sz="0" w:space="0" w:color="auto"/>
        <w:left w:val="none" w:sz="0" w:space="0" w:color="auto"/>
        <w:bottom w:val="none" w:sz="0" w:space="0" w:color="auto"/>
        <w:right w:val="none" w:sz="0" w:space="0" w:color="auto"/>
      </w:divBdr>
      <w:divsChild>
        <w:div w:id="2065444059">
          <w:marLeft w:val="0"/>
          <w:marRight w:val="0"/>
          <w:marTop w:val="0"/>
          <w:marBottom w:val="0"/>
          <w:divBdr>
            <w:top w:val="none" w:sz="0" w:space="0" w:color="auto"/>
            <w:left w:val="none" w:sz="0" w:space="0" w:color="auto"/>
            <w:bottom w:val="none" w:sz="0" w:space="0" w:color="auto"/>
            <w:right w:val="none" w:sz="0" w:space="0" w:color="auto"/>
          </w:divBdr>
          <w:divsChild>
            <w:div w:id="100340213">
              <w:marLeft w:val="0"/>
              <w:marRight w:val="0"/>
              <w:marTop w:val="0"/>
              <w:marBottom w:val="0"/>
              <w:divBdr>
                <w:top w:val="none" w:sz="0" w:space="0" w:color="auto"/>
                <w:left w:val="none" w:sz="0" w:space="0" w:color="auto"/>
                <w:bottom w:val="none" w:sz="0" w:space="0" w:color="auto"/>
                <w:right w:val="none" w:sz="0" w:space="0" w:color="auto"/>
              </w:divBdr>
              <w:divsChild>
                <w:div w:id="1353846949">
                  <w:marLeft w:val="0"/>
                  <w:marRight w:val="0"/>
                  <w:marTop w:val="0"/>
                  <w:marBottom w:val="0"/>
                  <w:divBdr>
                    <w:top w:val="none" w:sz="0" w:space="0" w:color="auto"/>
                    <w:left w:val="none" w:sz="0" w:space="0" w:color="auto"/>
                    <w:bottom w:val="none" w:sz="0" w:space="0" w:color="auto"/>
                    <w:right w:val="none" w:sz="0" w:space="0" w:color="auto"/>
                  </w:divBdr>
                  <w:divsChild>
                    <w:div w:id="8150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665556">
      <w:bodyDiv w:val="1"/>
      <w:marLeft w:val="0"/>
      <w:marRight w:val="0"/>
      <w:marTop w:val="0"/>
      <w:marBottom w:val="0"/>
      <w:divBdr>
        <w:top w:val="none" w:sz="0" w:space="0" w:color="auto"/>
        <w:left w:val="none" w:sz="0" w:space="0" w:color="auto"/>
        <w:bottom w:val="none" w:sz="0" w:space="0" w:color="auto"/>
        <w:right w:val="none" w:sz="0" w:space="0" w:color="auto"/>
      </w:divBdr>
    </w:div>
    <w:div w:id="1397313551">
      <w:bodyDiv w:val="1"/>
      <w:marLeft w:val="0"/>
      <w:marRight w:val="0"/>
      <w:marTop w:val="0"/>
      <w:marBottom w:val="0"/>
      <w:divBdr>
        <w:top w:val="none" w:sz="0" w:space="0" w:color="auto"/>
        <w:left w:val="none" w:sz="0" w:space="0" w:color="auto"/>
        <w:bottom w:val="none" w:sz="0" w:space="0" w:color="auto"/>
        <w:right w:val="none" w:sz="0" w:space="0" w:color="auto"/>
      </w:divBdr>
    </w:div>
    <w:div w:id="1409965282">
      <w:bodyDiv w:val="1"/>
      <w:marLeft w:val="0"/>
      <w:marRight w:val="0"/>
      <w:marTop w:val="0"/>
      <w:marBottom w:val="0"/>
      <w:divBdr>
        <w:top w:val="none" w:sz="0" w:space="0" w:color="auto"/>
        <w:left w:val="none" w:sz="0" w:space="0" w:color="auto"/>
        <w:bottom w:val="none" w:sz="0" w:space="0" w:color="auto"/>
        <w:right w:val="none" w:sz="0" w:space="0" w:color="auto"/>
      </w:divBdr>
      <w:divsChild>
        <w:div w:id="1504080883">
          <w:marLeft w:val="0"/>
          <w:marRight w:val="0"/>
          <w:marTop w:val="0"/>
          <w:marBottom w:val="0"/>
          <w:divBdr>
            <w:top w:val="none" w:sz="0" w:space="0" w:color="auto"/>
            <w:left w:val="none" w:sz="0" w:space="0" w:color="auto"/>
            <w:bottom w:val="none" w:sz="0" w:space="0" w:color="auto"/>
            <w:right w:val="none" w:sz="0" w:space="0" w:color="auto"/>
          </w:divBdr>
          <w:divsChild>
            <w:div w:id="4600020">
              <w:marLeft w:val="0"/>
              <w:marRight w:val="0"/>
              <w:marTop w:val="0"/>
              <w:marBottom w:val="0"/>
              <w:divBdr>
                <w:top w:val="none" w:sz="0" w:space="0" w:color="auto"/>
                <w:left w:val="none" w:sz="0" w:space="0" w:color="auto"/>
                <w:bottom w:val="none" w:sz="0" w:space="0" w:color="auto"/>
                <w:right w:val="none" w:sz="0" w:space="0" w:color="auto"/>
              </w:divBdr>
              <w:divsChild>
                <w:div w:id="2089106149">
                  <w:marLeft w:val="0"/>
                  <w:marRight w:val="0"/>
                  <w:marTop w:val="0"/>
                  <w:marBottom w:val="0"/>
                  <w:divBdr>
                    <w:top w:val="none" w:sz="0" w:space="0" w:color="auto"/>
                    <w:left w:val="none" w:sz="0" w:space="0" w:color="auto"/>
                    <w:bottom w:val="none" w:sz="0" w:space="0" w:color="auto"/>
                    <w:right w:val="none" w:sz="0" w:space="0" w:color="auto"/>
                  </w:divBdr>
                  <w:divsChild>
                    <w:div w:id="12322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49037">
      <w:bodyDiv w:val="1"/>
      <w:marLeft w:val="0"/>
      <w:marRight w:val="0"/>
      <w:marTop w:val="0"/>
      <w:marBottom w:val="0"/>
      <w:divBdr>
        <w:top w:val="none" w:sz="0" w:space="0" w:color="auto"/>
        <w:left w:val="none" w:sz="0" w:space="0" w:color="auto"/>
        <w:bottom w:val="none" w:sz="0" w:space="0" w:color="auto"/>
        <w:right w:val="none" w:sz="0" w:space="0" w:color="auto"/>
      </w:divBdr>
      <w:divsChild>
        <w:div w:id="1442726935">
          <w:marLeft w:val="0"/>
          <w:marRight w:val="0"/>
          <w:marTop w:val="0"/>
          <w:marBottom w:val="0"/>
          <w:divBdr>
            <w:top w:val="none" w:sz="0" w:space="0" w:color="auto"/>
            <w:left w:val="none" w:sz="0" w:space="0" w:color="auto"/>
            <w:bottom w:val="none" w:sz="0" w:space="0" w:color="auto"/>
            <w:right w:val="none" w:sz="0" w:space="0" w:color="auto"/>
          </w:divBdr>
          <w:divsChild>
            <w:div w:id="1307399590">
              <w:marLeft w:val="0"/>
              <w:marRight w:val="0"/>
              <w:marTop w:val="0"/>
              <w:marBottom w:val="0"/>
              <w:divBdr>
                <w:top w:val="none" w:sz="0" w:space="0" w:color="auto"/>
                <w:left w:val="none" w:sz="0" w:space="0" w:color="auto"/>
                <w:bottom w:val="none" w:sz="0" w:space="0" w:color="auto"/>
                <w:right w:val="none" w:sz="0" w:space="0" w:color="auto"/>
              </w:divBdr>
              <w:divsChild>
                <w:div w:id="1927616355">
                  <w:marLeft w:val="0"/>
                  <w:marRight w:val="0"/>
                  <w:marTop w:val="0"/>
                  <w:marBottom w:val="0"/>
                  <w:divBdr>
                    <w:top w:val="none" w:sz="0" w:space="0" w:color="auto"/>
                    <w:left w:val="none" w:sz="0" w:space="0" w:color="auto"/>
                    <w:bottom w:val="none" w:sz="0" w:space="0" w:color="auto"/>
                    <w:right w:val="none" w:sz="0" w:space="0" w:color="auto"/>
                  </w:divBdr>
                  <w:divsChild>
                    <w:div w:id="17673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696728">
      <w:bodyDiv w:val="1"/>
      <w:marLeft w:val="0"/>
      <w:marRight w:val="0"/>
      <w:marTop w:val="0"/>
      <w:marBottom w:val="0"/>
      <w:divBdr>
        <w:top w:val="none" w:sz="0" w:space="0" w:color="auto"/>
        <w:left w:val="none" w:sz="0" w:space="0" w:color="auto"/>
        <w:bottom w:val="none" w:sz="0" w:space="0" w:color="auto"/>
        <w:right w:val="none" w:sz="0" w:space="0" w:color="auto"/>
      </w:divBdr>
    </w:div>
    <w:div w:id="1449158623">
      <w:bodyDiv w:val="1"/>
      <w:marLeft w:val="0"/>
      <w:marRight w:val="0"/>
      <w:marTop w:val="0"/>
      <w:marBottom w:val="0"/>
      <w:divBdr>
        <w:top w:val="none" w:sz="0" w:space="0" w:color="auto"/>
        <w:left w:val="none" w:sz="0" w:space="0" w:color="auto"/>
        <w:bottom w:val="none" w:sz="0" w:space="0" w:color="auto"/>
        <w:right w:val="none" w:sz="0" w:space="0" w:color="auto"/>
      </w:divBdr>
    </w:div>
    <w:div w:id="1453011640">
      <w:bodyDiv w:val="1"/>
      <w:marLeft w:val="0"/>
      <w:marRight w:val="0"/>
      <w:marTop w:val="0"/>
      <w:marBottom w:val="0"/>
      <w:divBdr>
        <w:top w:val="none" w:sz="0" w:space="0" w:color="auto"/>
        <w:left w:val="none" w:sz="0" w:space="0" w:color="auto"/>
        <w:bottom w:val="none" w:sz="0" w:space="0" w:color="auto"/>
        <w:right w:val="none" w:sz="0" w:space="0" w:color="auto"/>
      </w:divBdr>
      <w:divsChild>
        <w:div w:id="669915864">
          <w:marLeft w:val="0"/>
          <w:marRight w:val="0"/>
          <w:marTop w:val="0"/>
          <w:marBottom w:val="0"/>
          <w:divBdr>
            <w:top w:val="none" w:sz="0" w:space="0" w:color="auto"/>
            <w:left w:val="none" w:sz="0" w:space="0" w:color="auto"/>
            <w:bottom w:val="none" w:sz="0" w:space="0" w:color="auto"/>
            <w:right w:val="none" w:sz="0" w:space="0" w:color="auto"/>
          </w:divBdr>
          <w:divsChild>
            <w:div w:id="1484926246">
              <w:marLeft w:val="0"/>
              <w:marRight w:val="0"/>
              <w:marTop w:val="0"/>
              <w:marBottom w:val="0"/>
              <w:divBdr>
                <w:top w:val="none" w:sz="0" w:space="0" w:color="auto"/>
                <w:left w:val="none" w:sz="0" w:space="0" w:color="auto"/>
                <w:bottom w:val="none" w:sz="0" w:space="0" w:color="auto"/>
                <w:right w:val="none" w:sz="0" w:space="0" w:color="auto"/>
              </w:divBdr>
              <w:divsChild>
                <w:div w:id="373235295">
                  <w:marLeft w:val="0"/>
                  <w:marRight w:val="0"/>
                  <w:marTop w:val="0"/>
                  <w:marBottom w:val="0"/>
                  <w:divBdr>
                    <w:top w:val="none" w:sz="0" w:space="0" w:color="auto"/>
                    <w:left w:val="none" w:sz="0" w:space="0" w:color="auto"/>
                    <w:bottom w:val="none" w:sz="0" w:space="0" w:color="auto"/>
                    <w:right w:val="none" w:sz="0" w:space="0" w:color="auto"/>
                  </w:divBdr>
                  <w:divsChild>
                    <w:div w:id="1537812683">
                      <w:marLeft w:val="0"/>
                      <w:marRight w:val="0"/>
                      <w:marTop w:val="0"/>
                      <w:marBottom w:val="0"/>
                      <w:divBdr>
                        <w:top w:val="none" w:sz="0" w:space="0" w:color="auto"/>
                        <w:left w:val="none" w:sz="0" w:space="0" w:color="auto"/>
                        <w:bottom w:val="none" w:sz="0" w:space="0" w:color="auto"/>
                        <w:right w:val="none" w:sz="0" w:space="0" w:color="auto"/>
                      </w:divBdr>
                    </w:div>
                  </w:divsChild>
                </w:div>
                <w:div w:id="1597668257">
                  <w:marLeft w:val="0"/>
                  <w:marRight w:val="0"/>
                  <w:marTop w:val="0"/>
                  <w:marBottom w:val="0"/>
                  <w:divBdr>
                    <w:top w:val="none" w:sz="0" w:space="0" w:color="auto"/>
                    <w:left w:val="none" w:sz="0" w:space="0" w:color="auto"/>
                    <w:bottom w:val="none" w:sz="0" w:space="0" w:color="auto"/>
                    <w:right w:val="none" w:sz="0" w:space="0" w:color="auto"/>
                  </w:divBdr>
                  <w:divsChild>
                    <w:div w:id="1013805240">
                      <w:marLeft w:val="0"/>
                      <w:marRight w:val="0"/>
                      <w:marTop w:val="0"/>
                      <w:marBottom w:val="0"/>
                      <w:divBdr>
                        <w:top w:val="none" w:sz="0" w:space="0" w:color="auto"/>
                        <w:left w:val="none" w:sz="0" w:space="0" w:color="auto"/>
                        <w:bottom w:val="none" w:sz="0" w:space="0" w:color="auto"/>
                        <w:right w:val="none" w:sz="0" w:space="0" w:color="auto"/>
                      </w:divBdr>
                    </w:div>
                  </w:divsChild>
                </w:div>
                <w:div w:id="1940022315">
                  <w:marLeft w:val="0"/>
                  <w:marRight w:val="0"/>
                  <w:marTop w:val="0"/>
                  <w:marBottom w:val="0"/>
                  <w:divBdr>
                    <w:top w:val="none" w:sz="0" w:space="0" w:color="auto"/>
                    <w:left w:val="none" w:sz="0" w:space="0" w:color="auto"/>
                    <w:bottom w:val="none" w:sz="0" w:space="0" w:color="auto"/>
                    <w:right w:val="none" w:sz="0" w:space="0" w:color="auto"/>
                  </w:divBdr>
                  <w:divsChild>
                    <w:div w:id="19780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744171">
      <w:bodyDiv w:val="1"/>
      <w:marLeft w:val="0"/>
      <w:marRight w:val="0"/>
      <w:marTop w:val="0"/>
      <w:marBottom w:val="0"/>
      <w:divBdr>
        <w:top w:val="none" w:sz="0" w:space="0" w:color="auto"/>
        <w:left w:val="none" w:sz="0" w:space="0" w:color="auto"/>
        <w:bottom w:val="none" w:sz="0" w:space="0" w:color="auto"/>
        <w:right w:val="none" w:sz="0" w:space="0" w:color="auto"/>
      </w:divBdr>
    </w:div>
    <w:div w:id="1454137160">
      <w:bodyDiv w:val="1"/>
      <w:marLeft w:val="0"/>
      <w:marRight w:val="0"/>
      <w:marTop w:val="0"/>
      <w:marBottom w:val="0"/>
      <w:divBdr>
        <w:top w:val="none" w:sz="0" w:space="0" w:color="auto"/>
        <w:left w:val="none" w:sz="0" w:space="0" w:color="auto"/>
        <w:bottom w:val="none" w:sz="0" w:space="0" w:color="auto"/>
        <w:right w:val="none" w:sz="0" w:space="0" w:color="auto"/>
      </w:divBdr>
      <w:divsChild>
        <w:div w:id="583993133">
          <w:marLeft w:val="0"/>
          <w:marRight w:val="0"/>
          <w:marTop w:val="0"/>
          <w:marBottom w:val="0"/>
          <w:divBdr>
            <w:top w:val="none" w:sz="0" w:space="0" w:color="auto"/>
            <w:left w:val="none" w:sz="0" w:space="0" w:color="auto"/>
            <w:bottom w:val="none" w:sz="0" w:space="0" w:color="auto"/>
            <w:right w:val="none" w:sz="0" w:space="0" w:color="auto"/>
          </w:divBdr>
          <w:divsChild>
            <w:div w:id="1694182761">
              <w:marLeft w:val="0"/>
              <w:marRight w:val="0"/>
              <w:marTop w:val="0"/>
              <w:marBottom w:val="0"/>
              <w:divBdr>
                <w:top w:val="none" w:sz="0" w:space="0" w:color="auto"/>
                <w:left w:val="none" w:sz="0" w:space="0" w:color="auto"/>
                <w:bottom w:val="none" w:sz="0" w:space="0" w:color="auto"/>
                <w:right w:val="none" w:sz="0" w:space="0" w:color="auto"/>
              </w:divBdr>
              <w:divsChild>
                <w:div w:id="1143736103">
                  <w:marLeft w:val="0"/>
                  <w:marRight w:val="0"/>
                  <w:marTop w:val="0"/>
                  <w:marBottom w:val="0"/>
                  <w:divBdr>
                    <w:top w:val="none" w:sz="0" w:space="0" w:color="auto"/>
                    <w:left w:val="none" w:sz="0" w:space="0" w:color="auto"/>
                    <w:bottom w:val="none" w:sz="0" w:space="0" w:color="auto"/>
                    <w:right w:val="none" w:sz="0" w:space="0" w:color="auto"/>
                  </w:divBdr>
                  <w:divsChild>
                    <w:div w:id="17276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17213">
      <w:bodyDiv w:val="1"/>
      <w:marLeft w:val="0"/>
      <w:marRight w:val="0"/>
      <w:marTop w:val="0"/>
      <w:marBottom w:val="0"/>
      <w:divBdr>
        <w:top w:val="none" w:sz="0" w:space="0" w:color="auto"/>
        <w:left w:val="none" w:sz="0" w:space="0" w:color="auto"/>
        <w:bottom w:val="none" w:sz="0" w:space="0" w:color="auto"/>
        <w:right w:val="none" w:sz="0" w:space="0" w:color="auto"/>
      </w:divBdr>
    </w:div>
    <w:div w:id="1468355362">
      <w:bodyDiv w:val="1"/>
      <w:marLeft w:val="0"/>
      <w:marRight w:val="0"/>
      <w:marTop w:val="0"/>
      <w:marBottom w:val="0"/>
      <w:divBdr>
        <w:top w:val="none" w:sz="0" w:space="0" w:color="auto"/>
        <w:left w:val="none" w:sz="0" w:space="0" w:color="auto"/>
        <w:bottom w:val="none" w:sz="0" w:space="0" w:color="auto"/>
        <w:right w:val="none" w:sz="0" w:space="0" w:color="auto"/>
      </w:divBdr>
      <w:divsChild>
        <w:div w:id="1210262416">
          <w:marLeft w:val="0"/>
          <w:marRight w:val="0"/>
          <w:marTop w:val="0"/>
          <w:marBottom w:val="0"/>
          <w:divBdr>
            <w:top w:val="none" w:sz="0" w:space="0" w:color="auto"/>
            <w:left w:val="none" w:sz="0" w:space="0" w:color="auto"/>
            <w:bottom w:val="none" w:sz="0" w:space="0" w:color="auto"/>
            <w:right w:val="none" w:sz="0" w:space="0" w:color="auto"/>
          </w:divBdr>
          <w:divsChild>
            <w:div w:id="356080014">
              <w:marLeft w:val="0"/>
              <w:marRight w:val="0"/>
              <w:marTop w:val="0"/>
              <w:marBottom w:val="0"/>
              <w:divBdr>
                <w:top w:val="none" w:sz="0" w:space="0" w:color="auto"/>
                <w:left w:val="none" w:sz="0" w:space="0" w:color="auto"/>
                <w:bottom w:val="none" w:sz="0" w:space="0" w:color="auto"/>
                <w:right w:val="none" w:sz="0" w:space="0" w:color="auto"/>
              </w:divBdr>
              <w:divsChild>
                <w:div w:id="119805667">
                  <w:marLeft w:val="0"/>
                  <w:marRight w:val="0"/>
                  <w:marTop w:val="0"/>
                  <w:marBottom w:val="0"/>
                  <w:divBdr>
                    <w:top w:val="none" w:sz="0" w:space="0" w:color="auto"/>
                    <w:left w:val="none" w:sz="0" w:space="0" w:color="auto"/>
                    <w:bottom w:val="none" w:sz="0" w:space="0" w:color="auto"/>
                    <w:right w:val="none" w:sz="0" w:space="0" w:color="auto"/>
                  </w:divBdr>
                  <w:divsChild>
                    <w:div w:id="15156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2924">
      <w:bodyDiv w:val="1"/>
      <w:marLeft w:val="0"/>
      <w:marRight w:val="0"/>
      <w:marTop w:val="0"/>
      <w:marBottom w:val="0"/>
      <w:divBdr>
        <w:top w:val="none" w:sz="0" w:space="0" w:color="auto"/>
        <w:left w:val="none" w:sz="0" w:space="0" w:color="auto"/>
        <w:bottom w:val="none" w:sz="0" w:space="0" w:color="auto"/>
        <w:right w:val="none" w:sz="0" w:space="0" w:color="auto"/>
      </w:divBdr>
    </w:div>
    <w:div w:id="1482113218">
      <w:bodyDiv w:val="1"/>
      <w:marLeft w:val="0"/>
      <w:marRight w:val="0"/>
      <w:marTop w:val="0"/>
      <w:marBottom w:val="0"/>
      <w:divBdr>
        <w:top w:val="none" w:sz="0" w:space="0" w:color="auto"/>
        <w:left w:val="none" w:sz="0" w:space="0" w:color="auto"/>
        <w:bottom w:val="none" w:sz="0" w:space="0" w:color="auto"/>
        <w:right w:val="none" w:sz="0" w:space="0" w:color="auto"/>
      </w:divBdr>
    </w:div>
    <w:div w:id="1485780759">
      <w:bodyDiv w:val="1"/>
      <w:marLeft w:val="0"/>
      <w:marRight w:val="0"/>
      <w:marTop w:val="0"/>
      <w:marBottom w:val="0"/>
      <w:divBdr>
        <w:top w:val="none" w:sz="0" w:space="0" w:color="auto"/>
        <w:left w:val="none" w:sz="0" w:space="0" w:color="auto"/>
        <w:bottom w:val="none" w:sz="0" w:space="0" w:color="auto"/>
        <w:right w:val="none" w:sz="0" w:space="0" w:color="auto"/>
      </w:divBdr>
    </w:div>
    <w:div w:id="1493175376">
      <w:bodyDiv w:val="1"/>
      <w:marLeft w:val="0"/>
      <w:marRight w:val="0"/>
      <w:marTop w:val="0"/>
      <w:marBottom w:val="0"/>
      <w:divBdr>
        <w:top w:val="none" w:sz="0" w:space="0" w:color="auto"/>
        <w:left w:val="none" w:sz="0" w:space="0" w:color="auto"/>
        <w:bottom w:val="none" w:sz="0" w:space="0" w:color="auto"/>
        <w:right w:val="none" w:sz="0" w:space="0" w:color="auto"/>
      </w:divBdr>
    </w:div>
    <w:div w:id="1493329041">
      <w:bodyDiv w:val="1"/>
      <w:marLeft w:val="0"/>
      <w:marRight w:val="0"/>
      <w:marTop w:val="0"/>
      <w:marBottom w:val="0"/>
      <w:divBdr>
        <w:top w:val="none" w:sz="0" w:space="0" w:color="auto"/>
        <w:left w:val="none" w:sz="0" w:space="0" w:color="auto"/>
        <w:bottom w:val="none" w:sz="0" w:space="0" w:color="auto"/>
        <w:right w:val="none" w:sz="0" w:space="0" w:color="auto"/>
      </w:divBdr>
      <w:divsChild>
        <w:div w:id="1798183640">
          <w:marLeft w:val="0"/>
          <w:marRight w:val="0"/>
          <w:marTop w:val="0"/>
          <w:marBottom w:val="0"/>
          <w:divBdr>
            <w:top w:val="none" w:sz="0" w:space="0" w:color="auto"/>
            <w:left w:val="none" w:sz="0" w:space="0" w:color="auto"/>
            <w:bottom w:val="none" w:sz="0" w:space="0" w:color="auto"/>
            <w:right w:val="none" w:sz="0" w:space="0" w:color="auto"/>
          </w:divBdr>
          <w:divsChild>
            <w:div w:id="1981954271">
              <w:marLeft w:val="0"/>
              <w:marRight w:val="0"/>
              <w:marTop w:val="0"/>
              <w:marBottom w:val="0"/>
              <w:divBdr>
                <w:top w:val="none" w:sz="0" w:space="0" w:color="auto"/>
                <w:left w:val="none" w:sz="0" w:space="0" w:color="auto"/>
                <w:bottom w:val="none" w:sz="0" w:space="0" w:color="auto"/>
                <w:right w:val="none" w:sz="0" w:space="0" w:color="auto"/>
              </w:divBdr>
              <w:divsChild>
                <w:div w:id="1039234396">
                  <w:marLeft w:val="0"/>
                  <w:marRight w:val="0"/>
                  <w:marTop w:val="0"/>
                  <w:marBottom w:val="0"/>
                  <w:divBdr>
                    <w:top w:val="none" w:sz="0" w:space="0" w:color="auto"/>
                    <w:left w:val="none" w:sz="0" w:space="0" w:color="auto"/>
                    <w:bottom w:val="none" w:sz="0" w:space="0" w:color="auto"/>
                    <w:right w:val="none" w:sz="0" w:space="0" w:color="auto"/>
                  </w:divBdr>
                  <w:divsChild>
                    <w:div w:id="10788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024497">
      <w:bodyDiv w:val="1"/>
      <w:marLeft w:val="0"/>
      <w:marRight w:val="0"/>
      <w:marTop w:val="0"/>
      <w:marBottom w:val="0"/>
      <w:divBdr>
        <w:top w:val="none" w:sz="0" w:space="0" w:color="auto"/>
        <w:left w:val="none" w:sz="0" w:space="0" w:color="auto"/>
        <w:bottom w:val="none" w:sz="0" w:space="0" w:color="auto"/>
        <w:right w:val="none" w:sz="0" w:space="0" w:color="auto"/>
      </w:divBdr>
    </w:div>
    <w:div w:id="1494757075">
      <w:bodyDiv w:val="1"/>
      <w:marLeft w:val="0"/>
      <w:marRight w:val="0"/>
      <w:marTop w:val="0"/>
      <w:marBottom w:val="0"/>
      <w:divBdr>
        <w:top w:val="none" w:sz="0" w:space="0" w:color="auto"/>
        <w:left w:val="none" w:sz="0" w:space="0" w:color="auto"/>
        <w:bottom w:val="none" w:sz="0" w:space="0" w:color="auto"/>
        <w:right w:val="none" w:sz="0" w:space="0" w:color="auto"/>
      </w:divBdr>
    </w:div>
    <w:div w:id="1515075809">
      <w:bodyDiv w:val="1"/>
      <w:marLeft w:val="0"/>
      <w:marRight w:val="0"/>
      <w:marTop w:val="0"/>
      <w:marBottom w:val="0"/>
      <w:divBdr>
        <w:top w:val="none" w:sz="0" w:space="0" w:color="auto"/>
        <w:left w:val="none" w:sz="0" w:space="0" w:color="auto"/>
        <w:bottom w:val="none" w:sz="0" w:space="0" w:color="auto"/>
        <w:right w:val="none" w:sz="0" w:space="0" w:color="auto"/>
      </w:divBdr>
      <w:divsChild>
        <w:div w:id="474295855">
          <w:marLeft w:val="0"/>
          <w:marRight w:val="0"/>
          <w:marTop w:val="0"/>
          <w:marBottom w:val="0"/>
          <w:divBdr>
            <w:top w:val="none" w:sz="0" w:space="0" w:color="auto"/>
            <w:left w:val="none" w:sz="0" w:space="0" w:color="auto"/>
            <w:bottom w:val="none" w:sz="0" w:space="0" w:color="auto"/>
            <w:right w:val="none" w:sz="0" w:space="0" w:color="auto"/>
          </w:divBdr>
          <w:divsChild>
            <w:div w:id="2014839675">
              <w:marLeft w:val="0"/>
              <w:marRight w:val="0"/>
              <w:marTop w:val="0"/>
              <w:marBottom w:val="0"/>
              <w:divBdr>
                <w:top w:val="none" w:sz="0" w:space="0" w:color="auto"/>
                <w:left w:val="none" w:sz="0" w:space="0" w:color="auto"/>
                <w:bottom w:val="none" w:sz="0" w:space="0" w:color="auto"/>
                <w:right w:val="none" w:sz="0" w:space="0" w:color="auto"/>
              </w:divBdr>
              <w:divsChild>
                <w:div w:id="1075010533">
                  <w:marLeft w:val="0"/>
                  <w:marRight w:val="0"/>
                  <w:marTop w:val="0"/>
                  <w:marBottom w:val="0"/>
                  <w:divBdr>
                    <w:top w:val="none" w:sz="0" w:space="0" w:color="auto"/>
                    <w:left w:val="none" w:sz="0" w:space="0" w:color="auto"/>
                    <w:bottom w:val="none" w:sz="0" w:space="0" w:color="auto"/>
                    <w:right w:val="none" w:sz="0" w:space="0" w:color="auto"/>
                  </w:divBdr>
                  <w:divsChild>
                    <w:div w:id="131448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55243">
      <w:bodyDiv w:val="1"/>
      <w:marLeft w:val="0"/>
      <w:marRight w:val="0"/>
      <w:marTop w:val="0"/>
      <w:marBottom w:val="0"/>
      <w:divBdr>
        <w:top w:val="none" w:sz="0" w:space="0" w:color="auto"/>
        <w:left w:val="none" w:sz="0" w:space="0" w:color="auto"/>
        <w:bottom w:val="none" w:sz="0" w:space="0" w:color="auto"/>
        <w:right w:val="none" w:sz="0" w:space="0" w:color="auto"/>
      </w:divBdr>
    </w:div>
    <w:div w:id="1519587612">
      <w:bodyDiv w:val="1"/>
      <w:marLeft w:val="0"/>
      <w:marRight w:val="0"/>
      <w:marTop w:val="0"/>
      <w:marBottom w:val="0"/>
      <w:divBdr>
        <w:top w:val="none" w:sz="0" w:space="0" w:color="auto"/>
        <w:left w:val="none" w:sz="0" w:space="0" w:color="auto"/>
        <w:bottom w:val="none" w:sz="0" w:space="0" w:color="auto"/>
        <w:right w:val="none" w:sz="0" w:space="0" w:color="auto"/>
      </w:divBdr>
    </w:div>
    <w:div w:id="1525023092">
      <w:bodyDiv w:val="1"/>
      <w:marLeft w:val="0"/>
      <w:marRight w:val="0"/>
      <w:marTop w:val="0"/>
      <w:marBottom w:val="0"/>
      <w:divBdr>
        <w:top w:val="none" w:sz="0" w:space="0" w:color="auto"/>
        <w:left w:val="none" w:sz="0" w:space="0" w:color="auto"/>
        <w:bottom w:val="none" w:sz="0" w:space="0" w:color="auto"/>
        <w:right w:val="none" w:sz="0" w:space="0" w:color="auto"/>
      </w:divBdr>
      <w:divsChild>
        <w:div w:id="249851701">
          <w:marLeft w:val="0"/>
          <w:marRight w:val="0"/>
          <w:marTop w:val="0"/>
          <w:marBottom w:val="0"/>
          <w:divBdr>
            <w:top w:val="none" w:sz="0" w:space="0" w:color="auto"/>
            <w:left w:val="none" w:sz="0" w:space="0" w:color="auto"/>
            <w:bottom w:val="none" w:sz="0" w:space="0" w:color="auto"/>
            <w:right w:val="none" w:sz="0" w:space="0" w:color="auto"/>
          </w:divBdr>
          <w:divsChild>
            <w:div w:id="1339045789">
              <w:marLeft w:val="0"/>
              <w:marRight w:val="0"/>
              <w:marTop w:val="0"/>
              <w:marBottom w:val="0"/>
              <w:divBdr>
                <w:top w:val="none" w:sz="0" w:space="0" w:color="auto"/>
                <w:left w:val="none" w:sz="0" w:space="0" w:color="auto"/>
                <w:bottom w:val="none" w:sz="0" w:space="0" w:color="auto"/>
                <w:right w:val="none" w:sz="0" w:space="0" w:color="auto"/>
              </w:divBdr>
              <w:divsChild>
                <w:div w:id="1219322719">
                  <w:marLeft w:val="0"/>
                  <w:marRight w:val="0"/>
                  <w:marTop w:val="0"/>
                  <w:marBottom w:val="0"/>
                  <w:divBdr>
                    <w:top w:val="none" w:sz="0" w:space="0" w:color="auto"/>
                    <w:left w:val="none" w:sz="0" w:space="0" w:color="auto"/>
                    <w:bottom w:val="none" w:sz="0" w:space="0" w:color="auto"/>
                    <w:right w:val="none" w:sz="0" w:space="0" w:color="auto"/>
                  </w:divBdr>
                  <w:divsChild>
                    <w:div w:id="3235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465061">
      <w:bodyDiv w:val="1"/>
      <w:marLeft w:val="0"/>
      <w:marRight w:val="0"/>
      <w:marTop w:val="0"/>
      <w:marBottom w:val="0"/>
      <w:divBdr>
        <w:top w:val="none" w:sz="0" w:space="0" w:color="auto"/>
        <w:left w:val="none" w:sz="0" w:space="0" w:color="auto"/>
        <w:bottom w:val="none" w:sz="0" w:space="0" w:color="auto"/>
        <w:right w:val="none" w:sz="0" w:space="0" w:color="auto"/>
      </w:divBdr>
    </w:div>
    <w:div w:id="1553687947">
      <w:bodyDiv w:val="1"/>
      <w:marLeft w:val="0"/>
      <w:marRight w:val="0"/>
      <w:marTop w:val="0"/>
      <w:marBottom w:val="0"/>
      <w:divBdr>
        <w:top w:val="none" w:sz="0" w:space="0" w:color="auto"/>
        <w:left w:val="none" w:sz="0" w:space="0" w:color="auto"/>
        <w:bottom w:val="none" w:sz="0" w:space="0" w:color="auto"/>
        <w:right w:val="none" w:sz="0" w:space="0" w:color="auto"/>
      </w:divBdr>
      <w:divsChild>
        <w:div w:id="215971741">
          <w:marLeft w:val="0"/>
          <w:marRight w:val="0"/>
          <w:marTop w:val="0"/>
          <w:marBottom w:val="0"/>
          <w:divBdr>
            <w:top w:val="none" w:sz="0" w:space="0" w:color="auto"/>
            <w:left w:val="none" w:sz="0" w:space="0" w:color="auto"/>
            <w:bottom w:val="none" w:sz="0" w:space="0" w:color="auto"/>
            <w:right w:val="none" w:sz="0" w:space="0" w:color="auto"/>
          </w:divBdr>
          <w:divsChild>
            <w:div w:id="1786844192">
              <w:marLeft w:val="0"/>
              <w:marRight w:val="0"/>
              <w:marTop w:val="0"/>
              <w:marBottom w:val="0"/>
              <w:divBdr>
                <w:top w:val="none" w:sz="0" w:space="0" w:color="auto"/>
                <w:left w:val="none" w:sz="0" w:space="0" w:color="auto"/>
                <w:bottom w:val="none" w:sz="0" w:space="0" w:color="auto"/>
                <w:right w:val="none" w:sz="0" w:space="0" w:color="auto"/>
              </w:divBdr>
              <w:divsChild>
                <w:div w:id="2112430015">
                  <w:marLeft w:val="0"/>
                  <w:marRight w:val="0"/>
                  <w:marTop w:val="0"/>
                  <w:marBottom w:val="0"/>
                  <w:divBdr>
                    <w:top w:val="none" w:sz="0" w:space="0" w:color="auto"/>
                    <w:left w:val="none" w:sz="0" w:space="0" w:color="auto"/>
                    <w:bottom w:val="none" w:sz="0" w:space="0" w:color="auto"/>
                    <w:right w:val="none" w:sz="0" w:space="0" w:color="auto"/>
                  </w:divBdr>
                  <w:divsChild>
                    <w:div w:id="118398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079621">
      <w:bodyDiv w:val="1"/>
      <w:marLeft w:val="0"/>
      <w:marRight w:val="0"/>
      <w:marTop w:val="0"/>
      <w:marBottom w:val="0"/>
      <w:divBdr>
        <w:top w:val="none" w:sz="0" w:space="0" w:color="auto"/>
        <w:left w:val="none" w:sz="0" w:space="0" w:color="auto"/>
        <w:bottom w:val="none" w:sz="0" w:space="0" w:color="auto"/>
        <w:right w:val="none" w:sz="0" w:space="0" w:color="auto"/>
      </w:divBdr>
    </w:div>
    <w:div w:id="1557934636">
      <w:bodyDiv w:val="1"/>
      <w:marLeft w:val="0"/>
      <w:marRight w:val="0"/>
      <w:marTop w:val="0"/>
      <w:marBottom w:val="0"/>
      <w:divBdr>
        <w:top w:val="none" w:sz="0" w:space="0" w:color="auto"/>
        <w:left w:val="none" w:sz="0" w:space="0" w:color="auto"/>
        <w:bottom w:val="none" w:sz="0" w:space="0" w:color="auto"/>
        <w:right w:val="none" w:sz="0" w:space="0" w:color="auto"/>
      </w:divBdr>
      <w:divsChild>
        <w:div w:id="374962073">
          <w:marLeft w:val="0"/>
          <w:marRight w:val="0"/>
          <w:marTop w:val="0"/>
          <w:marBottom w:val="0"/>
          <w:divBdr>
            <w:top w:val="none" w:sz="0" w:space="0" w:color="auto"/>
            <w:left w:val="none" w:sz="0" w:space="0" w:color="auto"/>
            <w:bottom w:val="none" w:sz="0" w:space="0" w:color="auto"/>
            <w:right w:val="none" w:sz="0" w:space="0" w:color="auto"/>
          </w:divBdr>
          <w:divsChild>
            <w:div w:id="880362158">
              <w:marLeft w:val="0"/>
              <w:marRight w:val="0"/>
              <w:marTop w:val="0"/>
              <w:marBottom w:val="0"/>
              <w:divBdr>
                <w:top w:val="none" w:sz="0" w:space="0" w:color="auto"/>
                <w:left w:val="none" w:sz="0" w:space="0" w:color="auto"/>
                <w:bottom w:val="none" w:sz="0" w:space="0" w:color="auto"/>
                <w:right w:val="none" w:sz="0" w:space="0" w:color="auto"/>
              </w:divBdr>
              <w:divsChild>
                <w:div w:id="452596221">
                  <w:marLeft w:val="0"/>
                  <w:marRight w:val="0"/>
                  <w:marTop w:val="0"/>
                  <w:marBottom w:val="0"/>
                  <w:divBdr>
                    <w:top w:val="none" w:sz="0" w:space="0" w:color="auto"/>
                    <w:left w:val="none" w:sz="0" w:space="0" w:color="auto"/>
                    <w:bottom w:val="none" w:sz="0" w:space="0" w:color="auto"/>
                    <w:right w:val="none" w:sz="0" w:space="0" w:color="auto"/>
                  </w:divBdr>
                  <w:divsChild>
                    <w:div w:id="19168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93257">
      <w:bodyDiv w:val="1"/>
      <w:marLeft w:val="0"/>
      <w:marRight w:val="0"/>
      <w:marTop w:val="0"/>
      <w:marBottom w:val="0"/>
      <w:divBdr>
        <w:top w:val="none" w:sz="0" w:space="0" w:color="auto"/>
        <w:left w:val="none" w:sz="0" w:space="0" w:color="auto"/>
        <w:bottom w:val="none" w:sz="0" w:space="0" w:color="auto"/>
        <w:right w:val="none" w:sz="0" w:space="0" w:color="auto"/>
      </w:divBdr>
    </w:div>
    <w:div w:id="1573271986">
      <w:bodyDiv w:val="1"/>
      <w:marLeft w:val="0"/>
      <w:marRight w:val="0"/>
      <w:marTop w:val="0"/>
      <w:marBottom w:val="0"/>
      <w:divBdr>
        <w:top w:val="none" w:sz="0" w:space="0" w:color="auto"/>
        <w:left w:val="none" w:sz="0" w:space="0" w:color="auto"/>
        <w:bottom w:val="none" w:sz="0" w:space="0" w:color="auto"/>
        <w:right w:val="none" w:sz="0" w:space="0" w:color="auto"/>
      </w:divBdr>
      <w:divsChild>
        <w:div w:id="1219632372">
          <w:marLeft w:val="0"/>
          <w:marRight w:val="0"/>
          <w:marTop w:val="0"/>
          <w:marBottom w:val="0"/>
          <w:divBdr>
            <w:top w:val="none" w:sz="0" w:space="0" w:color="auto"/>
            <w:left w:val="none" w:sz="0" w:space="0" w:color="auto"/>
            <w:bottom w:val="none" w:sz="0" w:space="0" w:color="auto"/>
            <w:right w:val="none" w:sz="0" w:space="0" w:color="auto"/>
          </w:divBdr>
          <w:divsChild>
            <w:div w:id="1325667848">
              <w:marLeft w:val="0"/>
              <w:marRight w:val="0"/>
              <w:marTop w:val="0"/>
              <w:marBottom w:val="0"/>
              <w:divBdr>
                <w:top w:val="none" w:sz="0" w:space="0" w:color="auto"/>
                <w:left w:val="none" w:sz="0" w:space="0" w:color="auto"/>
                <w:bottom w:val="none" w:sz="0" w:space="0" w:color="auto"/>
                <w:right w:val="none" w:sz="0" w:space="0" w:color="auto"/>
              </w:divBdr>
              <w:divsChild>
                <w:div w:id="1657803739">
                  <w:marLeft w:val="0"/>
                  <w:marRight w:val="0"/>
                  <w:marTop w:val="0"/>
                  <w:marBottom w:val="0"/>
                  <w:divBdr>
                    <w:top w:val="none" w:sz="0" w:space="0" w:color="auto"/>
                    <w:left w:val="none" w:sz="0" w:space="0" w:color="auto"/>
                    <w:bottom w:val="none" w:sz="0" w:space="0" w:color="auto"/>
                    <w:right w:val="none" w:sz="0" w:space="0" w:color="auto"/>
                  </w:divBdr>
                  <w:divsChild>
                    <w:div w:id="137111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216042">
      <w:bodyDiv w:val="1"/>
      <w:marLeft w:val="0"/>
      <w:marRight w:val="0"/>
      <w:marTop w:val="0"/>
      <w:marBottom w:val="0"/>
      <w:divBdr>
        <w:top w:val="none" w:sz="0" w:space="0" w:color="auto"/>
        <w:left w:val="none" w:sz="0" w:space="0" w:color="auto"/>
        <w:bottom w:val="none" w:sz="0" w:space="0" w:color="auto"/>
        <w:right w:val="none" w:sz="0" w:space="0" w:color="auto"/>
      </w:divBdr>
    </w:div>
    <w:div w:id="1601259532">
      <w:bodyDiv w:val="1"/>
      <w:marLeft w:val="0"/>
      <w:marRight w:val="0"/>
      <w:marTop w:val="0"/>
      <w:marBottom w:val="0"/>
      <w:divBdr>
        <w:top w:val="none" w:sz="0" w:space="0" w:color="auto"/>
        <w:left w:val="none" w:sz="0" w:space="0" w:color="auto"/>
        <w:bottom w:val="none" w:sz="0" w:space="0" w:color="auto"/>
        <w:right w:val="none" w:sz="0" w:space="0" w:color="auto"/>
      </w:divBdr>
      <w:divsChild>
        <w:div w:id="2025016725">
          <w:marLeft w:val="0"/>
          <w:marRight w:val="0"/>
          <w:marTop w:val="0"/>
          <w:marBottom w:val="0"/>
          <w:divBdr>
            <w:top w:val="none" w:sz="0" w:space="0" w:color="auto"/>
            <w:left w:val="none" w:sz="0" w:space="0" w:color="auto"/>
            <w:bottom w:val="none" w:sz="0" w:space="0" w:color="auto"/>
            <w:right w:val="none" w:sz="0" w:space="0" w:color="auto"/>
          </w:divBdr>
          <w:divsChild>
            <w:div w:id="637883734">
              <w:marLeft w:val="0"/>
              <w:marRight w:val="0"/>
              <w:marTop w:val="0"/>
              <w:marBottom w:val="0"/>
              <w:divBdr>
                <w:top w:val="none" w:sz="0" w:space="0" w:color="auto"/>
                <w:left w:val="none" w:sz="0" w:space="0" w:color="auto"/>
                <w:bottom w:val="none" w:sz="0" w:space="0" w:color="auto"/>
                <w:right w:val="none" w:sz="0" w:space="0" w:color="auto"/>
              </w:divBdr>
              <w:divsChild>
                <w:div w:id="652175772">
                  <w:marLeft w:val="0"/>
                  <w:marRight w:val="0"/>
                  <w:marTop w:val="0"/>
                  <w:marBottom w:val="0"/>
                  <w:divBdr>
                    <w:top w:val="none" w:sz="0" w:space="0" w:color="auto"/>
                    <w:left w:val="none" w:sz="0" w:space="0" w:color="auto"/>
                    <w:bottom w:val="none" w:sz="0" w:space="0" w:color="auto"/>
                    <w:right w:val="none" w:sz="0" w:space="0" w:color="auto"/>
                  </w:divBdr>
                  <w:divsChild>
                    <w:div w:id="100632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5955">
      <w:bodyDiv w:val="1"/>
      <w:marLeft w:val="0"/>
      <w:marRight w:val="0"/>
      <w:marTop w:val="0"/>
      <w:marBottom w:val="0"/>
      <w:divBdr>
        <w:top w:val="none" w:sz="0" w:space="0" w:color="auto"/>
        <w:left w:val="none" w:sz="0" w:space="0" w:color="auto"/>
        <w:bottom w:val="none" w:sz="0" w:space="0" w:color="auto"/>
        <w:right w:val="none" w:sz="0" w:space="0" w:color="auto"/>
      </w:divBdr>
      <w:divsChild>
        <w:div w:id="1674913901">
          <w:marLeft w:val="0"/>
          <w:marRight w:val="0"/>
          <w:marTop w:val="0"/>
          <w:marBottom w:val="0"/>
          <w:divBdr>
            <w:top w:val="none" w:sz="0" w:space="0" w:color="auto"/>
            <w:left w:val="none" w:sz="0" w:space="0" w:color="auto"/>
            <w:bottom w:val="none" w:sz="0" w:space="0" w:color="auto"/>
            <w:right w:val="none" w:sz="0" w:space="0" w:color="auto"/>
          </w:divBdr>
          <w:divsChild>
            <w:div w:id="1909075994">
              <w:marLeft w:val="0"/>
              <w:marRight w:val="0"/>
              <w:marTop w:val="0"/>
              <w:marBottom w:val="0"/>
              <w:divBdr>
                <w:top w:val="none" w:sz="0" w:space="0" w:color="auto"/>
                <w:left w:val="none" w:sz="0" w:space="0" w:color="auto"/>
                <w:bottom w:val="none" w:sz="0" w:space="0" w:color="auto"/>
                <w:right w:val="none" w:sz="0" w:space="0" w:color="auto"/>
              </w:divBdr>
              <w:divsChild>
                <w:div w:id="1605455844">
                  <w:marLeft w:val="0"/>
                  <w:marRight w:val="0"/>
                  <w:marTop w:val="0"/>
                  <w:marBottom w:val="0"/>
                  <w:divBdr>
                    <w:top w:val="none" w:sz="0" w:space="0" w:color="auto"/>
                    <w:left w:val="none" w:sz="0" w:space="0" w:color="auto"/>
                    <w:bottom w:val="none" w:sz="0" w:space="0" w:color="auto"/>
                    <w:right w:val="none" w:sz="0" w:space="0" w:color="auto"/>
                  </w:divBdr>
                  <w:divsChild>
                    <w:div w:id="6006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699621">
      <w:bodyDiv w:val="1"/>
      <w:marLeft w:val="0"/>
      <w:marRight w:val="0"/>
      <w:marTop w:val="0"/>
      <w:marBottom w:val="0"/>
      <w:divBdr>
        <w:top w:val="none" w:sz="0" w:space="0" w:color="auto"/>
        <w:left w:val="none" w:sz="0" w:space="0" w:color="auto"/>
        <w:bottom w:val="none" w:sz="0" w:space="0" w:color="auto"/>
        <w:right w:val="none" w:sz="0" w:space="0" w:color="auto"/>
      </w:divBdr>
    </w:div>
    <w:div w:id="1612325520">
      <w:bodyDiv w:val="1"/>
      <w:marLeft w:val="0"/>
      <w:marRight w:val="0"/>
      <w:marTop w:val="0"/>
      <w:marBottom w:val="0"/>
      <w:divBdr>
        <w:top w:val="none" w:sz="0" w:space="0" w:color="auto"/>
        <w:left w:val="none" w:sz="0" w:space="0" w:color="auto"/>
        <w:bottom w:val="none" w:sz="0" w:space="0" w:color="auto"/>
        <w:right w:val="none" w:sz="0" w:space="0" w:color="auto"/>
      </w:divBdr>
    </w:div>
    <w:div w:id="1613316477">
      <w:bodyDiv w:val="1"/>
      <w:marLeft w:val="0"/>
      <w:marRight w:val="0"/>
      <w:marTop w:val="0"/>
      <w:marBottom w:val="0"/>
      <w:divBdr>
        <w:top w:val="none" w:sz="0" w:space="0" w:color="auto"/>
        <w:left w:val="none" w:sz="0" w:space="0" w:color="auto"/>
        <w:bottom w:val="none" w:sz="0" w:space="0" w:color="auto"/>
        <w:right w:val="none" w:sz="0" w:space="0" w:color="auto"/>
      </w:divBdr>
      <w:divsChild>
        <w:div w:id="538905169">
          <w:marLeft w:val="0"/>
          <w:marRight w:val="0"/>
          <w:marTop w:val="0"/>
          <w:marBottom w:val="0"/>
          <w:divBdr>
            <w:top w:val="none" w:sz="0" w:space="0" w:color="auto"/>
            <w:left w:val="none" w:sz="0" w:space="0" w:color="auto"/>
            <w:bottom w:val="none" w:sz="0" w:space="0" w:color="auto"/>
            <w:right w:val="none" w:sz="0" w:space="0" w:color="auto"/>
          </w:divBdr>
          <w:divsChild>
            <w:div w:id="1735084682">
              <w:marLeft w:val="0"/>
              <w:marRight w:val="0"/>
              <w:marTop w:val="0"/>
              <w:marBottom w:val="0"/>
              <w:divBdr>
                <w:top w:val="none" w:sz="0" w:space="0" w:color="auto"/>
                <w:left w:val="none" w:sz="0" w:space="0" w:color="auto"/>
                <w:bottom w:val="none" w:sz="0" w:space="0" w:color="auto"/>
                <w:right w:val="none" w:sz="0" w:space="0" w:color="auto"/>
              </w:divBdr>
              <w:divsChild>
                <w:div w:id="875313826">
                  <w:marLeft w:val="0"/>
                  <w:marRight w:val="0"/>
                  <w:marTop w:val="0"/>
                  <w:marBottom w:val="0"/>
                  <w:divBdr>
                    <w:top w:val="none" w:sz="0" w:space="0" w:color="auto"/>
                    <w:left w:val="none" w:sz="0" w:space="0" w:color="auto"/>
                    <w:bottom w:val="none" w:sz="0" w:space="0" w:color="auto"/>
                    <w:right w:val="none" w:sz="0" w:space="0" w:color="auto"/>
                  </w:divBdr>
                  <w:divsChild>
                    <w:div w:id="109852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646799">
      <w:bodyDiv w:val="1"/>
      <w:marLeft w:val="0"/>
      <w:marRight w:val="0"/>
      <w:marTop w:val="0"/>
      <w:marBottom w:val="0"/>
      <w:divBdr>
        <w:top w:val="none" w:sz="0" w:space="0" w:color="auto"/>
        <w:left w:val="none" w:sz="0" w:space="0" w:color="auto"/>
        <w:bottom w:val="none" w:sz="0" w:space="0" w:color="auto"/>
        <w:right w:val="none" w:sz="0" w:space="0" w:color="auto"/>
      </w:divBdr>
    </w:div>
    <w:div w:id="1620724625">
      <w:bodyDiv w:val="1"/>
      <w:marLeft w:val="0"/>
      <w:marRight w:val="0"/>
      <w:marTop w:val="0"/>
      <w:marBottom w:val="0"/>
      <w:divBdr>
        <w:top w:val="none" w:sz="0" w:space="0" w:color="auto"/>
        <w:left w:val="none" w:sz="0" w:space="0" w:color="auto"/>
        <w:bottom w:val="none" w:sz="0" w:space="0" w:color="auto"/>
        <w:right w:val="none" w:sz="0" w:space="0" w:color="auto"/>
      </w:divBdr>
    </w:div>
    <w:div w:id="1621640941">
      <w:bodyDiv w:val="1"/>
      <w:marLeft w:val="0"/>
      <w:marRight w:val="0"/>
      <w:marTop w:val="0"/>
      <w:marBottom w:val="0"/>
      <w:divBdr>
        <w:top w:val="none" w:sz="0" w:space="0" w:color="auto"/>
        <w:left w:val="none" w:sz="0" w:space="0" w:color="auto"/>
        <w:bottom w:val="none" w:sz="0" w:space="0" w:color="auto"/>
        <w:right w:val="none" w:sz="0" w:space="0" w:color="auto"/>
      </w:divBdr>
    </w:div>
    <w:div w:id="1623147892">
      <w:bodyDiv w:val="1"/>
      <w:marLeft w:val="0"/>
      <w:marRight w:val="0"/>
      <w:marTop w:val="0"/>
      <w:marBottom w:val="0"/>
      <w:divBdr>
        <w:top w:val="none" w:sz="0" w:space="0" w:color="auto"/>
        <w:left w:val="none" w:sz="0" w:space="0" w:color="auto"/>
        <w:bottom w:val="none" w:sz="0" w:space="0" w:color="auto"/>
        <w:right w:val="none" w:sz="0" w:space="0" w:color="auto"/>
      </w:divBdr>
    </w:div>
    <w:div w:id="1628505805">
      <w:bodyDiv w:val="1"/>
      <w:marLeft w:val="0"/>
      <w:marRight w:val="0"/>
      <w:marTop w:val="0"/>
      <w:marBottom w:val="0"/>
      <w:divBdr>
        <w:top w:val="none" w:sz="0" w:space="0" w:color="auto"/>
        <w:left w:val="none" w:sz="0" w:space="0" w:color="auto"/>
        <w:bottom w:val="none" w:sz="0" w:space="0" w:color="auto"/>
        <w:right w:val="none" w:sz="0" w:space="0" w:color="auto"/>
      </w:divBdr>
    </w:div>
    <w:div w:id="1631933164">
      <w:bodyDiv w:val="1"/>
      <w:marLeft w:val="0"/>
      <w:marRight w:val="0"/>
      <w:marTop w:val="0"/>
      <w:marBottom w:val="0"/>
      <w:divBdr>
        <w:top w:val="none" w:sz="0" w:space="0" w:color="auto"/>
        <w:left w:val="none" w:sz="0" w:space="0" w:color="auto"/>
        <w:bottom w:val="none" w:sz="0" w:space="0" w:color="auto"/>
        <w:right w:val="none" w:sz="0" w:space="0" w:color="auto"/>
      </w:divBdr>
    </w:div>
    <w:div w:id="1631940245">
      <w:bodyDiv w:val="1"/>
      <w:marLeft w:val="0"/>
      <w:marRight w:val="0"/>
      <w:marTop w:val="0"/>
      <w:marBottom w:val="0"/>
      <w:divBdr>
        <w:top w:val="none" w:sz="0" w:space="0" w:color="auto"/>
        <w:left w:val="none" w:sz="0" w:space="0" w:color="auto"/>
        <w:bottom w:val="none" w:sz="0" w:space="0" w:color="auto"/>
        <w:right w:val="none" w:sz="0" w:space="0" w:color="auto"/>
      </w:divBdr>
    </w:div>
    <w:div w:id="1633487424">
      <w:bodyDiv w:val="1"/>
      <w:marLeft w:val="0"/>
      <w:marRight w:val="0"/>
      <w:marTop w:val="0"/>
      <w:marBottom w:val="0"/>
      <w:divBdr>
        <w:top w:val="none" w:sz="0" w:space="0" w:color="auto"/>
        <w:left w:val="none" w:sz="0" w:space="0" w:color="auto"/>
        <w:bottom w:val="none" w:sz="0" w:space="0" w:color="auto"/>
        <w:right w:val="none" w:sz="0" w:space="0" w:color="auto"/>
      </w:divBdr>
    </w:div>
    <w:div w:id="1642803255">
      <w:bodyDiv w:val="1"/>
      <w:marLeft w:val="0"/>
      <w:marRight w:val="0"/>
      <w:marTop w:val="0"/>
      <w:marBottom w:val="0"/>
      <w:divBdr>
        <w:top w:val="none" w:sz="0" w:space="0" w:color="auto"/>
        <w:left w:val="none" w:sz="0" w:space="0" w:color="auto"/>
        <w:bottom w:val="none" w:sz="0" w:space="0" w:color="auto"/>
        <w:right w:val="none" w:sz="0" w:space="0" w:color="auto"/>
      </w:divBdr>
    </w:div>
    <w:div w:id="1643778538">
      <w:bodyDiv w:val="1"/>
      <w:marLeft w:val="0"/>
      <w:marRight w:val="0"/>
      <w:marTop w:val="0"/>
      <w:marBottom w:val="0"/>
      <w:divBdr>
        <w:top w:val="none" w:sz="0" w:space="0" w:color="auto"/>
        <w:left w:val="none" w:sz="0" w:space="0" w:color="auto"/>
        <w:bottom w:val="none" w:sz="0" w:space="0" w:color="auto"/>
        <w:right w:val="none" w:sz="0" w:space="0" w:color="auto"/>
      </w:divBdr>
      <w:divsChild>
        <w:div w:id="733309101">
          <w:marLeft w:val="0"/>
          <w:marRight w:val="0"/>
          <w:marTop w:val="0"/>
          <w:marBottom w:val="0"/>
          <w:divBdr>
            <w:top w:val="none" w:sz="0" w:space="0" w:color="auto"/>
            <w:left w:val="none" w:sz="0" w:space="0" w:color="auto"/>
            <w:bottom w:val="none" w:sz="0" w:space="0" w:color="auto"/>
            <w:right w:val="none" w:sz="0" w:space="0" w:color="auto"/>
          </w:divBdr>
          <w:divsChild>
            <w:div w:id="22941748">
              <w:marLeft w:val="0"/>
              <w:marRight w:val="0"/>
              <w:marTop w:val="0"/>
              <w:marBottom w:val="0"/>
              <w:divBdr>
                <w:top w:val="none" w:sz="0" w:space="0" w:color="auto"/>
                <w:left w:val="none" w:sz="0" w:space="0" w:color="auto"/>
                <w:bottom w:val="none" w:sz="0" w:space="0" w:color="auto"/>
                <w:right w:val="none" w:sz="0" w:space="0" w:color="auto"/>
              </w:divBdr>
              <w:divsChild>
                <w:div w:id="1790665641">
                  <w:marLeft w:val="0"/>
                  <w:marRight w:val="0"/>
                  <w:marTop w:val="0"/>
                  <w:marBottom w:val="0"/>
                  <w:divBdr>
                    <w:top w:val="none" w:sz="0" w:space="0" w:color="auto"/>
                    <w:left w:val="none" w:sz="0" w:space="0" w:color="auto"/>
                    <w:bottom w:val="none" w:sz="0" w:space="0" w:color="auto"/>
                    <w:right w:val="none" w:sz="0" w:space="0" w:color="auto"/>
                  </w:divBdr>
                  <w:divsChild>
                    <w:div w:id="14288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66055">
      <w:bodyDiv w:val="1"/>
      <w:marLeft w:val="0"/>
      <w:marRight w:val="0"/>
      <w:marTop w:val="0"/>
      <w:marBottom w:val="0"/>
      <w:divBdr>
        <w:top w:val="none" w:sz="0" w:space="0" w:color="auto"/>
        <w:left w:val="none" w:sz="0" w:space="0" w:color="auto"/>
        <w:bottom w:val="none" w:sz="0" w:space="0" w:color="auto"/>
        <w:right w:val="none" w:sz="0" w:space="0" w:color="auto"/>
      </w:divBdr>
      <w:divsChild>
        <w:div w:id="604733275">
          <w:marLeft w:val="0"/>
          <w:marRight w:val="0"/>
          <w:marTop w:val="0"/>
          <w:marBottom w:val="0"/>
          <w:divBdr>
            <w:top w:val="none" w:sz="0" w:space="0" w:color="auto"/>
            <w:left w:val="none" w:sz="0" w:space="0" w:color="auto"/>
            <w:bottom w:val="none" w:sz="0" w:space="0" w:color="auto"/>
            <w:right w:val="none" w:sz="0" w:space="0" w:color="auto"/>
          </w:divBdr>
          <w:divsChild>
            <w:div w:id="731461590">
              <w:marLeft w:val="0"/>
              <w:marRight w:val="0"/>
              <w:marTop w:val="0"/>
              <w:marBottom w:val="0"/>
              <w:divBdr>
                <w:top w:val="none" w:sz="0" w:space="0" w:color="auto"/>
                <w:left w:val="none" w:sz="0" w:space="0" w:color="auto"/>
                <w:bottom w:val="none" w:sz="0" w:space="0" w:color="auto"/>
                <w:right w:val="none" w:sz="0" w:space="0" w:color="auto"/>
              </w:divBdr>
              <w:divsChild>
                <w:div w:id="619066382">
                  <w:marLeft w:val="0"/>
                  <w:marRight w:val="0"/>
                  <w:marTop w:val="0"/>
                  <w:marBottom w:val="0"/>
                  <w:divBdr>
                    <w:top w:val="none" w:sz="0" w:space="0" w:color="auto"/>
                    <w:left w:val="none" w:sz="0" w:space="0" w:color="auto"/>
                    <w:bottom w:val="none" w:sz="0" w:space="0" w:color="auto"/>
                    <w:right w:val="none" w:sz="0" w:space="0" w:color="auto"/>
                  </w:divBdr>
                  <w:divsChild>
                    <w:div w:id="1756627118">
                      <w:marLeft w:val="0"/>
                      <w:marRight w:val="0"/>
                      <w:marTop w:val="0"/>
                      <w:marBottom w:val="0"/>
                      <w:divBdr>
                        <w:top w:val="none" w:sz="0" w:space="0" w:color="auto"/>
                        <w:left w:val="none" w:sz="0" w:space="0" w:color="auto"/>
                        <w:bottom w:val="none" w:sz="0" w:space="0" w:color="auto"/>
                        <w:right w:val="none" w:sz="0" w:space="0" w:color="auto"/>
                      </w:divBdr>
                    </w:div>
                  </w:divsChild>
                </w:div>
                <w:div w:id="554437500">
                  <w:marLeft w:val="0"/>
                  <w:marRight w:val="0"/>
                  <w:marTop w:val="0"/>
                  <w:marBottom w:val="0"/>
                  <w:divBdr>
                    <w:top w:val="none" w:sz="0" w:space="0" w:color="auto"/>
                    <w:left w:val="none" w:sz="0" w:space="0" w:color="auto"/>
                    <w:bottom w:val="none" w:sz="0" w:space="0" w:color="auto"/>
                    <w:right w:val="none" w:sz="0" w:space="0" w:color="auto"/>
                  </w:divBdr>
                  <w:divsChild>
                    <w:div w:id="223835962">
                      <w:marLeft w:val="0"/>
                      <w:marRight w:val="0"/>
                      <w:marTop w:val="0"/>
                      <w:marBottom w:val="0"/>
                      <w:divBdr>
                        <w:top w:val="none" w:sz="0" w:space="0" w:color="auto"/>
                        <w:left w:val="none" w:sz="0" w:space="0" w:color="auto"/>
                        <w:bottom w:val="none" w:sz="0" w:space="0" w:color="auto"/>
                        <w:right w:val="none" w:sz="0" w:space="0" w:color="auto"/>
                      </w:divBdr>
                    </w:div>
                  </w:divsChild>
                </w:div>
                <w:div w:id="1164513526">
                  <w:marLeft w:val="0"/>
                  <w:marRight w:val="0"/>
                  <w:marTop w:val="0"/>
                  <w:marBottom w:val="0"/>
                  <w:divBdr>
                    <w:top w:val="none" w:sz="0" w:space="0" w:color="auto"/>
                    <w:left w:val="none" w:sz="0" w:space="0" w:color="auto"/>
                    <w:bottom w:val="none" w:sz="0" w:space="0" w:color="auto"/>
                    <w:right w:val="none" w:sz="0" w:space="0" w:color="auto"/>
                  </w:divBdr>
                  <w:divsChild>
                    <w:div w:id="299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831232">
      <w:bodyDiv w:val="1"/>
      <w:marLeft w:val="0"/>
      <w:marRight w:val="0"/>
      <w:marTop w:val="0"/>
      <w:marBottom w:val="0"/>
      <w:divBdr>
        <w:top w:val="none" w:sz="0" w:space="0" w:color="auto"/>
        <w:left w:val="none" w:sz="0" w:space="0" w:color="auto"/>
        <w:bottom w:val="none" w:sz="0" w:space="0" w:color="auto"/>
        <w:right w:val="none" w:sz="0" w:space="0" w:color="auto"/>
      </w:divBdr>
    </w:div>
    <w:div w:id="1660110391">
      <w:bodyDiv w:val="1"/>
      <w:marLeft w:val="0"/>
      <w:marRight w:val="0"/>
      <w:marTop w:val="0"/>
      <w:marBottom w:val="0"/>
      <w:divBdr>
        <w:top w:val="none" w:sz="0" w:space="0" w:color="auto"/>
        <w:left w:val="none" w:sz="0" w:space="0" w:color="auto"/>
        <w:bottom w:val="none" w:sz="0" w:space="0" w:color="auto"/>
        <w:right w:val="none" w:sz="0" w:space="0" w:color="auto"/>
      </w:divBdr>
    </w:div>
    <w:div w:id="1660766690">
      <w:bodyDiv w:val="1"/>
      <w:marLeft w:val="0"/>
      <w:marRight w:val="0"/>
      <w:marTop w:val="0"/>
      <w:marBottom w:val="0"/>
      <w:divBdr>
        <w:top w:val="none" w:sz="0" w:space="0" w:color="auto"/>
        <w:left w:val="none" w:sz="0" w:space="0" w:color="auto"/>
        <w:bottom w:val="none" w:sz="0" w:space="0" w:color="auto"/>
        <w:right w:val="none" w:sz="0" w:space="0" w:color="auto"/>
      </w:divBdr>
    </w:div>
    <w:div w:id="1673291201">
      <w:bodyDiv w:val="1"/>
      <w:marLeft w:val="0"/>
      <w:marRight w:val="0"/>
      <w:marTop w:val="0"/>
      <w:marBottom w:val="0"/>
      <w:divBdr>
        <w:top w:val="none" w:sz="0" w:space="0" w:color="auto"/>
        <w:left w:val="none" w:sz="0" w:space="0" w:color="auto"/>
        <w:bottom w:val="none" w:sz="0" w:space="0" w:color="auto"/>
        <w:right w:val="none" w:sz="0" w:space="0" w:color="auto"/>
      </w:divBdr>
    </w:div>
    <w:div w:id="1676373540">
      <w:bodyDiv w:val="1"/>
      <w:marLeft w:val="0"/>
      <w:marRight w:val="0"/>
      <w:marTop w:val="0"/>
      <w:marBottom w:val="0"/>
      <w:divBdr>
        <w:top w:val="none" w:sz="0" w:space="0" w:color="auto"/>
        <w:left w:val="none" w:sz="0" w:space="0" w:color="auto"/>
        <w:bottom w:val="none" w:sz="0" w:space="0" w:color="auto"/>
        <w:right w:val="none" w:sz="0" w:space="0" w:color="auto"/>
      </w:divBdr>
    </w:div>
    <w:div w:id="1682588864">
      <w:bodyDiv w:val="1"/>
      <w:marLeft w:val="0"/>
      <w:marRight w:val="0"/>
      <w:marTop w:val="0"/>
      <w:marBottom w:val="0"/>
      <w:divBdr>
        <w:top w:val="none" w:sz="0" w:space="0" w:color="auto"/>
        <w:left w:val="none" w:sz="0" w:space="0" w:color="auto"/>
        <w:bottom w:val="none" w:sz="0" w:space="0" w:color="auto"/>
        <w:right w:val="none" w:sz="0" w:space="0" w:color="auto"/>
      </w:divBdr>
    </w:div>
    <w:div w:id="1694451267">
      <w:bodyDiv w:val="1"/>
      <w:marLeft w:val="0"/>
      <w:marRight w:val="0"/>
      <w:marTop w:val="0"/>
      <w:marBottom w:val="0"/>
      <w:divBdr>
        <w:top w:val="none" w:sz="0" w:space="0" w:color="auto"/>
        <w:left w:val="none" w:sz="0" w:space="0" w:color="auto"/>
        <w:bottom w:val="none" w:sz="0" w:space="0" w:color="auto"/>
        <w:right w:val="none" w:sz="0" w:space="0" w:color="auto"/>
      </w:divBdr>
      <w:divsChild>
        <w:div w:id="2036230157">
          <w:marLeft w:val="0"/>
          <w:marRight w:val="0"/>
          <w:marTop w:val="0"/>
          <w:marBottom w:val="0"/>
          <w:divBdr>
            <w:top w:val="none" w:sz="0" w:space="0" w:color="auto"/>
            <w:left w:val="none" w:sz="0" w:space="0" w:color="auto"/>
            <w:bottom w:val="none" w:sz="0" w:space="0" w:color="auto"/>
            <w:right w:val="none" w:sz="0" w:space="0" w:color="auto"/>
          </w:divBdr>
          <w:divsChild>
            <w:div w:id="12418854">
              <w:marLeft w:val="0"/>
              <w:marRight w:val="0"/>
              <w:marTop w:val="0"/>
              <w:marBottom w:val="0"/>
              <w:divBdr>
                <w:top w:val="none" w:sz="0" w:space="0" w:color="auto"/>
                <w:left w:val="none" w:sz="0" w:space="0" w:color="auto"/>
                <w:bottom w:val="none" w:sz="0" w:space="0" w:color="auto"/>
                <w:right w:val="none" w:sz="0" w:space="0" w:color="auto"/>
              </w:divBdr>
              <w:divsChild>
                <w:div w:id="276833309">
                  <w:marLeft w:val="0"/>
                  <w:marRight w:val="0"/>
                  <w:marTop w:val="0"/>
                  <w:marBottom w:val="0"/>
                  <w:divBdr>
                    <w:top w:val="none" w:sz="0" w:space="0" w:color="auto"/>
                    <w:left w:val="none" w:sz="0" w:space="0" w:color="auto"/>
                    <w:bottom w:val="none" w:sz="0" w:space="0" w:color="auto"/>
                    <w:right w:val="none" w:sz="0" w:space="0" w:color="auto"/>
                  </w:divBdr>
                  <w:divsChild>
                    <w:div w:id="210653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256223">
      <w:bodyDiv w:val="1"/>
      <w:marLeft w:val="0"/>
      <w:marRight w:val="0"/>
      <w:marTop w:val="0"/>
      <w:marBottom w:val="0"/>
      <w:divBdr>
        <w:top w:val="none" w:sz="0" w:space="0" w:color="auto"/>
        <w:left w:val="none" w:sz="0" w:space="0" w:color="auto"/>
        <w:bottom w:val="none" w:sz="0" w:space="0" w:color="auto"/>
        <w:right w:val="none" w:sz="0" w:space="0" w:color="auto"/>
      </w:divBdr>
    </w:div>
    <w:div w:id="1713312384">
      <w:bodyDiv w:val="1"/>
      <w:marLeft w:val="0"/>
      <w:marRight w:val="0"/>
      <w:marTop w:val="0"/>
      <w:marBottom w:val="0"/>
      <w:divBdr>
        <w:top w:val="none" w:sz="0" w:space="0" w:color="auto"/>
        <w:left w:val="none" w:sz="0" w:space="0" w:color="auto"/>
        <w:bottom w:val="none" w:sz="0" w:space="0" w:color="auto"/>
        <w:right w:val="none" w:sz="0" w:space="0" w:color="auto"/>
      </w:divBdr>
      <w:divsChild>
        <w:div w:id="1884440160">
          <w:marLeft w:val="0"/>
          <w:marRight w:val="0"/>
          <w:marTop w:val="0"/>
          <w:marBottom w:val="0"/>
          <w:divBdr>
            <w:top w:val="none" w:sz="0" w:space="0" w:color="auto"/>
            <w:left w:val="none" w:sz="0" w:space="0" w:color="auto"/>
            <w:bottom w:val="none" w:sz="0" w:space="0" w:color="auto"/>
            <w:right w:val="none" w:sz="0" w:space="0" w:color="auto"/>
          </w:divBdr>
          <w:divsChild>
            <w:div w:id="63337773">
              <w:marLeft w:val="0"/>
              <w:marRight w:val="0"/>
              <w:marTop w:val="0"/>
              <w:marBottom w:val="0"/>
              <w:divBdr>
                <w:top w:val="none" w:sz="0" w:space="0" w:color="auto"/>
                <w:left w:val="none" w:sz="0" w:space="0" w:color="auto"/>
                <w:bottom w:val="none" w:sz="0" w:space="0" w:color="auto"/>
                <w:right w:val="none" w:sz="0" w:space="0" w:color="auto"/>
              </w:divBdr>
              <w:divsChild>
                <w:div w:id="1931810831">
                  <w:marLeft w:val="0"/>
                  <w:marRight w:val="0"/>
                  <w:marTop w:val="0"/>
                  <w:marBottom w:val="0"/>
                  <w:divBdr>
                    <w:top w:val="none" w:sz="0" w:space="0" w:color="auto"/>
                    <w:left w:val="none" w:sz="0" w:space="0" w:color="auto"/>
                    <w:bottom w:val="none" w:sz="0" w:space="0" w:color="auto"/>
                    <w:right w:val="none" w:sz="0" w:space="0" w:color="auto"/>
                  </w:divBdr>
                  <w:divsChild>
                    <w:div w:id="157812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75311">
      <w:bodyDiv w:val="1"/>
      <w:marLeft w:val="0"/>
      <w:marRight w:val="0"/>
      <w:marTop w:val="0"/>
      <w:marBottom w:val="0"/>
      <w:divBdr>
        <w:top w:val="none" w:sz="0" w:space="0" w:color="auto"/>
        <w:left w:val="none" w:sz="0" w:space="0" w:color="auto"/>
        <w:bottom w:val="none" w:sz="0" w:space="0" w:color="auto"/>
        <w:right w:val="none" w:sz="0" w:space="0" w:color="auto"/>
      </w:divBdr>
    </w:div>
    <w:div w:id="1718432965">
      <w:bodyDiv w:val="1"/>
      <w:marLeft w:val="0"/>
      <w:marRight w:val="0"/>
      <w:marTop w:val="0"/>
      <w:marBottom w:val="0"/>
      <w:divBdr>
        <w:top w:val="none" w:sz="0" w:space="0" w:color="auto"/>
        <w:left w:val="none" w:sz="0" w:space="0" w:color="auto"/>
        <w:bottom w:val="none" w:sz="0" w:space="0" w:color="auto"/>
        <w:right w:val="none" w:sz="0" w:space="0" w:color="auto"/>
      </w:divBdr>
      <w:divsChild>
        <w:div w:id="1629781260">
          <w:marLeft w:val="0"/>
          <w:marRight w:val="0"/>
          <w:marTop w:val="0"/>
          <w:marBottom w:val="0"/>
          <w:divBdr>
            <w:top w:val="none" w:sz="0" w:space="0" w:color="auto"/>
            <w:left w:val="none" w:sz="0" w:space="0" w:color="auto"/>
            <w:bottom w:val="none" w:sz="0" w:space="0" w:color="auto"/>
            <w:right w:val="none" w:sz="0" w:space="0" w:color="auto"/>
          </w:divBdr>
          <w:divsChild>
            <w:div w:id="1492990636">
              <w:marLeft w:val="0"/>
              <w:marRight w:val="0"/>
              <w:marTop w:val="0"/>
              <w:marBottom w:val="0"/>
              <w:divBdr>
                <w:top w:val="none" w:sz="0" w:space="0" w:color="auto"/>
                <w:left w:val="none" w:sz="0" w:space="0" w:color="auto"/>
                <w:bottom w:val="none" w:sz="0" w:space="0" w:color="auto"/>
                <w:right w:val="none" w:sz="0" w:space="0" w:color="auto"/>
              </w:divBdr>
              <w:divsChild>
                <w:div w:id="1248920498">
                  <w:marLeft w:val="0"/>
                  <w:marRight w:val="0"/>
                  <w:marTop w:val="0"/>
                  <w:marBottom w:val="0"/>
                  <w:divBdr>
                    <w:top w:val="none" w:sz="0" w:space="0" w:color="auto"/>
                    <w:left w:val="none" w:sz="0" w:space="0" w:color="auto"/>
                    <w:bottom w:val="none" w:sz="0" w:space="0" w:color="auto"/>
                    <w:right w:val="none" w:sz="0" w:space="0" w:color="auto"/>
                  </w:divBdr>
                  <w:divsChild>
                    <w:div w:id="75046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559644">
      <w:bodyDiv w:val="1"/>
      <w:marLeft w:val="0"/>
      <w:marRight w:val="0"/>
      <w:marTop w:val="0"/>
      <w:marBottom w:val="0"/>
      <w:divBdr>
        <w:top w:val="none" w:sz="0" w:space="0" w:color="auto"/>
        <w:left w:val="none" w:sz="0" w:space="0" w:color="auto"/>
        <w:bottom w:val="none" w:sz="0" w:space="0" w:color="auto"/>
        <w:right w:val="none" w:sz="0" w:space="0" w:color="auto"/>
      </w:divBdr>
    </w:div>
    <w:div w:id="1731267437">
      <w:bodyDiv w:val="1"/>
      <w:marLeft w:val="0"/>
      <w:marRight w:val="0"/>
      <w:marTop w:val="0"/>
      <w:marBottom w:val="0"/>
      <w:divBdr>
        <w:top w:val="none" w:sz="0" w:space="0" w:color="auto"/>
        <w:left w:val="none" w:sz="0" w:space="0" w:color="auto"/>
        <w:bottom w:val="none" w:sz="0" w:space="0" w:color="auto"/>
        <w:right w:val="none" w:sz="0" w:space="0" w:color="auto"/>
      </w:divBdr>
      <w:divsChild>
        <w:div w:id="988830776">
          <w:marLeft w:val="0"/>
          <w:marRight w:val="0"/>
          <w:marTop w:val="0"/>
          <w:marBottom w:val="0"/>
          <w:divBdr>
            <w:top w:val="none" w:sz="0" w:space="0" w:color="auto"/>
            <w:left w:val="none" w:sz="0" w:space="0" w:color="auto"/>
            <w:bottom w:val="none" w:sz="0" w:space="0" w:color="auto"/>
            <w:right w:val="none" w:sz="0" w:space="0" w:color="auto"/>
          </w:divBdr>
          <w:divsChild>
            <w:div w:id="1969240643">
              <w:marLeft w:val="0"/>
              <w:marRight w:val="0"/>
              <w:marTop w:val="0"/>
              <w:marBottom w:val="0"/>
              <w:divBdr>
                <w:top w:val="none" w:sz="0" w:space="0" w:color="auto"/>
                <w:left w:val="none" w:sz="0" w:space="0" w:color="auto"/>
                <w:bottom w:val="none" w:sz="0" w:space="0" w:color="auto"/>
                <w:right w:val="none" w:sz="0" w:space="0" w:color="auto"/>
              </w:divBdr>
              <w:divsChild>
                <w:div w:id="1695038528">
                  <w:marLeft w:val="0"/>
                  <w:marRight w:val="0"/>
                  <w:marTop w:val="0"/>
                  <w:marBottom w:val="0"/>
                  <w:divBdr>
                    <w:top w:val="none" w:sz="0" w:space="0" w:color="auto"/>
                    <w:left w:val="none" w:sz="0" w:space="0" w:color="auto"/>
                    <w:bottom w:val="none" w:sz="0" w:space="0" w:color="auto"/>
                    <w:right w:val="none" w:sz="0" w:space="0" w:color="auto"/>
                  </w:divBdr>
                  <w:divsChild>
                    <w:div w:id="153107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570732">
      <w:bodyDiv w:val="1"/>
      <w:marLeft w:val="0"/>
      <w:marRight w:val="0"/>
      <w:marTop w:val="0"/>
      <w:marBottom w:val="0"/>
      <w:divBdr>
        <w:top w:val="none" w:sz="0" w:space="0" w:color="auto"/>
        <w:left w:val="none" w:sz="0" w:space="0" w:color="auto"/>
        <w:bottom w:val="none" w:sz="0" w:space="0" w:color="auto"/>
        <w:right w:val="none" w:sz="0" w:space="0" w:color="auto"/>
      </w:divBdr>
    </w:div>
    <w:div w:id="1747074942">
      <w:bodyDiv w:val="1"/>
      <w:marLeft w:val="0"/>
      <w:marRight w:val="0"/>
      <w:marTop w:val="0"/>
      <w:marBottom w:val="0"/>
      <w:divBdr>
        <w:top w:val="none" w:sz="0" w:space="0" w:color="auto"/>
        <w:left w:val="none" w:sz="0" w:space="0" w:color="auto"/>
        <w:bottom w:val="none" w:sz="0" w:space="0" w:color="auto"/>
        <w:right w:val="none" w:sz="0" w:space="0" w:color="auto"/>
      </w:divBdr>
    </w:div>
    <w:div w:id="1748964442">
      <w:bodyDiv w:val="1"/>
      <w:marLeft w:val="0"/>
      <w:marRight w:val="0"/>
      <w:marTop w:val="0"/>
      <w:marBottom w:val="0"/>
      <w:divBdr>
        <w:top w:val="none" w:sz="0" w:space="0" w:color="auto"/>
        <w:left w:val="none" w:sz="0" w:space="0" w:color="auto"/>
        <w:bottom w:val="none" w:sz="0" w:space="0" w:color="auto"/>
        <w:right w:val="none" w:sz="0" w:space="0" w:color="auto"/>
      </w:divBdr>
      <w:divsChild>
        <w:div w:id="1171026684">
          <w:marLeft w:val="0"/>
          <w:marRight w:val="0"/>
          <w:marTop w:val="0"/>
          <w:marBottom w:val="0"/>
          <w:divBdr>
            <w:top w:val="none" w:sz="0" w:space="0" w:color="auto"/>
            <w:left w:val="none" w:sz="0" w:space="0" w:color="auto"/>
            <w:bottom w:val="none" w:sz="0" w:space="0" w:color="auto"/>
            <w:right w:val="none" w:sz="0" w:space="0" w:color="auto"/>
          </w:divBdr>
          <w:divsChild>
            <w:div w:id="2049989507">
              <w:marLeft w:val="0"/>
              <w:marRight w:val="0"/>
              <w:marTop w:val="0"/>
              <w:marBottom w:val="0"/>
              <w:divBdr>
                <w:top w:val="none" w:sz="0" w:space="0" w:color="auto"/>
                <w:left w:val="none" w:sz="0" w:space="0" w:color="auto"/>
                <w:bottom w:val="none" w:sz="0" w:space="0" w:color="auto"/>
                <w:right w:val="none" w:sz="0" w:space="0" w:color="auto"/>
              </w:divBdr>
              <w:divsChild>
                <w:div w:id="567807877">
                  <w:marLeft w:val="0"/>
                  <w:marRight w:val="0"/>
                  <w:marTop w:val="0"/>
                  <w:marBottom w:val="0"/>
                  <w:divBdr>
                    <w:top w:val="none" w:sz="0" w:space="0" w:color="auto"/>
                    <w:left w:val="none" w:sz="0" w:space="0" w:color="auto"/>
                    <w:bottom w:val="none" w:sz="0" w:space="0" w:color="auto"/>
                    <w:right w:val="none" w:sz="0" w:space="0" w:color="auto"/>
                  </w:divBdr>
                  <w:divsChild>
                    <w:div w:id="197089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041264">
      <w:bodyDiv w:val="1"/>
      <w:marLeft w:val="0"/>
      <w:marRight w:val="0"/>
      <w:marTop w:val="0"/>
      <w:marBottom w:val="0"/>
      <w:divBdr>
        <w:top w:val="none" w:sz="0" w:space="0" w:color="auto"/>
        <w:left w:val="none" w:sz="0" w:space="0" w:color="auto"/>
        <w:bottom w:val="none" w:sz="0" w:space="0" w:color="auto"/>
        <w:right w:val="none" w:sz="0" w:space="0" w:color="auto"/>
      </w:divBdr>
    </w:div>
    <w:div w:id="1777090765">
      <w:bodyDiv w:val="1"/>
      <w:marLeft w:val="0"/>
      <w:marRight w:val="0"/>
      <w:marTop w:val="0"/>
      <w:marBottom w:val="0"/>
      <w:divBdr>
        <w:top w:val="none" w:sz="0" w:space="0" w:color="auto"/>
        <w:left w:val="none" w:sz="0" w:space="0" w:color="auto"/>
        <w:bottom w:val="none" w:sz="0" w:space="0" w:color="auto"/>
        <w:right w:val="none" w:sz="0" w:space="0" w:color="auto"/>
      </w:divBdr>
    </w:div>
    <w:div w:id="1783569753">
      <w:bodyDiv w:val="1"/>
      <w:marLeft w:val="0"/>
      <w:marRight w:val="0"/>
      <w:marTop w:val="0"/>
      <w:marBottom w:val="0"/>
      <w:divBdr>
        <w:top w:val="none" w:sz="0" w:space="0" w:color="auto"/>
        <w:left w:val="none" w:sz="0" w:space="0" w:color="auto"/>
        <w:bottom w:val="none" w:sz="0" w:space="0" w:color="auto"/>
        <w:right w:val="none" w:sz="0" w:space="0" w:color="auto"/>
      </w:divBdr>
    </w:div>
    <w:div w:id="1795365407">
      <w:bodyDiv w:val="1"/>
      <w:marLeft w:val="0"/>
      <w:marRight w:val="0"/>
      <w:marTop w:val="0"/>
      <w:marBottom w:val="0"/>
      <w:divBdr>
        <w:top w:val="none" w:sz="0" w:space="0" w:color="auto"/>
        <w:left w:val="none" w:sz="0" w:space="0" w:color="auto"/>
        <w:bottom w:val="none" w:sz="0" w:space="0" w:color="auto"/>
        <w:right w:val="none" w:sz="0" w:space="0" w:color="auto"/>
      </w:divBdr>
      <w:divsChild>
        <w:div w:id="1347756401">
          <w:marLeft w:val="0"/>
          <w:marRight w:val="0"/>
          <w:marTop w:val="0"/>
          <w:marBottom w:val="0"/>
          <w:divBdr>
            <w:top w:val="none" w:sz="0" w:space="0" w:color="auto"/>
            <w:left w:val="none" w:sz="0" w:space="0" w:color="auto"/>
            <w:bottom w:val="none" w:sz="0" w:space="0" w:color="auto"/>
            <w:right w:val="none" w:sz="0" w:space="0" w:color="auto"/>
          </w:divBdr>
          <w:divsChild>
            <w:div w:id="218905242">
              <w:marLeft w:val="0"/>
              <w:marRight w:val="0"/>
              <w:marTop w:val="0"/>
              <w:marBottom w:val="0"/>
              <w:divBdr>
                <w:top w:val="none" w:sz="0" w:space="0" w:color="auto"/>
                <w:left w:val="none" w:sz="0" w:space="0" w:color="auto"/>
                <w:bottom w:val="none" w:sz="0" w:space="0" w:color="auto"/>
                <w:right w:val="none" w:sz="0" w:space="0" w:color="auto"/>
              </w:divBdr>
              <w:divsChild>
                <w:div w:id="1172526240">
                  <w:marLeft w:val="0"/>
                  <w:marRight w:val="0"/>
                  <w:marTop w:val="0"/>
                  <w:marBottom w:val="0"/>
                  <w:divBdr>
                    <w:top w:val="none" w:sz="0" w:space="0" w:color="auto"/>
                    <w:left w:val="none" w:sz="0" w:space="0" w:color="auto"/>
                    <w:bottom w:val="none" w:sz="0" w:space="0" w:color="auto"/>
                    <w:right w:val="none" w:sz="0" w:space="0" w:color="auto"/>
                  </w:divBdr>
                  <w:divsChild>
                    <w:div w:id="14223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49899">
      <w:bodyDiv w:val="1"/>
      <w:marLeft w:val="0"/>
      <w:marRight w:val="0"/>
      <w:marTop w:val="0"/>
      <w:marBottom w:val="0"/>
      <w:divBdr>
        <w:top w:val="none" w:sz="0" w:space="0" w:color="auto"/>
        <w:left w:val="none" w:sz="0" w:space="0" w:color="auto"/>
        <w:bottom w:val="none" w:sz="0" w:space="0" w:color="auto"/>
        <w:right w:val="none" w:sz="0" w:space="0" w:color="auto"/>
      </w:divBdr>
    </w:div>
    <w:div w:id="1831485562">
      <w:bodyDiv w:val="1"/>
      <w:marLeft w:val="0"/>
      <w:marRight w:val="0"/>
      <w:marTop w:val="0"/>
      <w:marBottom w:val="0"/>
      <w:divBdr>
        <w:top w:val="none" w:sz="0" w:space="0" w:color="auto"/>
        <w:left w:val="none" w:sz="0" w:space="0" w:color="auto"/>
        <w:bottom w:val="none" w:sz="0" w:space="0" w:color="auto"/>
        <w:right w:val="none" w:sz="0" w:space="0" w:color="auto"/>
      </w:divBdr>
      <w:divsChild>
        <w:div w:id="2118476863">
          <w:marLeft w:val="0"/>
          <w:marRight w:val="0"/>
          <w:marTop w:val="0"/>
          <w:marBottom w:val="0"/>
          <w:divBdr>
            <w:top w:val="none" w:sz="0" w:space="0" w:color="auto"/>
            <w:left w:val="none" w:sz="0" w:space="0" w:color="auto"/>
            <w:bottom w:val="none" w:sz="0" w:space="0" w:color="auto"/>
            <w:right w:val="none" w:sz="0" w:space="0" w:color="auto"/>
          </w:divBdr>
          <w:divsChild>
            <w:div w:id="1472137176">
              <w:marLeft w:val="0"/>
              <w:marRight w:val="0"/>
              <w:marTop w:val="0"/>
              <w:marBottom w:val="0"/>
              <w:divBdr>
                <w:top w:val="none" w:sz="0" w:space="0" w:color="auto"/>
                <w:left w:val="none" w:sz="0" w:space="0" w:color="auto"/>
                <w:bottom w:val="none" w:sz="0" w:space="0" w:color="auto"/>
                <w:right w:val="none" w:sz="0" w:space="0" w:color="auto"/>
              </w:divBdr>
              <w:divsChild>
                <w:div w:id="1501696127">
                  <w:marLeft w:val="0"/>
                  <w:marRight w:val="0"/>
                  <w:marTop w:val="0"/>
                  <w:marBottom w:val="0"/>
                  <w:divBdr>
                    <w:top w:val="none" w:sz="0" w:space="0" w:color="auto"/>
                    <w:left w:val="none" w:sz="0" w:space="0" w:color="auto"/>
                    <w:bottom w:val="none" w:sz="0" w:space="0" w:color="auto"/>
                    <w:right w:val="none" w:sz="0" w:space="0" w:color="auto"/>
                  </w:divBdr>
                  <w:divsChild>
                    <w:div w:id="212090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598551">
      <w:bodyDiv w:val="1"/>
      <w:marLeft w:val="0"/>
      <w:marRight w:val="0"/>
      <w:marTop w:val="0"/>
      <w:marBottom w:val="0"/>
      <w:divBdr>
        <w:top w:val="none" w:sz="0" w:space="0" w:color="auto"/>
        <w:left w:val="none" w:sz="0" w:space="0" w:color="auto"/>
        <w:bottom w:val="none" w:sz="0" w:space="0" w:color="auto"/>
        <w:right w:val="none" w:sz="0" w:space="0" w:color="auto"/>
      </w:divBdr>
    </w:div>
    <w:div w:id="1833909824">
      <w:bodyDiv w:val="1"/>
      <w:marLeft w:val="0"/>
      <w:marRight w:val="0"/>
      <w:marTop w:val="0"/>
      <w:marBottom w:val="0"/>
      <w:divBdr>
        <w:top w:val="none" w:sz="0" w:space="0" w:color="auto"/>
        <w:left w:val="none" w:sz="0" w:space="0" w:color="auto"/>
        <w:bottom w:val="none" w:sz="0" w:space="0" w:color="auto"/>
        <w:right w:val="none" w:sz="0" w:space="0" w:color="auto"/>
      </w:divBdr>
      <w:divsChild>
        <w:div w:id="1291590067">
          <w:marLeft w:val="0"/>
          <w:marRight w:val="0"/>
          <w:marTop w:val="0"/>
          <w:marBottom w:val="0"/>
          <w:divBdr>
            <w:top w:val="none" w:sz="0" w:space="0" w:color="auto"/>
            <w:left w:val="none" w:sz="0" w:space="0" w:color="auto"/>
            <w:bottom w:val="none" w:sz="0" w:space="0" w:color="auto"/>
            <w:right w:val="none" w:sz="0" w:space="0" w:color="auto"/>
          </w:divBdr>
          <w:divsChild>
            <w:div w:id="1966421074">
              <w:marLeft w:val="0"/>
              <w:marRight w:val="0"/>
              <w:marTop w:val="0"/>
              <w:marBottom w:val="0"/>
              <w:divBdr>
                <w:top w:val="none" w:sz="0" w:space="0" w:color="auto"/>
                <w:left w:val="none" w:sz="0" w:space="0" w:color="auto"/>
                <w:bottom w:val="none" w:sz="0" w:space="0" w:color="auto"/>
                <w:right w:val="none" w:sz="0" w:space="0" w:color="auto"/>
              </w:divBdr>
              <w:divsChild>
                <w:div w:id="419914885">
                  <w:marLeft w:val="0"/>
                  <w:marRight w:val="0"/>
                  <w:marTop w:val="0"/>
                  <w:marBottom w:val="0"/>
                  <w:divBdr>
                    <w:top w:val="none" w:sz="0" w:space="0" w:color="auto"/>
                    <w:left w:val="none" w:sz="0" w:space="0" w:color="auto"/>
                    <w:bottom w:val="none" w:sz="0" w:space="0" w:color="auto"/>
                    <w:right w:val="none" w:sz="0" w:space="0" w:color="auto"/>
                  </w:divBdr>
                  <w:divsChild>
                    <w:div w:id="157943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575583">
      <w:bodyDiv w:val="1"/>
      <w:marLeft w:val="0"/>
      <w:marRight w:val="0"/>
      <w:marTop w:val="0"/>
      <w:marBottom w:val="0"/>
      <w:divBdr>
        <w:top w:val="none" w:sz="0" w:space="0" w:color="auto"/>
        <w:left w:val="none" w:sz="0" w:space="0" w:color="auto"/>
        <w:bottom w:val="none" w:sz="0" w:space="0" w:color="auto"/>
        <w:right w:val="none" w:sz="0" w:space="0" w:color="auto"/>
      </w:divBdr>
      <w:divsChild>
        <w:div w:id="6686750">
          <w:marLeft w:val="0"/>
          <w:marRight w:val="0"/>
          <w:marTop w:val="0"/>
          <w:marBottom w:val="0"/>
          <w:divBdr>
            <w:top w:val="none" w:sz="0" w:space="0" w:color="auto"/>
            <w:left w:val="none" w:sz="0" w:space="0" w:color="auto"/>
            <w:bottom w:val="none" w:sz="0" w:space="0" w:color="auto"/>
            <w:right w:val="none" w:sz="0" w:space="0" w:color="auto"/>
          </w:divBdr>
          <w:divsChild>
            <w:div w:id="62066105">
              <w:marLeft w:val="0"/>
              <w:marRight w:val="0"/>
              <w:marTop w:val="0"/>
              <w:marBottom w:val="0"/>
              <w:divBdr>
                <w:top w:val="none" w:sz="0" w:space="0" w:color="auto"/>
                <w:left w:val="none" w:sz="0" w:space="0" w:color="auto"/>
                <w:bottom w:val="none" w:sz="0" w:space="0" w:color="auto"/>
                <w:right w:val="none" w:sz="0" w:space="0" w:color="auto"/>
              </w:divBdr>
              <w:divsChild>
                <w:div w:id="1260530341">
                  <w:marLeft w:val="0"/>
                  <w:marRight w:val="0"/>
                  <w:marTop w:val="0"/>
                  <w:marBottom w:val="0"/>
                  <w:divBdr>
                    <w:top w:val="none" w:sz="0" w:space="0" w:color="auto"/>
                    <w:left w:val="none" w:sz="0" w:space="0" w:color="auto"/>
                    <w:bottom w:val="none" w:sz="0" w:space="0" w:color="auto"/>
                    <w:right w:val="none" w:sz="0" w:space="0" w:color="auto"/>
                  </w:divBdr>
                  <w:divsChild>
                    <w:div w:id="169511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766429">
      <w:bodyDiv w:val="1"/>
      <w:marLeft w:val="0"/>
      <w:marRight w:val="0"/>
      <w:marTop w:val="0"/>
      <w:marBottom w:val="0"/>
      <w:divBdr>
        <w:top w:val="none" w:sz="0" w:space="0" w:color="auto"/>
        <w:left w:val="none" w:sz="0" w:space="0" w:color="auto"/>
        <w:bottom w:val="none" w:sz="0" w:space="0" w:color="auto"/>
        <w:right w:val="none" w:sz="0" w:space="0" w:color="auto"/>
      </w:divBdr>
      <w:divsChild>
        <w:div w:id="840046927">
          <w:marLeft w:val="0"/>
          <w:marRight w:val="0"/>
          <w:marTop w:val="0"/>
          <w:marBottom w:val="0"/>
          <w:divBdr>
            <w:top w:val="none" w:sz="0" w:space="0" w:color="auto"/>
            <w:left w:val="none" w:sz="0" w:space="0" w:color="auto"/>
            <w:bottom w:val="none" w:sz="0" w:space="0" w:color="auto"/>
            <w:right w:val="none" w:sz="0" w:space="0" w:color="auto"/>
          </w:divBdr>
          <w:divsChild>
            <w:div w:id="426735329">
              <w:marLeft w:val="0"/>
              <w:marRight w:val="0"/>
              <w:marTop w:val="0"/>
              <w:marBottom w:val="0"/>
              <w:divBdr>
                <w:top w:val="none" w:sz="0" w:space="0" w:color="auto"/>
                <w:left w:val="none" w:sz="0" w:space="0" w:color="auto"/>
                <w:bottom w:val="none" w:sz="0" w:space="0" w:color="auto"/>
                <w:right w:val="none" w:sz="0" w:space="0" w:color="auto"/>
              </w:divBdr>
              <w:divsChild>
                <w:div w:id="3632693">
                  <w:marLeft w:val="0"/>
                  <w:marRight w:val="0"/>
                  <w:marTop w:val="0"/>
                  <w:marBottom w:val="0"/>
                  <w:divBdr>
                    <w:top w:val="none" w:sz="0" w:space="0" w:color="auto"/>
                    <w:left w:val="none" w:sz="0" w:space="0" w:color="auto"/>
                    <w:bottom w:val="none" w:sz="0" w:space="0" w:color="auto"/>
                    <w:right w:val="none" w:sz="0" w:space="0" w:color="auto"/>
                  </w:divBdr>
                  <w:divsChild>
                    <w:div w:id="9980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391162">
      <w:bodyDiv w:val="1"/>
      <w:marLeft w:val="0"/>
      <w:marRight w:val="0"/>
      <w:marTop w:val="0"/>
      <w:marBottom w:val="0"/>
      <w:divBdr>
        <w:top w:val="none" w:sz="0" w:space="0" w:color="auto"/>
        <w:left w:val="none" w:sz="0" w:space="0" w:color="auto"/>
        <w:bottom w:val="none" w:sz="0" w:space="0" w:color="auto"/>
        <w:right w:val="none" w:sz="0" w:space="0" w:color="auto"/>
      </w:divBdr>
    </w:div>
    <w:div w:id="1866166137">
      <w:bodyDiv w:val="1"/>
      <w:marLeft w:val="0"/>
      <w:marRight w:val="0"/>
      <w:marTop w:val="0"/>
      <w:marBottom w:val="0"/>
      <w:divBdr>
        <w:top w:val="none" w:sz="0" w:space="0" w:color="auto"/>
        <w:left w:val="none" w:sz="0" w:space="0" w:color="auto"/>
        <w:bottom w:val="none" w:sz="0" w:space="0" w:color="auto"/>
        <w:right w:val="none" w:sz="0" w:space="0" w:color="auto"/>
      </w:divBdr>
    </w:div>
    <w:div w:id="1866405040">
      <w:bodyDiv w:val="1"/>
      <w:marLeft w:val="0"/>
      <w:marRight w:val="0"/>
      <w:marTop w:val="0"/>
      <w:marBottom w:val="0"/>
      <w:divBdr>
        <w:top w:val="none" w:sz="0" w:space="0" w:color="auto"/>
        <w:left w:val="none" w:sz="0" w:space="0" w:color="auto"/>
        <w:bottom w:val="none" w:sz="0" w:space="0" w:color="auto"/>
        <w:right w:val="none" w:sz="0" w:space="0" w:color="auto"/>
      </w:divBdr>
    </w:div>
    <w:div w:id="1872494920">
      <w:bodyDiv w:val="1"/>
      <w:marLeft w:val="0"/>
      <w:marRight w:val="0"/>
      <w:marTop w:val="0"/>
      <w:marBottom w:val="0"/>
      <w:divBdr>
        <w:top w:val="none" w:sz="0" w:space="0" w:color="auto"/>
        <w:left w:val="none" w:sz="0" w:space="0" w:color="auto"/>
        <w:bottom w:val="none" w:sz="0" w:space="0" w:color="auto"/>
        <w:right w:val="none" w:sz="0" w:space="0" w:color="auto"/>
      </w:divBdr>
    </w:div>
    <w:div w:id="1872960894">
      <w:bodyDiv w:val="1"/>
      <w:marLeft w:val="0"/>
      <w:marRight w:val="0"/>
      <w:marTop w:val="0"/>
      <w:marBottom w:val="0"/>
      <w:divBdr>
        <w:top w:val="none" w:sz="0" w:space="0" w:color="auto"/>
        <w:left w:val="none" w:sz="0" w:space="0" w:color="auto"/>
        <w:bottom w:val="none" w:sz="0" w:space="0" w:color="auto"/>
        <w:right w:val="none" w:sz="0" w:space="0" w:color="auto"/>
      </w:divBdr>
    </w:div>
    <w:div w:id="1885367336">
      <w:bodyDiv w:val="1"/>
      <w:marLeft w:val="0"/>
      <w:marRight w:val="0"/>
      <w:marTop w:val="0"/>
      <w:marBottom w:val="0"/>
      <w:divBdr>
        <w:top w:val="none" w:sz="0" w:space="0" w:color="auto"/>
        <w:left w:val="none" w:sz="0" w:space="0" w:color="auto"/>
        <w:bottom w:val="none" w:sz="0" w:space="0" w:color="auto"/>
        <w:right w:val="none" w:sz="0" w:space="0" w:color="auto"/>
      </w:divBdr>
    </w:div>
    <w:div w:id="1887402501">
      <w:bodyDiv w:val="1"/>
      <w:marLeft w:val="0"/>
      <w:marRight w:val="0"/>
      <w:marTop w:val="0"/>
      <w:marBottom w:val="0"/>
      <w:divBdr>
        <w:top w:val="none" w:sz="0" w:space="0" w:color="auto"/>
        <w:left w:val="none" w:sz="0" w:space="0" w:color="auto"/>
        <w:bottom w:val="none" w:sz="0" w:space="0" w:color="auto"/>
        <w:right w:val="none" w:sz="0" w:space="0" w:color="auto"/>
      </w:divBdr>
      <w:divsChild>
        <w:div w:id="1393772168">
          <w:marLeft w:val="0"/>
          <w:marRight w:val="0"/>
          <w:marTop w:val="0"/>
          <w:marBottom w:val="0"/>
          <w:divBdr>
            <w:top w:val="none" w:sz="0" w:space="0" w:color="auto"/>
            <w:left w:val="none" w:sz="0" w:space="0" w:color="auto"/>
            <w:bottom w:val="none" w:sz="0" w:space="0" w:color="auto"/>
            <w:right w:val="none" w:sz="0" w:space="0" w:color="auto"/>
          </w:divBdr>
          <w:divsChild>
            <w:div w:id="1514687042">
              <w:marLeft w:val="0"/>
              <w:marRight w:val="0"/>
              <w:marTop w:val="0"/>
              <w:marBottom w:val="0"/>
              <w:divBdr>
                <w:top w:val="none" w:sz="0" w:space="0" w:color="auto"/>
                <w:left w:val="none" w:sz="0" w:space="0" w:color="auto"/>
                <w:bottom w:val="none" w:sz="0" w:space="0" w:color="auto"/>
                <w:right w:val="none" w:sz="0" w:space="0" w:color="auto"/>
              </w:divBdr>
              <w:divsChild>
                <w:div w:id="1590231052">
                  <w:marLeft w:val="0"/>
                  <w:marRight w:val="0"/>
                  <w:marTop w:val="0"/>
                  <w:marBottom w:val="0"/>
                  <w:divBdr>
                    <w:top w:val="none" w:sz="0" w:space="0" w:color="auto"/>
                    <w:left w:val="none" w:sz="0" w:space="0" w:color="auto"/>
                    <w:bottom w:val="none" w:sz="0" w:space="0" w:color="auto"/>
                    <w:right w:val="none" w:sz="0" w:space="0" w:color="auto"/>
                  </w:divBdr>
                  <w:divsChild>
                    <w:div w:id="46393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645199">
      <w:bodyDiv w:val="1"/>
      <w:marLeft w:val="0"/>
      <w:marRight w:val="0"/>
      <w:marTop w:val="0"/>
      <w:marBottom w:val="0"/>
      <w:divBdr>
        <w:top w:val="none" w:sz="0" w:space="0" w:color="auto"/>
        <w:left w:val="none" w:sz="0" w:space="0" w:color="auto"/>
        <w:bottom w:val="none" w:sz="0" w:space="0" w:color="auto"/>
        <w:right w:val="none" w:sz="0" w:space="0" w:color="auto"/>
      </w:divBdr>
    </w:div>
    <w:div w:id="1895504922">
      <w:bodyDiv w:val="1"/>
      <w:marLeft w:val="0"/>
      <w:marRight w:val="0"/>
      <w:marTop w:val="0"/>
      <w:marBottom w:val="0"/>
      <w:divBdr>
        <w:top w:val="none" w:sz="0" w:space="0" w:color="auto"/>
        <w:left w:val="none" w:sz="0" w:space="0" w:color="auto"/>
        <w:bottom w:val="none" w:sz="0" w:space="0" w:color="auto"/>
        <w:right w:val="none" w:sz="0" w:space="0" w:color="auto"/>
      </w:divBdr>
      <w:divsChild>
        <w:div w:id="593590333">
          <w:marLeft w:val="0"/>
          <w:marRight w:val="0"/>
          <w:marTop w:val="0"/>
          <w:marBottom w:val="0"/>
          <w:divBdr>
            <w:top w:val="none" w:sz="0" w:space="0" w:color="auto"/>
            <w:left w:val="none" w:sz="0" w:space="0" w:color="auto"/>
            <w:bottom w:val="none" w:sz="0" w:space="0" w:color="auto"/>
            <w:right w:val="none" w:sz="0" w:space="0" w:color="auto"/>
          </w:divBdr>
          <w:divsChild>
            <w:div w:id="335767570">
              <w:marLeft w:val="0"/>
              <w:marRight w:val="0"/>
              <w:marTop w:val="0"/>
              <w:marBottom w:val="0"/>
              <w:divBdr>
                <w:top w:val="none" w:sz="0" w:space="0" w:color="auto"/>
                <w:left w:val="none" w:sz="0" w:space="0" w:color="auto"/>
                <w:bottom w:val="none" w:sz="0" w:space="0" w:color="auto"/>
                <w:right w:val="none" w:sz="0" w:space="0" w:color="auto"/>
              </w:divBdr>
              <w:divsChild>
                <w:div w:id="1930263911">
                  <w:marLeft w:val="0"/>
                  <w:marRight w:val="0"/>
                  <w:marTop w:val="0"/>
                  <w:marBottom w:val="0"/>
                  <w:divBdr>
                    <w:top w:val="none" w:sz="0" w:space="0" w:color="auto"/>
                    <w:left w:val="none" w:sz="0" w:space="0" w:color="auto"/>
                    <w:bottom w:val="none" w:sz="0" w:space="0" w:color="auto"/>
                    <w:right w:val="none" w:sz="0" w:space="0" w:color="auto"/>
                  </w:divBdr>
                  <w:divsChild>
                    <w:div w:id="4567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159569">
      <w:bodyDiv w:val="1"/>
      <w:marLeft w:val="0"/>
      <w:marRight w:val="0"/>
      <w:marTop w:val="0"/>
      <w:marBottom w:val="0"/>
      <w:divBdr>
        <w:top w:val="none" w:sz="0" w:space="0" w:color="auto"/>
        <w:left w:val="none" w:sz="0" w:space="0" w:color="auto"/>
        <w:bottom w:val="none" w:sz="0" w:space="0" w:color="auto"/>
        <w:right w:val="none" w:sz="0" w:space="0" w:color="auto"/>
      </w:divBdr>
    </w:div>
    <w:div w:id="1909609698">
      <w:bodyDiv w:val="1"/>
      <w:marLeft w:val="0"/>
      <w:marRight w:val="0"/>
      <w:marTop w:val="0"/>
      <w:marBottom w:val="0"/>
      <w:divBdr>
        <w:top w:val="none" w:sz="0" w:space="0" w:color="auto"/>
        <w:left w:val="none" w:sz="0" w:space="0" w:color="auto"/>
        <w:bottom w:val="none" w:sz="0" w:space="0" w:color="auto"/>
        <w:right w:val="none" w:sz="0" w:space="0" w:color="auto"/>
      </w:divBdr>
      <w:divsChild>
        <w:div w:id="1402173331">
          <w:marLeft w:val="0"/>
          <w:marRight w:val="0"/>
          <w:marTop w:val="0"/>
          <w:marBottom w:val="0"/>
          <w:divBdr>
            <w:top w:val="none" w:sz="0" w:space="0" w:color="auto"/>
            <w:left w:val="none" w:sz="0" w:space="0" w:color="auto"/>
            <w:bottom w:val="none" w:sz="0" w:space="0" w:color="auto"/>
            <w:right w:val="none" w:sz="0" w:space="0" w:color="auto"/>
          </w:divBdr>
          <w:divsChild>
            <w:div w:id="228425242">
              <w:marLeft w:val="0"/>
              <w:marRight w:val="0"/>
              <w:marTop w:val="0"/>
              <w:marBottom w:val="0"/>
              <w:divBdr>
                <w:top w:val="none" w:sz="0" w:space="0" w:color="auto"/>
                <w:left w:val="none" w:sz="0" w:space="0" w:color="auto"/>
                <w:bottom w:val="none" w:sz="0" w:space="0" w:color="auto"/>
                <w:right w:val="none" w:sz="0" w:space="0" w:color="auto"/>
              </w:divBdr>
              <w:divsChild>
                <w:div w:id="571164897">
                  <w:marLeft w:val="0"/>
                  <w:marRight w:val="0"/>
                  <w:marTop w:val="0"/>
                  <w:marBottom w:val="0"/>
                  <w:divBdr>
                    <w:top w:val="none" w:sz="0" w:space="0" w:color="auto"/>
                    <w:left w:val="none" w:sz="0" w:space="0" w:color="auto"/>
                    <w:bottom w:val="none" w:sz="0" w:space="0" w:color="auto"/>
                    <w:right w:val="none" w:sz="0" w:space="0" w:color="auto"/>
                  </w:divBdr>
                  <w:divsChild>
                    <w:div w:id="5432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891505">
      <w:bodyDiv w:val="1"/>
      <w:marLeft w:val="0"/>
      <w:marRight w:val="0"/>
      <w:marTop w:val="0"/>
      <w:marBottom w:val="0"/>
      <w:divBdr>
        <w:top w:val="none" w:sz="0" w:space="0" w:color="auto"/>
        <w:left w:val="none" w:sz="0" w:space="0" w:color="auto"/>
        <w:bottom w:val="none" w:sz="0" w:space="0" w:color="auto"/>
        <w:right w:val="none" w:sz="0" w:space="0" w:color="auto"/>
      </w:divBdr>
    </w:div>
    <w:div w:id="1917089027">
      <w:bodyDiv w:val="1"/>
      <w:marLeft w:val="0"/>
      <w:marRight w:val="0"/>
      <w:marTop w:val="0"/>
      <w:marBottom w:val="0"/>
      <w:divBdr>
        <w:top w:val="none" w:sz="0" w:space="0" w:color="auto"/>
        <w:left w:val="none" w:sz="0" w:space="0" w:color="auto"/>
        <w:bottom w:val="none" w:sz="0" w:space="0" w:color="auto"/>
        <w:right w:val="none" w:sz="0" w:space="0" w:color="auto"/>
      </w:divBdr>
    </w:div>
    <w:div w:id="1920826034">
      <w:bodyDiv w:val="1"/>
      <w:marLeft w:val="0"/>
      <w:marRight w:val="0"/>
      <w:marTop w:val="0"/>
      <w:marBottom w:val="0"/>
      <w:divBdr>
        <w:top w:val="none" w:sz="0" w:space="0" w:color="auto"/>
        <w:left w:val="none" w:sz="0" w:space="0" w:color="auto"/>
        <w:bottom w:val="none" w:sz="0" w:space="0" w:color="auto"/>
        <w:right w:val="none" w:sz="0" w:space="0" w:color="auto"/>
      </w:divBdr>
    </w:div>
    <w:div w:id="1922716755">
      <w:bodyDiv w:val="1"/>
      <w:marLeft w:val="0"/>
      <w:marRight w:val="0"/>
      <w:marTop w:val="0"/>
      <w:marBottom w:val="0"/>
      <w:divBdr>
        <w:top w:val="none" w:sz="0" w:space="0" w:color="auto"/>
        <w:left w:val="none" w:sz="0" w:space="0" w:color="auto"/>
        <w:bottom w:val="none" w:sz="0" w:space="0" w:color="auto"/>
        <w:right w:val="none" w:sz="0" w:space="0" w:color="auto"/>
      </w:divBdr>
    </w:div>
    <w:div w:id="1923486002">
      <w:bodyDiv w:val="1"/>
      <w:marLeft w:val="0"/>
      <w:marRight w:val="0"/>
      <w:marTop w:val="0"/>
      <w:marBottom w:val="0"/>
      <w:divBdr>
        <w:top w:val="none" w:sz="0" w:space="0" w:color="auto"/>
        <w:left w:val="none" w:sz="0" w:space="0" w:color="auto"/>
        <w:bottom w:val="none" w:sz="0" w:space="0" w:color="auto"/>
        <w:right w:val="none" w:sz="0" w:space="0" w:color="auto"/>
      </w:divBdr>
    </w:div>
    <w:div w:id="1925217864">
      <w:bodyDiv w:val="1"/>
      <w:marLeft w:val="0"/>
      <w:marRight w:val="0"/>
      <w:marTop w:val="0"/>
      <w:marBottom w:val="0"/>
      <w:divBdr>
        <w:top w:val="none" w:sz="0" w:space="0" w:color="auto"/>
        <w:left w:val="none" w:sz="0" w:space="0" w:color="auto"/>
        <w:bottom w:val="none" w:sz="0" w:space="0" w:color="auto"/>
        <w:right w:val="none" w:sz="0" w:space="0" w:color="auto"/>
      </w:divBdr>
    </w:div>
    <w:div w:id="1932540897">
      <w:bodyDiv w:val="1"/>
      <w:marLeft w:val="0"/>
      <w:marRight w:val="0"/>
      <w:marTop w:val="0"/>
      <w:marBottom w:val="0"/>
      <w:divBdr>
        <w:top w:val="none" w:sz="0" w:space="0" w:color="auto"/>
        <w:left w:val="none" w:sz="0" w:space="0" w:color="auto"/>
        <w:bottom w:val="none" w:sz="0" w:space="0" w:color="auto"/>
        <w:right w:val="none" w:sz="0" w:space="0" w:color="auto"/>
      </w:divBdr>
    </w:div>
    <w:div w:id="1935239131">
      <w:bodyDiv w:val="1"/>
      <w:marLeft w:val="0"/>
      <w:marRight w:val="0"/>
      <w:marTop w:val="0"/>
      <w:marBottom w:val="0"/>
      <w:divBdr>
        <w:top w:val="none" w:sz="0" w:space="0" w:color="auto"/>
        <w:left w:val="none" w:sz="0" w:space="0" w:color="auto"/>
        <w:bottom w:val="none" w:sz="0" w:space="0" w:color="auto"/>
        <w:right w:val="none" w:sz="0" w:space="0" w:color="auto"/>
      </w:divBdr>
      <w:divsChild>
        <w:div w:id="1766268179">
          <w:marLeft w:val="0"/>
          <w:marRight w:val="0"/>
          <w:marTop w:val="0"/>
          <w:marBottom w:val="0"/>
          <w:divBdr>
            <w:top w:val="none" w:sz="0" w:space="0" w:color="auto"/>
            <w:left w:val="none" w:sz="0" w:space="0" w:color="auto"/>
            <w:bottom w:val="none" w:sz="0" w:space="0" w:color="auto"/>
            <w:right w:val="none" w:sz="0" w:space="0" w:color="auto"/>
          </w:divBdr>
          <w:divsChild>
            <w:div w:id="161942752">
              <w:marLeft w:val="0"/>
              <w:marRight w:val="0"/>
              <w:marTop w:val="0"/>
              <w:marBottom w:val="0"/>
              <w:divBdr>
                <w:top w:val="none" w:sz="0" w:space="0" w:color="auto"/>
                <w:left w:val="none" w:sz="0" w:space="0" w:color="auto"/>
                <w:bottom w:val="none" w:sz="0" w:space="0" w:color="auto"/>
                <w:right w:val="none" w:sz="0" w:space="0" w:color="auto"/>
              </w:divBdr>
              <w:divsChild>
                <w:div w:id="1078407832">
                  <w:marLeft w:val="0"/>
                  <w:marRight w:val="0"/>
                  <w:marTop w:val="0"/>
                  <w:marBottom w:val="0"/>
                  <w:divBdr>
                    <w:top w:val="none" w:sz="0" w:space="0" w:color="auto"/>
                    <w:left w:val="none" w:sz="0" w:space="0" w:color="auto"/>
                    <w:bottom w:val="none" w:sz="0" w:space="0" w:color="auto"/>
                    <w:right w:val="none" w:sz="0" w:space="0" w:color="auto"/>
                  </w:divBdr>
                  <w:divsChild>
                    <w:div w:id="31479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672890">
      <w:bodyDiv w:val="1"/>
      <w:marLeft w:val="0"/>
      <w:marRight w:val="0"/>
      <w:marTop w:val="0"/>
      <w:marBottom w:val="0"/>
      <w:divBdr>
        <w:top w:val="none" w:sz="0" w:space="0" w:color="auto"/>
        <w:left w:val="none" w:sz="0" w:space="0" w:color="auto"/>
        <w:bottom w:val="none" w:sz="0" w:space="0" w:color="auto"/>
        <w:right w:val="none" w:sz="0" w:space="0" w:color="auto"/>
      </w:divBdr>
    </w:div>
    <w:div w:id="1937252130">
      <w:bodyDiv w:val="1"/>
      <w:marLeft w:val="0"/>
      <w:marRight w:val="0"/>
      <w:marTop w:val="0"/>
      <w:marBottom w:val="0"/>
      <w:divBdr>
        <w:top w:val="none" w:sz="0" w:space="0" w:color="auto"/>
        <w:left w:val="none" w:sz="0" w:space="0" w:color="auto"/>
        <w:bottom w:val="none" w:sz="0" w:space="0" w:color="auto"/>
        <w:right w:val="none" w:sz="0" w:space="0" w:color="auto"/>
      </w:divBdr>
      <w:divsChild>
        <w:div w:id="2087340153">
          <w:marLeft w:val="0"/>
          <w:marRight w:val="0"/>
          <w:marTop w:val="0"/>
          <w:marBottom w:val="0"/>
          <w:divBdr>
            <w:top w:val="none" w:sz="0" w:space="0" w:color="auto"/>
            <w:left w:val="none" w:sz="0" w:space="0" w:color="auto"/>
            <w:bottom w:val="none" w:sz="0" w:space="0" w:color="auto"/>
            <w:right w:val="none" w:sz="0" w:space="0" w:color="auto"/>
          </w:divBdr>
          <w:divsChild>
            <w:div w:id="594561936">
              <w:marLeft w:val="0"/>
              <w:marRight w:val="0"/>
              <w:marTop w:val="0"/>
              <w:marBottom w:val="0"/>
              <w:divBdr>
                <w:top w:val="none" w:sz="0" w:space="0" w:color="auto"/>
                <w:left w:val="none" w:sz="0" w:space="0" w:color="auto"/>
                <w:bottom w:val="none" w:sz="0" w:space="0" w:color="auto"/>
                <w:right w:val="none" w:sz="0" w:space="0" w:color="auto"/>
              </w:divBdr>
              <w:divsChild>
                <w:div w:id="282081832">
                  <w:marLeft w:val="0"/>
                  <w:marRight w:val="0"/>
                  <w:marTop w:val="0"/>
                  <w:marBottom w:val="0"/>
                  <w:divBdr>
                    <w:top w:val="none" w:sz="0" w:space="0" w:color="auto"/>
                    <w:left w:val="none" w:sz="0" w:space="0" w:color="auto"/>
                    <w:bottom w:val="none" w:sz="0" w:space="0" w:color="auto"/>
                    <w:right w:val="none" w:sz="0" w:space="0" w:color="auto"/>
                  </w:divBdr>
                  <w:divsChild>
                    <w:div w:id="4080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981046">
      <w:bodyDiv w:val="1"/>
      <w:marLeft w:val="0"/>
      <w:marRight w:val="0"/>
      <w:marTop w:val="0"/>
      <w:marBottom w:val="0"/>
      <w:divBdr>
        <w:top w:val="none" w:sz="0" w:space="0" w:color="auto"/>
        <w:left w:val="none" w:sz="0" w:space="0" w:color="auto"/>
        <w:bottom w:val="none" w:sz="0" w:space="0" w:color="auto"/>
        <w:right w:val="none" w:sz="0" w:space="0" w:color="auto"/>
      </w:divBdr>
    </w:div>
    <w:div w:id="1942294501">
      <w:bodyDiv w:val="1"/>
      <w:marLeft w:val="0"/>
      <w:marRight w:val="0"/>
      <w:marTop w:val="0"/>
      <w:marBottom w:val="0"/>
      <w:divBdr>
        <w:top w:val="none" w:sz="0" w:space="0" w:color="auto"/>
        <w:left w:val="none" w:sz="0" w:space="0" w:color="auto"/>
        <w:bottom w:val="none" w:sz="0" w:space="0" w:color="auto"/>
        <w:right w:val="none" w:sz="0" w:space="0" w:color="auto"/>
      </w:divBdr>
      <w:divsChild>
        <w:div w:id="1207521876">
          <w:marLeft w:val="0"/>
          <w:marRight w:val="0"/>
          <w:marTop w:val="0"/>
          <w:marBottom w:val="0"/>
          <w:divBdr>
            <w:top w:val="none" w:sz="0" w:space="0" w:color="auto"/>
            <w:left w:val="none" w:sz="0" w:space="0" w:color="auto"/>
            <w:bottom w:val="none" w:sz="0" w:space="0" w:color="auto"/>
            <w:right w:val="none" w:sz="0" w:space="0" w:color="auto"/>
          </w:divBdr>
          <w:divsChild>
            <w:div w:id="2122603228">
              <w:marLeft w:val="0"/>
              <w:marRight w:val="0"/>
              <w:marTop w:val="0"/>
              <w:marBottom w:val="0"/>
              <w:divBdr>
                <w:top w:val="none" w:sz="0" w:space="0" w:color="auto"/>
                <w:left w:val="none" w:sz="0" w:space="0" w:color="auto"/>
                <w:bottom w:val="none" w:sz="0" w:space="0" w:color="auto"/>
                <w:right w:val="none" w:sz="0" w:space="0" w:color="auto"/>
              </w:divBdr>
              <w:divsChild>
                <w:div w:id="1189877541">
                  <w:marLeft w:val="0"/>
                  <w:marRight w:val="0"/>
                  <w:marTop w:val="0"/>
                  <w:marBottom w:val="0"/>
                  <w:divBdr>
                    <w:top w:val="none" w:sz="0" w:space="0" w:color="auto"/>
                    <w:left w:val="none" w:sz="0" w:space="0" w:color="auto"/>
                    <w:bottom w:val="none" w:sz="0" w:space="0" w:color="auto"/>
                    <w:right w:val="none" w:sz="0" w:space="0" w:color="auto"/>
                  </w:divBdr>
                  <w:divsChild>
                    <w:div w:id="48177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321020">
      <w:bodyDiv w:val="1"/>
      <w:marLeft w:val="0"/>
      <w:marRight w:val="0"/>
      <w:marTop w:val="0"/>
      <w:marBottom w:val="0"/>
      <w:divBdr>
        <w:top w:val="none" w:sz="0" w:space="0" w:color="auto"/>
        <w:left w:val="none" w:sz="0" w:space="0" w:color="auto"/>
        <w:bottom w:val="none" w:sz="0" w:space="0" w:color="auto"/>
        <w:right w:val="none" w:sz="0" w:space="0" w:color="auto"/>
      </w:divBdr>
      <w:divsChild>
        <w:div w:id="1079056585">
          <w:marLeft w:val="0"/>
          <w:marRight w:val="0"/>
          <w:marTop w:val="0"/>
          <w:marBottom w:val="0"/>
          <w:divBdr>
            <w:top w:val="none" w:sz="0" w:space="0" w:color="auto"/>
            <w:left w:val="none" w:sz="0" w:space="0" w:color="auto"/>
            <w:bottom w:val="none" w:sz="0" w:space="0" w:color="auto"/>
            <w:right w:val="none" w:sz="0" w:space="0" w:color="auto"/>
          </w:divBdr>
          <w:divsChild>
            <w:div w:id="1595550665">
              <w:marLeft w:val="0"/>
              <w:marRight w:val="0"/>
              <w:marTop w:val="0"/>
              <w:marBottom w:val="0"/>
              <w:divBdr>
                <w:top w:val="none" w:sz="0" w:space="0" w:color="auto"/>
                <w:left w:val="none" w:sz="0" w:space="0" w:color="auto"/>
                <w:bottom w:val="none" w:sz="0" w:space="0" w:color="auto"/>
                <w:right w:val="none" w:sz="0" w:space="0" w:color="auto"/>
              </w:divBdr>
              <w:divsChild>
                <w:div w:id="1501309107">
                  <w:marLeft w:val="0"/>
                  <w:marRight w:val="0"/>
                  <w:marTop w:val="0"/>
                  <w:marBottom w:val="0"/>
                  <w:divBdr>
                    <w:top w:val="none" w:sz="0" w:space="0" w:color="auto"/>
                    <w:left w:val="none" w:sz="0" w:space="0" w:color="auto"/>
                    <w:bottom w:val="none" w:sz="0" w:space="0" w:color="auto"/>
                    <w:right w:val="none" w:sz="0" w:space="0" w:color="auto"/>
                  </w:divBdr>
                  <w:divsChild>
                    <w:div w:id="19850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4186">
      <w:bodyDiv w:val="1"/>
      <w:marLeft w:val="0"/>
      <w:marRight w:val="0"/>
      <w:marTop w:val="0"/>
      <w:marBottom w:val="0"/>
      <w:divBdr>
        <w:top w:val="none" w:sz="0" w:space="0" w:color="auto"/>
        <w:left w:val="none" w:sz="0" w:space="0" w:color="auto"/>
        <w:bottom w:val="none" w:sz="0" w:space="0" w:color="auto"/>
        <w:right w:val="none" w:sz="0" w:space="0" w:color="auto"/>
      </w:divBdr>
      <w:divsChild>
        <w:div w:id="892810630">
          <w:marLeft w:val="0"/>
          <w:marRight w:val="0"/>
          <w:marTop w:val="0"/>
          <w:marBottom w:val="0"/>
          <w:divBdr>
            <w:top w:val="none" w:sz="0" w:space="0" w:color="auto"/>
            <w:left w:val="none" w:sz="0" w:space="0" w:color="auto"/>
            <w:bottom w:val="none" w:sz="0" w:space="0" w:color="auto"/>
            <w:right w:val="none" w:sz="0" w:space="0" w:color="auto"/>
          </w:divBdr>
          <w:divsChild>
            <w:div w:id="281886329">
              <w:marLeft w:val="0"/>
              <w:marRight w:val="0"/>
              <w:marTop w:val="0"/>
              <w:marBottom w:val="0"/>
              <w:divBdr>
                <w:top w:val="none" w:sz="0" w:space="0" w:color="auto"/>
                <w:left w:val="none" w:sz="0" w:space="0" w:color="auto"/>
                <w:bottom w:val="none" w:sz="0" w:space="0" w:color="auto"/>
                <w:right w:val="none" w:sz="0" w:space="0" w:color="auto"/>
              </w:divBdr>
              <w:divsChild>
                <w:div w:id="1876383200">
                  <w:marLeft w:val="0"/>
                  <w:marRight w:val="0"/>
                  <w:marTop w:val="0"/>
                  <w:marBottom w:val="0"/>
                  <w:divBdr>
                    <w:top w:val="none" w:sz="0" w:space="0" w:color="auto"/>
                    <w:left w:val="none" w:sz="0" w:space="0" w:color="auto"/>
                    <w:bottom w:val="none" w:sz="0" w:space="0" w:color="auto"/>
                    <w:right w:val="none" w:sz="0" w:space="0" w:color="auto"/>
                  </w:divBdr>
                  <w:divsChild>
                    <w:div w:id="31884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36486">
      <w:bodyDiv w:val="1"/>
      <w:marLeft w:val="0"/>
      <w:marRight w:val="0"/>
      <w:marTop w:val="0"/>
      <w:marBottom w:val="0"/>
      <w:divBdr>
        <w:top w:val="none" w:sz="0" w:space="0" w:color="auto"/>
        <w:left w:val="none" w:sz="0" w:space="0" w:color="auto"/>
        <w:bottom w:val="none" w:sz="0" w:space="0" w:color="auto"/>
        <w:right w:val="none" w:sz="0" w:space="0" w:color="auto"/>
      </w:divBdr>
    </w:div>
    <w:div w:id="1993943761">
      <w:bodyDiv w:val="1"/>
      <w:marLeft w:val="0"/>
      <w:marRight w:val="0"/>
      <w:marTop w:val="0"/>
      <w:marBottom w:val="0"/>
      <w:divBdr>
        <w:top w:val="none" w:sz="0" w:space="0" w:color="auto"/>
        <w:left w:val="none" w:sz="0" w:space="0" w:color="auto"/>
        <w:bottom w:val="none" w:sz="0" w:space="0" w:color="auto"/>
        <w:right w:val="none" w:sz="0" w:space="0" w:color="auto"/>
      </w:divBdr>
      <w:divsChild>
        <w:div w:id="429357139">
          <w:marLeft w:val="0"/>
          <w:marRight w:val="0"/>
          <w:marTop w:val="0"/>
          <w:marBottom w:val="0"/>
          <w:divBdr>
            <w:top w:val="none" w:sz="0" w:space="0" w:color="auto"/>
            <w:left w:val="none" w:sz="0" w:space="0" w:color="auto"/>
            <w:bottom w:val="none" w:sz="0" w:space="0" w:color="auto"/>
            <w:right w:val="none" w:sz="0" w:space="0" w:color="auto"/>
          </w:divBdr>
        </w:div>
        <w:div w:id="894704134">
          <w:marLeft w:val="0"/>
          <w:marRight w:val="0"/>
          <w:marTop w:val="0"/>
          <w:marBottom w:val="0"/>
          <w:divBdr>
            <w:top w:val="none" w:sz="0" w:space="0" w:color="auto"/>
            <w:left w:val="none" w:sz="0" w:space="0" w:color="auto"/>
            <w:bottom w:val="none" w:sz="0" w:space="0" w:color="auto"/>
            <w:right w:val="none" w:sz="0" w:space="0" w:color="auto"/>
          </w:divBdr>
        </w:div>
      </w:divsChild>
    </w:div>
    <w:div w:id="1999267220">
      <w:bodyDiv w:val="1"/>
      <w:marLeft w:val="0"/>
      <w:marRight w:val="0"/>
      <w:marTop w:val="0"/>
      <w:marBottom w:val="0"/>
      <w:divBdr>
        <w:top w:val="none" w:sz="0" w:space="0" w:color="auto"/>
        <w:left w:val="none" w:sz="0" w:space="0" w:color="auto"/>
        <w:bottom w:val="none" w:sz="0" w:space="0" w:color="auto"/>
        <w:right w:val="none" w:sz="0" w:space="0" w:color="auto"/>
      </w:divBdr>
      <w:divsChild>
        <w:div w:id="2035689548">
          <w:marLeft w:val="0"/>
          <w:marRight w:val="0"/>
          <w:marTop w:val="0"/>
          <w:marBottom w:val="0"/>
          <w:divBdr>
            <w:top w:val="none" w:sz="0" w:space="0" w:color="auto"/>
            <w:left w:val="none" w:sz="0" w:space="0" w:color="auto"/>
            <w:bottom w:val="none" w:sz="0" w:space="0" w:color="auto"/>
            <w:right w:val="none" w:sz="0" w:space="0" w:color="auto"/>
          </w:divBdr>
          <w:divsChild>
            <w:div w:id="103965756">
              <w:marLeft w:val="0"/>
              <w:marRight w:val="0"/>
              <w:marTop w:val="0"/>
              <w:marBottom w:val="0"/>
              <w:divBdr>
                <w:top w:val="none" w:sz="0" w:space="0" w:color="auto"/>
                <w:left w:val="none" w:sz="0" w:space="0" w:color="auto"/>
                <w:bottom w:val="none" w:sz="0" w:space="0" w:color="auto"/>
                <w:right w:val="none" w:sz="0" w:space="0" w:color="auto"/>
              </w:divBdr>
              <w:divsChild>
                <w:div w:id="877745361">
                  <w:marLeft w:val="0"/>
                  <w:marRight w:val="0"/>
                  <w:marTop w:val="0"/>
                  <w:marBottom w:val="0"/>
                  <w:divBdr>
                    <w:top w:val="none" w:sz="0" w:space="0" w:color="auto"/>
                    <w:left w:val="none" w:sz="0" w:space="0" w:color="auto"/>
                    <w:bottom w:val="none" w:sz="0" w:space="0" w:color="auto"/>
                    <w:right w:val="none" w:sz="0" w:space="0" w:color="auto"/>
                  </w:divBdr>
                  <w:divsChild>
                    <w:div w:id="188281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1418">
      <w:bodyDiv w:val="1"/>
      <w:marLeft w:val="0"/>
      <w:marRight w:val="0"/>
      <w:marTop w:val="0"/>
      <w:marBottom w:val="0"/>
      <w:divBdr>
        <w:top w:val="none" w:sz="0" w:space="0" w:color="auto"/>
        <w:left w:val="none" w:sz="0" w:space="0" w:color="auto"/>
        <w:bottom w:val="none" w:sz="0" w:space="0" w:color="auto"/>
        <w:right w:val="none" w:sz="0" w:space="0" w:color="auto"/>
      </w:divBdr>
    </w:div>
    <w:div w:id="2007702335">
      <w:bodyDiv w:val="1"/>
      <w:marLeft w:val="0"/>
      <w:marRight w:val="0"/>
      <w:marTop w:val="0"/>
      <w:marBottom w:val="0"/>
      <w:divBdr>
        <w:top w:val="none" w:sz="0" w:space="0" w:color="auto"/>
        <w:left w:val="none" w:sz="0" w:space="0" w:color="auto"/>
        <w:bottom w:val="none" w:sz="0" w:space="0" w:color="auto"/>
        <w:right w:val="none" w:sz="0" w:space="0" w:color="auto"/>
      </w:divBdr>
    </w:div>
    <w:div w:id="2011324778">
      <w:bodyDiv w:val="1"/>
      <w:marLeft w:val="0"/>
      <w:marRight w:val="0"/>
      <w:marTop w:val="0"/>
      <w:marBottom w:val="0"/>
      <w:divBdr>
        <w:top w:val="none" w:sz="0" w:space="0" w:color="auto"/>
        <w:left w:val="none" w:sz="0" w:space="0" w:color="auto"/>
        <w:bottom w:val="none" w:sz="0" w:space="0" w:color="auto"/>
        <w:right w:val="none" w:sz="0" w:space="0" w:color="auto"/>
      </w:divBdr>
    </w:div>
    <w:div w:id="2012830186">
      <w:bodyDiv w:val="1"/>
      <w:marLeft w:val="0"/>
      <w:marRight w:val="0"/>
      <w:marTop w:val="0"/>
      <w:marBottom w:val="0"/>
      <w:divBdr>
        <w:top w:val="none" w:sz="0" w:space="0" w:color="auto"/>
        <w:left w:val="none" w:sz="0" w:space="0" w:color="auto"/>
        <w:bottom w:val="none" w:sz="0" w:space="0" w:color="auto"/>
        <w:right w:val="none" w:sz="0" w:space="0" w:color="auto"/>
      </w:divBdr>
    </w:div>
    <w:div w:id="2017804382">
      <w:bodyDiv w:val="1"/>
      <w:marLeft w:val="0"/>
      <w:marRight w:val="0"/>
      <w:marTop w:val="0"/>
      <w:marBottom w:val="0"/>
      <w:divBdr>
        <w:top w:val="none" w:sz="0" w:space="0" w:color="auto"/>
        <w:left w:val="none" w:sz="0" w:space="0" w:color="auto"/>
        <w:bottom w:val="none" w:sz="0" w:space="0" w:color="auto"/>
        <w:right w:val="none" w:sz="0" w:space="0" w:color="auto"/>
      </w:divBdr>
    </w:div>
    <w:div w:id="2020883467">
      <w:bodyDiv w:val="1"/>
      <w:marLeft w:val="0"/>
      <w:marRight w:val="0"/>
      <w:marTop w:val="0"/>
      <w:marBottom w:val="0"/>
      <w:divBdr>
        <w:top w:val="none" w:sz="0" w:space="0" w:color="auto"/>
        <w:left w:val="none" w:sz="0" w:space="0" w:color="auto"/>
        <w:bottom w:val="none" w:sz="0" w:space="0" w:color="auto"/>
        <w:right w:val="none" w:sz="0" w:space="0" w:color="auto"/>
      </w:divBdr>
    </w:div>
    <w:div w:id="2022467058">
      <w:bodyDiv w:val="1"/>
      <w:marLeft w:val="0"/>
      <w:marRight w:val="0"/>
      <w:marTop w:val="0"/>
      <w:marBottom w:val="0"/>
      <w:divBdr>
        <w:top w:val="none" w:sz="0" w:space="0" w:color="auto"/>
        <w:left w:val="none" w:sz="0" w:space="0" w:color="auto"/>
        <w:bottom w:val="none" w:sz="0" w:space="0" w:color="auto"/>
        <w:right w:val="none" w:sz="0" w:space="0" w:color="auto"/>
      </w:divBdr>
      <w:divsChild>
        <w:div w:id="457723512">
          <w:marLeft w:val="0"/>
          <w:marRight w:val="0"/>
          <w:marTop w:val="0"/>
          <w:marBottom w:val="0"/>
          <w:divBdr>
            <w:top w:val="none" w:sz="0" w:space="0" w:color="auto"/>
            <w:left w:val="none" w:sz="0" w:space="0" w:color="auto"/>
            <w:bottom w:val="none" w:sz="0" w:space="0" w:color="auto"/>
            <w:right w:val="none" w:sz="0" w:space="0" w:color="auto"/>
          </w:divBdr>
          <w:divsChild>
            <w:div w:id="483468404">
              <w:marLeft w:val="0"/>
              <w:marRight w:val="0"/>
              <w:marTop w:val="0"/>
              <w:marBottom w:val="0"/>
              <w:divBdr>
                <w:top w:val="none" w:sz="0" w:space="0" w:color="auto"/>
                <w:left w:val="none" w:sz="0" w:space="0" w:color="auto"/>
                <w:bottom w:val="none" w:sz="0" w:space="0" w:color="auto"/>
                <w:right w:val="none" w:sz="0" w:space="0" w:color="auto"/>
              </w:divBdr>
              <w:divsChild>
                <w:div w:id="1406417234">
                  <w:marLeft w:val="0"/>
                  <w:marRight w:val="0"/>
                  <w:marTop w:val="0"/>
                  <w:marBottom w:val="0"/>
                  <w:divBdr>
                    <w:top w:val="none" w:sz="0" w:space="0" w:color="auto"/>
                    <w:left w:val="none" w:sz="0" w:space="0" w:color="auto"/>
                    <w:bottom w:val="none" w:sz="0" w:space="0" w:color="auto"/>
                    <w:right w:val="none" w:sz="0" w:space="0" w:color="auto"/>
                  </w:divBdr>
                  <w:divsChild>
                    <w:div w:id="110677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669933">
      <w:bodyDiv w:val="1"/>
      <w:marLeft w:val="0"/>
      <w:marRight w:val="0"/>
      <w:marTop w:val="0"/>
      <w:marBottom w:val="0"/>
      <w:divBdr>
        <w:top w:val="none" w:sz="0" w:space="0" w:color="auto"/>
        <w:left w:val="none" w:sz="0" w:space="0" w:color="auto"/>
        <w:bottom w:val="none" w:sz="0" w:space="0" w:color="auto"/>
        <w:right w:val="none" w:sz="0" w:space="0" w:color="auto"/>
      </w:divBdr>
    </w:div>
    <w:div w:id="2027708130">
      <w:bodyDiv w:val="1"/>
      <w:marLeft w:val="0"/>
      <w:marRight w:val="0"/>
      <w:marTop w:val="0"/>
      <w:marBottom w:val="0"/>
      <w:divBdr>
        <w:top w:val="none" w:sz="0" w:space="0" w:color="auto"/>
        <w:left w:val="none" w:sz="0" w:space="0" w:color="auto"/>
        <w:bottom w:val="none" w:sz="0" w:space="0" w:color="auto"/>
        <w:right w:val="none" w:sz="0" w:space="0" w:color="auto"/>
      </w:divBdr>
      <w:divsChild>
        <w:div w:id="1191913258">
          <w:marLeft w:val="0"/>
          <w:marRight w:val="0"/>
          <w:marTop w:val="0"/>
          <w:marBottom w:val="0"/>
          <w:divBdr>
            <w:top w:val="none" w:sz="0" w:space="0" w:color="auto"/>
            <w:left w:val="none" w:sz="0" w:space="0" w:color="auto"/>
            <w:bottom w:val="none" w:sz="0" w:space="0" w:color="auto"/>
            <w:right w:val="none" w:sz="0" w:space="0" w:color="auto"/>
          </w:divBdr>
          <w:divsChild>
            <w:div w:id="1355306505">
              <w:marLeft w:val="0"/>
              <w:marRight w:val="0"/>
              <w:marTop w:val="0"/>
              <w:marBottom w:val="0"/>
              <w:divBdr>
                <w:top w:val="none" w:sz="0" w:space="0" w:color="auto"/>
                <w:left w:val="none" w:sz="0" w:space="0" w:color="auto"/>
                <w:bottom w:val="none" w:sz="0" w:space="0" w:color="auto"/>
                <w:right w:val="none" w:sz="0" w:space="0" w:color="auto"/>
              </w:divBdr>
              <w:divsChild>
                <w:div w:id="1142234016">
                  <w:marLeft w:val="0"/>
                  <w:marRight w:val="0"/>
                  <w:marTop w:val="0"/>
                  <w:marBottom w:val="0"/>
                  <w:divBdr>
                    <w:top w:val="none" w:sz="0" w:space="0" w:color="auto"/>
                    <w:left w:val="none" w:sz="0" w:space="0" w:color="auto"/>
                    <w:bottom w:val="none" w:sz="0" w:space="0" w:color="auto"/>
                    <w:right w:val="none" w:sz="0" w:space="0" w:color="auto"/>
                  </w:divBdr>
                  <w:divsChild>
                    <w:div w:id="10444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11740">
      <w:bodyDiv w:val="1"/>
      <w:marLeft w:val="0"/>
      <w:marRight w:val="0"/>
      <w:marTop w:val="0"/>
      <w:marBottom w:val="0"/>
      <w:divBdr>
        <w:top w:val="none" w:sz="0" w:space="0" w:color="auto"/>
        <w:left w:val="none" w:sz="0" w:space="0" w:color="auto"/>
        <w:bottom w:val="none" w:sz="0" w:space="0" w:color="auto"/>
        <w:right w:val="none" w:sz="0" w:space="0" w:color="auto"/>
      </w:divBdr>
      <w:divsChild>
        <w:div w:id="2095737997">
          <w:marLeft w:val="0"/>
          <w:marRight w:val="0"/>
          <w:marTop w:val="0"/>
          <w:marBottom w:val="0"/>
          <w:divBdr>
            <w:top w:val="none" w:sz="0" w:space="0" w:color="auto"/>
            <w:left w:val="none" w:sz="0" w:space="0" w:color="auto"/>
            <w:bottom w:val="none" w:sz="0" w:space="0" w:color="auto"/>
            <w:right w:val="none" w:sz="0" w:space="0" w:color="auto"/>
          </w:divBdr>
          <w:divsChild>
            <w:div w:id="861089315">
              <w:marLeft w:val="0"/>
              <w:marRight w:val="0"/>
              <w:marTop w:val="0"/>
              <w:marBottom w:val="0"/>
              <w:divBdr>
                <w:top w:val="none" w:sz="0" w:space="0" w:color="auto"/>
                <w:left w:val="none" w:sz="0" w:space="0" w:color="auto"/>
                <w:bottom w:val="none" w:sz="0" w:space="0" w:color="auto"/>
                <w:right w:val="none" w:sz="0" w:space="0" w:color="auto"/>
              </w:divBdr>
              <w:divsChild>
                <w:div w:id="370427003">
                  <w:marLeft w:val="0"/>
                  <w:marRight w:val="0"/>
                  <w:marTop w:val="0"/>
                  <w:marBottom w:val="0"/>
                  <w:divBdr>
                    <w:top w:val="none" w:sz="0" w:space="0" w:color="auto"/>
                    <w:left w:val="none" w:sz="0" w:space="0" w:color="auto"/>
                    <w:bottom w:val="none" w:sz="0" w:space="0" w:color="auto"/>
                    <w:right w:val="none" w:sz="0" w:space="0" w:color="auto"/>
                  </w:divBdr>
                  <w:divsChild>
                    <w:div w:id="133523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7163">
      <w:bodyDiv w:val="1"/>
      <w:marLeft w:val="0"/>
      <w:marRight w:val="0"/>
      <w:marTop w:val="0"/>
      <w:marBottom w:val="0"/>
      <w:divBdr>
        <w:top w:val="none" w:sz="0" w:space="0" w:color="auto"/>
        <w:left w:val="none" w:sz="0" w:space="0" w:color="auto"/>
        <w:bottom w:val="none" w:sz="0" w:space="0" w:color="auto"/>
        <w:right w:val="none" w:sz="0" w:space="0" w:color="auto"/>
      </w:divBdr>
    </w:div>
    <w:div w:id="2048332386">
      <w:bodyDiv w:val="1"/>
      <w:marLeft w:val="0"/>
      <w:marRight w:val="0"/>
      <w:marTop w:val="0"/>
      <w:marBottom w:val="0"/>
      <w:divBdr>
        <w:top w:val="none" w:sz="0" w:space="0" w:color="auto"/>
        <w:left w:val="none" w:sz="0" w:space="0" w:color="auto"/>
        <w:bottom w:val="none" w:sz="0" w:space="0" w:color="auto"/>
        <w:right w:val="none" w:sz="0" w:space="0" w:color="auto"/>
      </w:divBdr>
    </w:div>
    <w:div w:id="2053767196">
      <w:bodyDiv w:val="1"/>
      <w:marLeft w:val="0"/>
      <w:marRight w:val="0"/>
      <w:marTop w:val="0"/>
      <w:marBottom w:val="0"/>
      <w:divBdr>
        <w:top w:val="none" w:sz="0" w:space="0" w:color="auto"/>
        <w:left w:val="none" w:sz="0" w:space="0" w:color="auto"/>
        <w:bottom w:val="none" w:sz="0" w:space="0" w:color="auto"/>
        <w:right w:val="none" w:sz="0" w:space="0" w:color="auto"/>
      </w:divBdr>
    </w:div>
    <w:div w:id="2057927759">
      <w:bodyDiv w:val="1"/>
      <w:marLeft w:val="0"/>
      <w:marRight w:val="0"/>
      <w:marTop w:val="0"/>
      <w:marBottom w:val="0"/>
      <w:divBdr>
        <w:top w:val="none" w:sz="0" w:space="0" w:color="auto"/>
        <w:left w:val="none" w:sz="0" w:space="0" w:color="auto"/>
        <w:bottom w:val="none" w:sz="0" w:space="0" w:color="auto"/>
        <w:right w:val="none" w:sz="0" w:space="0" w:color="auto"/>
      </w:divBdr>
    </w:div>
    <w:div w:id="2059085473">
      <w:bodyDiv w:val="1"/>
      <w:marLeft w:val="0"/>
      <w:marRight w:val="0"/>
      <w:marTop w:val="0"/>
      <w:marBottom w:val="0"/>
      <w:divBdr>
        <w:top w:val="none" w:sz="0" w:space="0" w:color="auto"/>
        <w:left w:val="none" w:sz="0" w:space="0" w:color="auto"/>
        <w:bottom w:val="none" w:sz="0" w:space="0" w:color="auto"/>
        <w:right w:val="none" w:sz="0" w:space="0" w:color="auto"/>
      </w:divBdr>
    </w:div>
    <w:div w:id="2062558762">
      <w:bodyDiv w:val="1"/>
      <w:marLeft w:val="0"/>
      <w:marRight w:val="0"/>
      <w:marTop w:val="0"/>
      <w:marBottom w:val="0"/>
      <w:divBdr>
        <w:top w:val="none" w:sz="0" w:space="0" w:color="auto"/>
        <w:left w:val="none" w:sz="0" w:space="0" w:color="auto"/>
        <w:bottom w:val="none" w:sz="0" w:space="0" w:color="auto"/>
        <w:right w:val="none" w:sz="0" w:space="0" w:color="auto"/>
      </w:divBdr>
    </w:div>
    <w:div w:id="2067682042">
      <w:bodyDiv w:val="1"/>
      <w:marLeft w:val="0"/>
      <w:marRight w:val="0"/>
      <w:marTop w:val="0"/>
      <w:marBottom w:val="0"/>
      <w:divBdr>
        <w:top w:val="none" w:sz="0" w:space="0" w:color="auto"/>
        <w:left w:val="none" w:sz="0" w:space="0" w:color="auto"/>
        <w:bottom w:val="none" w:sz="0" w:space="0" w:color="auto"/>
        <w:right w:val="none" w:sz="0" w:space="0" w:color="auto"/>
      </w:divBdr>
      <w:divsChild>
        <w:div w:id="145367933">
          <w:marLeft w:val="0"/>
          <w:marRight w:val="0"/>
          <w:marTop w:val="0"/>
          <w:marBottom w:val="0"/>
          <w:divBdr>
            <w:top w:val="none" w:sz="0" w:space="0" w:color="auto"/>
            <w:left w:val="none" w:sz="0" w:space="0" w:color="auto"/>
            <w:bottom w:val="none" w:sz="0" w:space="0" w:color="auto"/>
            <w:right w:val="none" w:sz="0" w:space="0" w:color="auto"/>
          </w:divBdr>
          <w:divsChild>
            <w:div w:id="289631326">
              <w:marLeft w:val="0"/>
              <w:marRight w:val="0"/>
              <w:marTop w:val="0"/>
              <w:marBottom w:val="0"/>
              <w:divBdr>
                <w:top w:val="none" w:sz="0" w:space="0" w:color="auto"/>
                <w:left w:val="none" w:sz="0" w:space="0" w:color="auto"/>
                <w:bottom w:val="none" w:sz="0" w:space="0" w:color="auto"/>
                <w:right w:val="none" w:sz="0" w:space="0" w:color="auto"/>
              </w:divBdr>
              <w:divsChild>
                <w:div w:id="281424877">
                  <w:marLeft w:val="0"/>
                  <w:marRight w:val="0"/>
                  <w:marTop w:val="0"/>
                  <w:marBottom w:val="0"/>
                  <w:divBdr>
                    <w:top w:val="none" w:sz="0" w:space="0" w:color="auto"/>
                    <w:left w:val="none" w:sz="0" w:space="0" w:color="auto"/>
                    <w:bottom w:val="none" w:sz="0" w:space="0" w:color="auto"/>
                    <w:right w:val="none" w:sz="0" w:space="0" w:color="auto"/>
                  </w:divBdr>
                  <w:divsChild>
                    <w:div w:id="700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146395">
      <w:bodyDiv w:val="1"/>
      <w:marLeft w:val="0"/>
      <w:marRight w:val="0"/>
      <w:marTop w:val="0"/>
      <w:marBottom w:val="0"/>
      <w:divBdr>
        <w:top w:val="none" w:sz="0" w:space="0" w:color="auto"/>
        <w:left w:val="none" w:sz="0" w:space="0" w:color="auto"/>
        <w:bottom w:val="none" w:sz="0" w:space="0" w:color="auto"/>
        <w:right w:val="none" w:sz="0" w:space="0" w:color="auto"/>
      </w:divBdr>
    </w:div>
    <w:div w:id="2068794158">
      <w:bodyDiv w:val="1"/>
      <w:marLeft w:val="0"/>
      <w:marRight w:val="0"/>
      <w:marTop w:val="0"/>
      <w:marBottom w:val="0"/>
      <w:divBdr>
        <w:top w:val="none" w:sz="0" w:space="0" w:color="auto"/>
        <w:left w:val="none" w:sz="0" w:space="0" w:color="auto"/>
        <w:bottom w:val="none" w:sz="0" w:space="0" w:color="auto"/>
        <w:right w:val="none" w:sz="0" w:space="0" w:color="auto"/>
      </w:divBdr>
    </w:div>
    <w:div w:id="2077125528">
      <w:bodyDiv w:val="1"/>
      <w:marLeft w:val="0"/>
      <w:marRight w:val="0"/>
      <w:marTop w:val="0"/>
      <w:marBottom w:val="0"/>
      <w:divBdr>
        <w:top w:val="none" w:sz="0" w:space="0" w:color="auto"/>
        <w:left w:val="none" w:sz="0" w:space="0" w:color="auto"/>
        <w:bottom w:val="none" w:sz="0" w:space="0" w:color="auto"/>
        <w:right w:val="none" w:sz="0" w:space="0" w:color="auto"/>
      </w:divBdr>
      <w:divsChild>
        <w:div w:id="411270726">
          <w:marLeft w:val="0"/>
          <w:marRight w:val="0"/>
          <w:marTop w:val="0"/>
          <w:marBottom w:val="0"/>
          <w:divBdr>
            <w:top w:val="none" w:sz="0" w:space="0" w:color="auto"/>
            <w:left w:val="none" w:sz="0" w:space="0" w:color="auto"/>
            <w:bottom w:val="none" w:sz="0" w:space="0" w:color="auto"/>
            <w:right w:val="none" w:sz="0" w:space="0" w:color="auto"/>
          </w:divBdr>
          <w:divsChild>
            <w:div w:id="1610356001">
              <w:marLeft w:val="0"/>
              <w:marRight w:val="0"/>
              <w:marTop w:val="0"/>
              <w:marBottom w:val="0"/>
              <w:divBdr>
                <w:top w:val="none" w:sz="0" w:space="0" w:color="auto"/>
                <w:left w:val="none" w:sz="0" w:space="0" w:color="auto"/>
                <w:bottom w:val="none" w:sz="0" w:space="0" w:color="auto"/>
                <w:right w:val="none" w:sz="0" w:space="0" w:color="auto"/>
              </w:divBdr>
              <w:divsChild>
                <w:div w:id="1089472785">
                  <w:marLeft w:val="0"/>
                  <w:marRight w:val="0"/>
                  <w:marTop w:val="0"/>
                  <w:marBottom w:val="0"/>
                  <w:divBdr>
                    <w:top w:val="none" w:sz="0" w:space="0" w:color="auto"/>
                    <w:left w:val="none" w:sz="0" w:space="0" w:color="auto"/>
                    <w:bottom w:val="none" w:sz="0" w:space="0" w:color="auto"/>
                    <w:right w:val="none" w:sz="0" w:space="0" w:color="auto"/>
                  </w:divBdr>
                  <w:divsChild>
                    <w:div w:id="81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449058">
      <w:bodyDiv w:val="1"/>
      <w:marLeft w:val="0"/>
      <w:marRight w:val="0"/>
      <w:marTop w:val="0"/>
      <w:marBottom w:val="0"/>
      <w:divBdr>
        <w:top w:val="none" w:sz="0" w:space="0" w:color="auto"/>
        <w:left w:val="none" w:sz="0" w:space="0" w:color="auto"/>
        <w:bottom w:val="none" w:sz="0" w:space="0" w:color="auto"/>
        <w:right w:val="none" w:sz="0" w:space="0" w:color="auto"/>
      </w:divBdr>
    </w:div>
    <w:div w:id="2090343931">
      <w:bodyDiv w:val="1"/>
      <w:marLeft w:val="0"/>
      <w:marRight w:val="0"/>
      <w:marTop w:val="0"/>
      <w:marBottom w:val="0"/>
      <w:divBdr>
        <w:top w:val="none" w:sz="0" w:space="0" w:color="auto"/>
        <w:left w:val="none" w:sz="0" w:space="0" w:color="auto"/>
        <w:bottom w:val="none" w:sz="0" w:space="0" w:color="auto"/>
        <w:right w:val="none" w:sz="0" w:space="0" w:color="auto"/>
      </w:divBdr>
    </w:div>
    <w:div w:id="2091735567">
      <w:bodyDiv w:val="1"/>
      <w:marLeft w:val="0"/>
      <w:marRight w:val="0"/>
      <w:marTop w:val="0"/>
      <w:marBottom w:val="0"/>
      <w:divBdr>
        <w:top w:val="none" w:sz="0" w:space="0" w:color="auto"/>
        <w:left w:val="none" w:sz="0" w:space="0" w:color="auto"/>
        <w:bottom w:val="none" w:sz="0" w:space="0" w:color="auto"/>
        <w:right w:val="none" w:sz="0" w:space="0" w:color="auto"/>
      </w:divBdr>
    </w:div>
    <w:div w:id="2092434658">
      <w:bodyDiv w:val="1"/>
      <w:marLeft w:val="0"/>
      <w:marRight w:val="0"/>
      <w:marTop w:val="0"/>
      <w:marBottom w:val="0"/>
      <w:divBdr>
        <w:top w:val="none" w:sz="0" w:space="0" w:color="auto"/>
        <w:left w:val="none" w:sz="0" w:space="0" w:color="auto"/>
        <w:bottom w:val="none" w:sz="0" w:space="0" w:color="auto"/>
        <w:right w:val="none" w:sz="0" w:space="0" w:color="auto"/>
      </w:divBdr>
    </w:div>
    <w:div w:id="2097748644">
      <w:bodyDiv w:val="1"/>
      <w:marLeft w:val="0"/>
      <w:marRight w:val="0"/>
      <w:marTop w:val="0"/>
      <w:marBottom w:val="0"/>
      <w:divBdr>
        <w:top w:val="none" w:sz="0" w:space="0" w:color="auto"/>
        <w:left w:val="none" w:sz="0" w:space="0" w:color="auto"/>
        <w:bottom w:val="none" w:sz="0" w:space="0" w:color="auto"/>
        <w:right w:val="none" w:sz="0" w:space="0" w:color="auto"/>
      </w:divBdr>
    </w:div>
    <w:div w:id="2098625268">
      <w:bodyDiv w:val="1"/>
      <w:marLeft w:val="0"/>
      <w:marRight w:val="0"/>
      <w:marTop w:val="0"/>
      <w:marBottom w:val="0"/>
      <w:divBdr>
        <w:top w:val="none" w:sz="0" w:space="0" w:color="auto"/>
        <w:left w:val="none" w:sz="0" w:space="0" w:color="auto"/>
        <w:bottom w:val="none" w:sz="0" w:space="0" w:color="auto"/>
        <w:right w:val="none" w:sz="0" w:space="0" w:color="auto"/>
      </w:divBdr>
      <w:divsChild>
        <w:div w:id="1298611304">
          <w:marLeft w:val="0"/>
          <w:marRight w:val="0"/>
          <w:marTop w:val="0"/>
          <w:marBottom w:val="0"/>
          <w:divBdr>
            <w:top w:val="none" w:sz="0" w:space="0" w:color="auto"/>
            <w:left w:val="none" w:sz="0" w:space="0" w:color="auto"/>
            <w:bottom w:val="none" w:sz="0" w:space="0" w:color="auto"/>
            <w:right w:val="none" w:sz="0" w:space="0" w:color="auto"/>
          </w:divBdr>
          <w:divsChild>
            <w:div w:id="124741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2683">
      <w:bodyDiv w:val="1"/>
      <w:marLeft w:val="0"/>
      <w:marRight w:val="0"/>
      <w:marTop w:val="0"/>
      <w:marBottom w:val="0"/>
      <w:divBdr>
        <w:top w:val="none" w:sz="0" w:space="0" w:color="auto"/>
        <w:left w:val="none" w:sz="0" w:space="0" w:color="auto"/>
        <w:bottom w:val="none" w:sz="0" w:space="0" w:color="auto"/>
        <w:right w:val="none" w:sz="0" w:space="0" w:color="auto"/>
      </w:divBdr>
    </w:div>
    <w:div w:id="2103987553">
      <w:bodyDiv w:val="1"/>
      <w:marLeft w:val="0"/>
      <w:marRight w:val="0"/>
      <w:marTop w:val="0"/>
      <w:marBottom w:val="0"/>
      <w:divBdr>
        <w:top w:val="none" w:sz="0" w:space="0" w:color="auto"/>
        <w:left w:val="none" w:sz="0" w:space="0" w:color="auto"/>
        <w:bottom w:val="none" w:sz="0" w:space="0" w:color="auto"/>
        <w:right w:val="none" w:sz="0" w:space="0" w:color="auto"/>
      </w:divBdr>
    </w:div>
    <w:div w:id="2106071472">
      <w:bodyDiv w:val="1"/>
      <w:marLeft w:val="0"/>
      <w:marRight w:val="0"/>
      <w:marTop w:val="0"/>
      <w:marBottom w:val="0"/>
      <w:divBdr>
        <w:top w:val="none" w:sz="0" w:space="0" w:color="auto"/>
        <w:left w:val="none" w:sz="0" w:space="0" w:color="auto"/>
        <w:bottom w:val="none" w:sz="0" w:space="0" w:color="auto"/>
        <w:right w:val="none" w:sz="0" w:space="0" w:color="auto"/>
      </w:divBdr>
      <w:divsChild>
        <w:div w:id="1074859222">
          <w:marLeft w:val="0"/>
          <w:marRight w:val="0"/>
          <w:marTop w:val="0"/>
          <w:marBottom w:val="0"/>
          <w:divBdr>
            <w:top w:val="none" w:sz="0" w:space="0" w:color="auto"/>
            <w:left w:val="none" w:sz="0" w:space="0" w:color="auto"/>
            <w:bottom w:val="none" w:sz="0" w:space="0" w:color="auto"/>
            <w:right w:val="none" w:sz="0" w:space="0" w:color="auto"/>
          </w:divBdr>
          <w:divsChild>
            <w:div w:id="161892692">
              <w:marLeft w:val="0"/>
              <w:marRight w:val="0"/>
              <w:marTop w:val="0"/>
              <w:marBottom w:val="0"/>
              <w:divBdr>
                <w:top w:val="none" w:sz="0" w:space="0" w:color="auto"/>
                <w:left w:val="none" w:sz="0" w:space="0" w:color="auto"/>
                <w:bottom w:val="none" w:sz="0" w:space="0" w:color="auto"/>
                <w:right w:val="none" w:sz="0" w:space="0" w:color="auto"/>
              </w:divBdr>
              <w:divsChild>
                <w:div w:id="240261565">
                  <w:marLeft w:val="0"/>
                  <w:marRight w:val="0"/>
                  <w:marTop w:val="0"/>
                  <w:marBottom w:val="0"/>
                  <w:divBdr>
                    <w:top w:val="none" w:sz="0" w:space="0" w:color="auto"/>
                    <w:left w:val="none" w:sz="0" w:space="0" w:color="auto"/>
                    <w:bottom w:val="none" w:sz="0" w:space="0" w:color="auto"/>
                    <w:right w:val="none" w:sz="0" w:space="0" w:color="auto"/>
                  </w:divBdr>
                  <w:divsChild>
                    <w:div w:id="5041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963502">
      <w:bodyDiv w:val="1"/>
      <w:marLeft w:val="0"/>
      <w:marRight w:val="0"/>
      <w:marTop w:val="0"/>
      <w:marBottom w:val="0"/>
      <w:divBdr>
        <w:top w:val="none" w:sz="0" w:space="0" w:color="auto"/>
        <w:left w:val="none" w:sz="0" w:space="0" w:color="auto"/>
        <w:bottom w:val="none" w:sz="0" w:space="0" w:color="auto"/>
        <w:right w:val="none" w:sz="0" w:space="0" w:color="auto"/>
      </w:divBdr>
    </w:div>
    <w:div w:id="2119910571">
      <w:bodyDiv w:val="1"/>
      <w:marLeft w:val="0"/>
      <w:marRight w:val="0"/>
      <w:marTop w:val="0"/>
      <w:marBottom w:val="0"/>
      <w:divBdr>
        <w:top w:val="none" w:sz="0" w:space="0" w:color="auto"/>
        <w:left w:val="none" w:sz="0" w:space="0" w:color="auto"/>
        <w:bottom w:val="none" w:sz="0" w:space="0" w:color="auto"/>
        <w:right w:val="none" w:sz="0" w:space="0" w:color="auto"/>
      </w:divBdr>
    </w:div>
    <w:div w:id="2123069363">
      <w:bodyDiv w:val="1"/>
      <w:marLeft w:val="0"/>
      <w:marRight w:val="0"/>
      <w:marTop w:val="0"/>
      <w:marBottom w:val="0"/>
      <w:divBdr>
        <w:top w:val="none" w:sz="0" w:space="0" w:color="auto"/>
        <w:left w:val="none" w:sz="0" w:space="0" w:color="auto"/>
        <w:bottom w:val="none" w:sz="0" w:space="0" w:color="auto"/>
        <w:right w:val="none" w:sz="0" w:space="0" w:color="auto"/>
      </w:divBdr>
    </w:div>
    <w:div w:id="2130734457">
      <w:bodyDiv w:val="1"/>
      <w:marLeft w:val="0"/>
      <w:marRight w:val="0"/>
      <w:marTop w:val="0"/>
      <w:marBottom w:val="0"/>
      <w:divBdr>
        <w:top w:val="none" w:sz="0" w:space="0" w:color="auto"/>
        <w:left w:val="none" w:sz="0" w:space="0" w:color="auto"/>
        <w:bottom w:val="none" w:sz="0" w:space="0" w:color="auto"/>
        <w:right w:val="none" w:sz="0" w:space="0" w:color="auto"/>
      </w:divBdr>
    </w:div>
    <w:div w:id="2134130681">
      <w:bodyDiv w:val="1"/>
      <w:marLeft w:val="0"/>
      <w:marRight w:val="0"/>
      <w:marTop w:val="0"/>
      <w:marBottom w:val="0"/>
      <w:divBdr>
        <w:top w:val="none" w:sz="0" w:space="0" w:color="auto"/>
        <w:left w:val="none" w:sz="0" w:space="0" w:color="auto"/>
        <w:bottom w:val="none" w:sz="0" w:space="0" w:color="auto"/>
        <w:right w:val="none" w:sz="0" w:space="0" w:color="auto"/>
      </w:divBdr>
      <w:divsChild>
        <w:div w:id="536309651">
          <w:marLeft w:val="0"/>
          <w:marRight w:val="0"/>
          <w:marTop w:val="0"/>
          <w:marBottom w:val="0"/>
          <w:divBdr>
            <w:top w:val="none" w:sz="0" w:space="0" w:color="auto"/>
            <w:left w:val="none" w:sz="0" w:space="0" w:color="auto"/>
            <w:bottom w:val="none" w:sz="0" w:space="0" w:color="auto"/>
            <w:right w:val="none" w:sz="0" w:space="0" w:color="auto"/>
          </w:divBdr>
          <w:divsChild>
            <w:div w:id="1201552342">
              <w:marLeft w:val="0"/>
              <w:marRight w:val="0"/>
              <w:marTop w:val="0"/>
              <w:marBottom w:val="0"/>
              <w:divBdr>
                <w:top w:val="none" w:sz="0" w:space="0" w:color="auto"/>
                <w:left w:val="none" w:sz="0" w:space="0" w:color="auto"/>
                <w:bottom w:val="none" w:sz="0" w:space="0" w:color="auto"/>
                <w:right w:val="none" w:sz="0" w:space="0" w:color="auto"/>
              </w:divBdr>
              <w:divsChild>
                <w:div w:id="1100183505">
                  <w:marLeft w:val="0"/>
                  <w:marRight w:val="0"/>
                  <w:marTop w:val="0"/>
                  <w:marBottom w:val="0"/>
                  <w:divBdr>
                    <w:top w:val="none" w:sz="0" w:space="0" w:color="auto"/>
                    <w:left w:val="none" w:sz="0" w:space="0" w:color="auto"/>
                    <w:bottom w:val="none" w:sz="0" w:space="0" w:color="auto"/>
                    <w:right w:val="none" w:sz="0" w:space="0" w:color="auto"/>
                  </w:divBdr>
                  <w:divsChild>
                    <w:div w:id="475342539">
                      <w:marLeft w:val="0"/>
                      <w:marRight w:val="0"/>
                      <w:marTop w:val="0"/>
                      <w:marBottom w:val="0"/>
                      <w:divBdr>
                        <w:top w:val="none" w:sz="0" w:space="0" w:color="auto"/>
                        <w:left w:val="none" w:sz="0" w:space="0" w:color="auto"/>
                        <w:bottom w:val="none" w:sz="0" w:space="0" w:color="auto"/>
                        <w:right w:val="none" w:sz="0" w:space="0" w:color="auto"/>
                      </w:divBdr>
                      <w:divsChild>
                        <w:div w:id="1333486957">
                          <w:marLeft w:val="0"/>
                          <w:marRight w:val="0"/>
                          <w:marTop w:val="0"/>
                          <w:marBottom w:val="0"/>
                          <w:divBdr>
                            <w:top w:val="none" w:sz="0" w:space="0" w:color="auto"/>
                            <w:left w:val="none" w:sz="0" w:space="0" w:color="auto"/>
                            <w:bottom w:val="none" w:sz="0" w:space="0" w:color="auto"/>
                            <w:right w:val="none" w:sz="0" w:space="0" w:color="auto"/>
                          </w:divBdr>
                          <w:divsChild>
                            <w:div w:id="1441102922">
                              <w:marLeft w:val="0"/>
                              <w:marRight w:val="0"/>
                              <w:marTop w:val="0"/>
                              <w:marBottom w:val="0"/>
                              <w:divBdr>
                                <w:top w:val="none" w:sz="0" w:space="0" w:color="auto"/>
                                <w:left w:val="none" w:sz="0" w:space="0" w:color="auto"/>
                                <w:bottom w:val="none" w:sz="0" w:space="0" w:color="auto"/>
                                <w:right w:val="none" w:sz="0" w:space="0" w:color="auto"/>
                              </w:divBdr>
                              <w:divsChild>
                                <w:div w:id="481579933">
                                  <w:marLeft w:val="0"/>
                                  <w:marRight w:val="0"/>
                                  <w:marTop w:val="0"/>
                                  <w:marBottom w:val="0"/>
                                  <w:divBdr>
                                    <w:top w:val="none" w:sz="0" w:space="0" w:color="auto"/>
                                    <w:left w:val="none" w:sz="0" w:space="0" w:color="auto"/>
                                    <w:bottom w:val="none" w:sz="0" w:space="0" w:color="auto"/>
                                    <w:right w:val="none" w:sz="0" w:space="0" w:color="auto"/>
                                  </w:divBdr>
                                  <w:divsChild>
                                    <w:div w:id="5109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4F033-7F96-CB42-8957-C8B96F391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10820</Words>
  <Characters>68168</Characters>
  <Application>Microsoft Office Word</Application>
  <DocSecurity>0</DocSecurity>
  <Lines>568</Lines>
  <Paragraphs>157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ge93hud</dc:creator>
  <cp:keywords/>
  <dc:description/>
  <cp:lastModifiedBy>ge93hud</cp:lastModifiedBy>
  <cp:revision>1671</cp:revision>
  <dcterms:created xsi:type="dcterms:W3CDTF">2020-11-03T12:46:00Z</dcterms:created>
  <dcterms:modified xsi:type="dcterms:W3CDTF">2021-04-07T21:38:00Z</dcterms:modified>
</cp:coreProperties>
</file>